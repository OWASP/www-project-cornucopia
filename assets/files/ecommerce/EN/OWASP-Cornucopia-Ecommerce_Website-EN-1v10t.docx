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45D0F1C5"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ins w:id="0" w:author="Colin Watson" w:date="2014-09-14T21:41:00Z">
              <w:r w:rsidR="00D11E48">
                <w:rPr>
                  <w:rFonts w:ascii="Garamond" w:hAnsi="Garamond"/>
                  <w:b/>
                  <w:color w:val="000090"/>
                  <w:sz w:val="32"/>
                  <w:szCs w:val="32"/>
                </w:rPr>
                <w:t>v1.10</w:t>
              </w:r>
            </w:ins>
            <w:del w:id="1" w:author="Colin Watson" w:date="2014-09-14T21:41:00Z">
              <w:r w:rsidR="00D11E48" w:rsidDel="00D11E48">
                <w:rPr>
                  <w:rFonts w:ascii="Garamond" w:hAnsi="Garamond"/>
                  <w:b/>
                  <w:color w:val="000090"/>
                  <w:sz w:val="32"/>
                  <w:szCs w:val="32"/>
                </w:rPr>
                <w:delText>v1.1</w:delText>
              </w:r>
            </w:del>
            <w:del w:id="2" w:author="Colin Watson" w:date="2014-09-14T21:37:00Z">
              <w:r w:rsidR="00A03624" w:rsidDel="00D11E48">
                <w:rPr>
                  <w:rFonts w:ascii="Garamond" w:hAnsi="Garamond"/>
                  <w:b/>
                  <w:color w:val="000090"/>
                  <w:sz w:val="32"/>
                  <w:szCs w:val="32"/>
                </w:rPr>
                <w:delText>v1.05</w:delText>
              </w:r>
            </w:del>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0D81D598" w:rsidR="009C6EDD" w:rsidRPr="00165FE5" w:rsidRDefault="00E21F0E" w:rsidP="00C05558">
            <w:pPr>
              <w:spacing w:before="240" w:after="60"/>
              <w:jc w:val="center"/>
              <w:rPr>
                <w:rFonts w:ascii="Garamond" w:hAnsi="Garamond"/>
                <w:sz w:val="18"/>
                <w:szCs w:val="18"/>
              </w:rPr>
            </w:pPr>
            <w:r>
              <w:rPr>
                <w:rFonts w:ascii="Garamond" w:hAnsi="Garamond"/>
                <w:sz w:val="18"/>
                <w:szCs w:val="18"/>
              </w:rPr>
              <w:t>Reviewers</w:t>
            </w:r>
          </w:p>
          <w:p w14:paraId="1690F77F" w14:textId="48EBE0A4" w:rsidR="009C6EDD" w:rsidRPr="00C57613" w:rsidRDefault="00752C36"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217D638C"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4734EDB9"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7535D8">
              <w:rPr>
                <w:rFonts w:ascii="Garamond" w:hAnsi="Garamond"/>
                <w:sz w:val="20"/>
                <w:szCs w:val="20"/>
              </w:rPr>
              <w:t>-201</w:t>
            </w:r>
            <w:ins w:id="3" w:author="Colin Watson" w:date="2015-03-04T20:29:00Z">
              <w:r w:rsidR="00FD2D38">
                <w:rPr>
                  <w:rFonts w:ascii="Garamond" w:hAnsi="Garamond"/>
                  <w:sz w:val="20"/>
                  <w:szCs w:val="20"/>
                </w:rPr>
                <w:t>5</w:t>
              </w:r>
            </w:ins>
            <w:del w:id="4" w:author="Colin Watson" w:date="2015-03-04T20:29:00Z">
              <w:r w:rsidR="007535D8" w:rsidDel="00FD2D38">
                <w:rPr>
                  <w:rFonts w:ascii="Garamond" w:hAnsi="Garamond"/>
                  <w:sz w:val="20"/>
                  <w:szCs w:val="20"/>
                </w:rPr>
                <w:delText>4</w:delText>
              </w:r>
            </w:del>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44DCF880" w:rsidR="00C64958" w:rsidRPr="00AF4AA7" w:rsidRDefault="00D6784A" w:rsidP="00663B40">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w:t>
            </w:r>
            <w:del w:id="5" w:author="Colin Watson" w:date="2014-09-12T16:38:00Z">
              <w:r w:rsidR="003754D6" w:rsidDel="00663B40">
                <w:rPr>
                  <w:rFonts w:ascii="Garamond" w:hAnsi="Garamond"/>
                  <w:sz w:val="20"/>
                  <w:szCs w:val="20"/>
                </w:rPr>
                <w:delText>2009</w:delText>
              </w:r>
              <w:r w:rsidDel="00663B40">
                <w:rPr>
                  <w:rFonts w:ascii="Garamond" w:hAnsi="Garamond"/>
                  <w:sz w:val="20"/>
                  <w:szCs w:val="20"/>
                </w:rPr>
                <w:delText xml:space="preserve"> </w:delText>
              </w:r>
            </w:del>
            <w:ins w:id="6" w:author="Colin Watson" w:date="2014-09-12T16:38:00Z">
              <w:r w:rsidR="00663B40">
                <w:rPr>
                  <w:rFonts w:ascii="Garamond" w:hAnsi="Garamond"/>
                  <w:sz w:val="20"/>
                  <w:szCs w:val="20"/>
                </w:rPr>
                <w:t xml:space="preserve">2014 </w:t>
              </w:r>
            </w:ins>
            <w:r>
              <w:rPr>
                <w:rFonts w:ascii="Garamond" w:hAnsi="Garamond"/>
                <w:sz w:val="20"/>
                <w:szCs w:val="20"/>
              </w:rPr>
              <w:t xml:space="preserve">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5B862DE" w14:textId="3FC325C4" w:rsidR="00E321A1" w:rsidRDefault="00E321A1" w:rsidP="000F481F">
            <w:pPr>
              <w:spacing w:after="120"/>
              <w:rPr>
                <w:ins w:id="7" w:author="Colin Watson" w:date="2014-09-14T20:17:00Z"/>
                <w:rFonts w:ascii="Garamond" w:hAnsi="Garamond"/>
                <w:sz w:val="20"/>
                <w:szCs w:val="20"/>
              </w:rPr>
            </w:pPr>
            <w:ins w:id="8" w:author="Colin Watson" w:date="2014-09-14T20:17:00Z">
              <w:r>
                <w:rPr>
                  <w:rFonts w:ascii="Garamond" w:hAnsi="Garamond"/>
                  <w:sz w:val="20"/>
                  <w:szCs w:val="20"/>
                </w:rPr>
                <w:t>Check the Cornucopia project page for how to obtain pre-printed decks</w:t>
              </w:r>
            </w:ins>
            <w:ins w:id="9" w:author="Colin Watson" w:date="2014-09-14T20:18:00Z">
              <w:r>
                <w:rPr>
                  <w:rFonts w:ascii="Garamond" w:hAnsi="Garamond"/>
                  <w:sz w:val="20"/>
                  <w:szCs w:val="20"/>
                </w:rPr>
                <w:t xml:space="preserve"> on glossy card</w:t>
              </w:r>
            </w:ins>
            <w:ins w:id="10" w:author="Colin Watson" w:date="2014-09-14T20:17:00Z">
              <w:r>
                <w:rPr>
                  <w:rFonts w:ascii="Garamond" w:hAnsi="Garamond"/>
                  <w:sz w:val="20"/>
                  <w:szCs w:val="20"/>
                </w:rPr>
                <w:t>.</w:t>
              </w:r>
            </w:ins>
          </w:p>
          <w:p w14:paraId="49E47DF3" w14:textId="50C3B5F3" w:rsidR="005B0FEB" w:rsidRDefault="005B0FEB" w:rsidP="000F481F">
            <w:pPr>
              <w:spacing w:after="120"/>
              <w:rPr>
                <w:rFonts w:ascii="Garamond" w:hAnsi="Garamond"/>
                <w:sz w:val="20"/>
                <w:szCs w:val="20"/>
              </w:rPr>
            </w:pPr>
            <w:r>
              <w:rPr>
                <w:rFonts w:ascii="Garamond" w:hAnsi="Garamond"/>
                <w:sz w:val="20"/>
                <w:szCs w:val="20"/>
              </w:rPr>
              <w:t xml:space="preserve">The cards can be printed </w:t>
            </w:r>
            <w:ins w:id="11" w:author="Colin Watson" w:date="2014-09-14T20:17:00Z">
              <w:r w:rsidR="00E321A1">
                <w:rPr>
                  <w:rFonts w:ascii="Garamond" w:hAnsi="Garamond"/>
                  <w:sz w:val="20"/>
                  <w:szCs w:val="20"/>
                </w:rPr>
                <w:t xml:space="preserve">from this document </w:t>
              </w:r>
            </w:ins>
            <w:r>
              <w:rPr>
                <w:rFonts w:ascii="Garamond" w:hAnsi="Garamond"/>
                <w:sz w:val="20"/>
                <w:szCs w:val="20"/>
              </w:rPr>
              <w:t>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04CE0F56" w14:textId="6FFB616B" w:rsidR="00055242" w:rsidDel="00E321A1" w:rsidRDefault="00055242" w:rsidP="000F481F">
            <w:pPr>
              <w:spacing w:after="120"/>
              <w:rPr>
                <w:del w:id="12" w:author="Colin Watson" w:date="2014-09-14T20:16:00Z"/>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ins w:id="13" w:author="Colin Watson" w:date="2014-09-14T20:16:00Z">
              <w:r w:rsidR="00E321A1">
                <w:rPr>
                  <w:rFonts w:ascii="Garamond" w:hAnsi="Garamond"/>
                  <w:sz w:val="20"/>
                  <w:szCs w:val="20"/>
                </w:rPr>
                <w:t xml:space="preserve"> </w:t>
              </w:r>
            </w:ins>
          </w:p>
          <w:p w14:paraId="19D54733" w14:textId="03889AAF" w:rsidR="00E321A1" w:rsidDel="00E321A1" w:rsidRDefault="00346594" w:rsidP="000F481F">
            <w:pPr>
              <w:spacing w:after="120"/>
              <w:rPr>
                <w:del w:id="14" w:author="Colin Watson" w:date="2014-09-14T20:17:00Z"/>
                <w:rFonts w:ascii="Garamond" w:hAnsi="Garamond"/>
                <w:sz w:val="20"/>
                <w:szCs w:val="20"/>
              </w:rPr>
            </w:pPr>
            <w:r>
              <w:rPr>
                <w:rFonts w:ascii="Garamond" w:hAnsi="Garamond"/>
                <w:sz w:val="20"/>
                <w:szCs w:val="20"/>
              </w:rPr>
              <w:t xml:space="preserve">An optional card back design </w:t>
            </w:r>
            <w:r w:rsidR="00D6784A">
              <w:rPr>
                <w:rFonts w:ascii="Garamond" w:hAnsi="Garamond"/>
                <w:sz w:val="20"/>
                <w:szCs w:val="20"/>
              </w:rPr>
              <w:t xml:space="preserve">(in OWASP tartan) </w:t>
            </w:r>
            <w:r>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ins w:id="15" w:author="Colin Watson" w:date="2014-09-14T20:17:00Z">
              <w:r w:rsidR="00E321A1">
                <w:rPr>
                  <w:rFonts w:ascii="Garamond" w:hAnsi="Garamond"/>
                  <w:sz w:val="20"/>
                  <w:szCs w:val="20"/>
                </w:rPr>
                <w:t xml:space="preserve"> </w:t>
              </w:r>
            </w:ins>
          </w:p>
          <w:p w14:paraId="6B108059" w14:textId="486FE8F2" w:rsidR="009D68DF" w:rsidRDefault="00346594" w:rsidP="000F481F">
            <w:pPr>
              <w:spacing w:after="120"/>
              <w:rPr>
                <w:rFonts w:ascii="Garamond" w:hAnsi="Garamond"/>
                <w:sz w:val="20"/>
                <w:szCs w:val="20"/>
              </w:rPr>
            </w:pPr>
            <w:r>
              <w:rPr>
                <w:rFonts w:ascii="Garamond" w:hAnsi="Garamond"/>
                <w:sz w:val="20"/>
                <w:szCs w:val="20"/>
              </w:rPr>
              <w:t>You could customize the card</w:t>
            </w:r>
            <w:r w:rsidR="004C149C">
              <w:rPr>
                <w:rFonts w:ascii="Garamond" w:hAnsi="Garamond"/>
                <w:sz w:val="20"/>
                <w:szCs w:val="20"/>
              </w:rPr>
              <w:t xml:space="preserve"> face</w:t>
            </w:r>
            <w:r>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5"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06CF069B"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E80CF3">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w:t>
            </w:r>
            <w:ins w:id="16" w:author="Colin Watson" w:date="2014-09-14T20:14:00Z">
              <w:r w:rsidR="00E321A1">
                <w:rPr>
                  <w:rFonts w:ascii="Garamond" w:hAnsi="Garamond"/>
                  <w:sz w:val="20"/>
                  <w:szCs w:val="20"/>
                </w:rPr>
                <w:t xml:space="preserve"> </w:t>
              </w:r>
              <w:r w:rsidR="002A62BC">
                <w:rPr>
                  <w:rFonts w:ascii="Garamond" w:hAnsi="Garamond"/>
                  <w:sz w:val="20"/>
                  <w:szCs w:val="20"/>
                </w:rPr>
                <w:t>and</w:t>
              </w:r>
            </w:ins>
            <w:ins w:id="17" w:author="Colin Watson" w:date="2014-09-14T20:21:00Z">
              <w:r w:rsidR="002A62BC">
                <w:rPr>
                  <w:rFonts w:ascii="Garamond" w:hAnsi="Garamond"/>
                  <w:sz w:val="20"/>
                  <w:szCs w:val="20"/>
                </w:rPr>
                <w:t xml:space="preserve"> </w:t>
              </w:r>
            </w:ins>
            <w:ins w:id="18" w:author="Colin Watson" w:date="2014-09-14T20:14:00Z">
              <w:r w:rsidR="00E321A1">
                <w:rPr>
                  <w:rFonts w:ascii="Garamond" w:hAnsi="Garamond"/>
                  <w:sz w:val="20"/>
                  <w:szCs w:val="20"/>
                </w:rPr>
                <w:t xml:space="preserve">updated </w:t>
              </w:r>
            </w:ins>
            <w:ins w:id="19" w:author="Colin Watson" w:date="2014-09-14T20:21:00Z">
              <w:r w:rsidR="002A62BC">
                <w:rPr>
                  <w:rFonts w:ascii="Garamond" w:hAnsi="Garamond"/>
                  <w:sz w:val="20"/>
                  <w:szCs w:val="20"/>
                </w:rPr>
                <w:t xml:space="preserve">in v1.10 </w:t>
              </w:r>
            </w:ins>
            <w:ins w:id="20" w:author="Colin Watson" w:date="2014-09-14T20:14:00Z">
              <w:r w:rsidR="00E321A1">
                <w:rPr>
                  <w:rFonts w:ascii="Garamond" w:hAnsi="Garamond"/>
                  <w:sz w:val="20"/>
                  <w:szCs w:val="20"/>
                </w:rPr>
                <w:t>to 201</w:t>
              </w:r>
              <w:r w:rsidR="006452BF">
                <w:rPr>
                  <w:rFonts w:ascii="Garamond" w:hAnsi="Garamond"/>
                  <w:sz w:val="20"/>
                  <w:szCs w:val="20"/>
                </w:rPr>
                <w:t>4</w:t>
              </w:r>
            </w:ins>
            <w:bookmarkStart w:id="21" w:name="_GoBack"/>
            <w:bookmarkEnd w:id="21"/>
            <w:r>
              <w:rPr>
                <w:rFonts w:ascii="Garamond" w:hAnsi="Garamond"/>
                <w:sz w:val="20"/>
                <w:szCs w:val="20"/>
              </w:rPr>
              <w:t>)”,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6" w:history="1">
              <w:r w:rsidR="00D33730" w:rsidRPr="002F3BB9">
                <w:rPr>
                  <w:rStyle w:val="Hyperlink"/>
                  <w:rFonts w:ascii="Garamond" w:hAnsi="Garamond"/>
                  <w:spacing w:val="-6"/>
                  <w:sz w:val="20"/>
                  <w:szCs w:val="20"/>
                </w:rPr>
                <w:t>https://www.owasp.org/index.php/File:OWASP_SCP_Quick_Reference_Guide_v2.pdf</w:t>
              </w:r>
            </w:hyperlink>
          </w:p>
          <w:p w14:paraId="1D39B557" w14:textId="1C37042A"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xml:space="preserve">, OWASP, </w:t>
            </w:r>
            <w:del w:id="22" w:author="Colin Watson" w:date="2014-09-12T16:38:00Z">
              <w:r w:rsidR="00C20BCB" w:rsidDel="00663B40">
                <w:rPr>
                  <w:rFonts w:ascii="Garamond" w:hAnsi="Garamond"/>
                  <w:sz w:val="20"/>
                  <w:szCs w:val="20"/>
                </w:rPr>
                <w:delText>2009</w:delText>
              </w:r>
            </w:del>
            <w:ins w:id="23" w:author="Colin Watson" w:date="2014-09-12T16:38:00Z">
              <w:r w:rsidR="00663B40">
                <w:rPr>
                  <w:rFonts w:ascii="Garamond" w:hAnsi="Garamond"/>
                  <w:sz w:val="20"/>
                  <w:szCs w:val="20"/>
                </w:rPr>
                <w:t>2014</w:t>
              </w:r>
            </w:ins>
            <w:r w:rsidR="002F3BB9">
              <w:rPr>
                <w:rFonts w:ascii="Garamond" w:hAnsi="Garamond"/>
                <w:sz w:val="20"/>
                <w:szCs w:val="20"/>
              </w:rPr>
              <w:br/>
            </w:r>
            <w:ins w:id="24" w:author="Colin Watson" w:date="2015-03-10T08:46:00Z">
              <w:r w:rsidR="006452BF" w:rsidRPr="006452BF">
                <w:rPr>
                  <w:rFonts w:ascii="Garamond" w:hAnsi="Garamond"/>
                  <w:sz w:val="20"/>
                  <w:szCs w:val="20"/>
                </w:rPr>
                <w:t>https://www.owasp.org/images/5/58/OWASP_ASVS_Version_2.pdf</w:t>
              </w:r>
            </w:ins>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hyperlink r:id="rId27" w:history="1">
              <w:r w:rsidR="00F42F3C" w:rsidRPr="00F42F3C">
                <w:rPr>
                  <w:rStyle w:val="Hyperlink"/>
                  <w:rFonts w:ascii="Garamond" w:hAnsi="Garamond"/>
                  <w:sz w:val="20"/>
                  <w:szCs w:val="20"/>
                </w:rPr>
                <w:t>https://www.owasp.org/index.php/AppSensor_DetectionPoints</w:t>
              </w:r>
            </w:hyperlink>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hyperlink r:id="rId28" w:history="1">
              <w:r w:rsidR="00D33730" w:rsidRPr="00D33730">
                <w:rPr>
                  <w:rStyle w:val="Hyperlink"/>
                  <w:rFonts w:ascii="Garamond" w:hAnsi="Garamond"/>
                  <w:sz w:val="20"/>
                  <w:szCs w:val="20"/>
                </w:rPr>
                <w:t>http://capec.mitre.org/data/</w:t>
              </w:r>
            </w:hyperlink>
            <w:r w:rsidR="00D33730">
              <w:rPr>
                <w:rFonts w:ascii="Garamond" w:hAnsi="Garamond"/>
                <w:sz w:val="20"/>
                <w:szCs w:val="20"/>
              </w:rPr>
              <w:br/>
            </w:r>
            <w:hyperlink r:id="rId29" w:history="1">
              <w:r w:rsidR="00D33730" w:rsidRPr="00D33730">
                <w:rPr>
                  <w:rStyle w:val="Hyperlink"/>
                  <w:rFonts w:ascii="Garamond" w:hAnsi="Garamond"/>
                  <w:sz w:val="20"/>
                  <w:szCs w:val="20"/>
                </w:rPr>
                <w:t>http://capec.mitre.org/data/archive/capec_v1.7.1.zip</w:t>
              </w:r>
            </w:hyperlink>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30"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63048CF3" w:rsidR="002357A0" w:rsidRDefault="009E57E0" w:rsidP="009E57E0">
            <w:pPr>
              <w:spacing w:after="120"/>
              <w:rPr>
                <w:rFonts w:ascii="Garamond" w:hAnsi="Garamond"/>
                <w:sz w:val="20"/>
                <w:szCs w:val="20"/>
              </w:rPr>
            </w:pPr>
            <w:r>
              <w:rPr>
                <w:rFonts w:ascii="Garamond" w:hAnsi="Garamond"/>
                <w:sz w:val="20"/>
                <w:szCs w:val="20"/>
              </w:rPr>
              <w:t>It is possible to play Cornucopia in many different ways. Here is one way.</w:t>
            </w: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0A62BDC9" w:rsidR="002357A0" w:rsidRDefault="00F91ECC" w:rsidP="002357A0">
            <w:pPr>
              <w:pStyle w:val="ListParagraph"/>
              <w:numPr>
                <w:ilvl w:val="0"/>
                <w:numId w:val="4"/>
              </w:numPr>
              <w:spacing w:after="120"/>
              <w:rPr>
                <w:rFonts w:ascii="Garamond" w:hAnsi="Garamond"/>
                <w:sz w:val="20"/>
                <w:szCs w:val="20"/>
              </w:rPr>
            </w:pPr>
            <w:ins w:id="25" w:author="Colin Watson" w:date="2014-09-14T21:30:00Z">
              <w:r>
                <w:rPr>
                  <w:rFonts w:ascii="Garamond" w:hAnsi="Garamond"/>
                  <w:sz w:val="20"/>
                  <w:szCs w:val="20"/>
                </w:rPr>
                <w:t xml:space="preserve">Obtain </w:t>
              </w:r>
            </w:ins>
            <w:ins w:id="26" w:author="Colin Watson" w:date="2014-09-15T11:27:00Z">
              <w:r w:rsidR="0005734D">
                <w:rPr>
                  <w:rFonts w:ascii="Garamond" w:hAnsi="Garamond"/>
                  <w:sz w:val="20"/>
                  <w:szCs w:val="20"/>
                </w:rPr>
                <w:t xml:space="preserve">a deck, </w:t>
              </w:r>
            </w:ins>
            <w:ins w:id="27" w:author="Colin Watson" w:date="2014-09-14T21:30:00Z">
              <w:r>
                <w:rPr>
                  <w:rFonts w:ascii="Garamond" w:hAnsi="Garamond"/>
                  <w:sz w:val="20"/>
                  <w:szCs w:val="20"/>
                </w:rPr>
                <w:t>or p</w:t>
              </w:r>
            </w:ins>
            <w:del w:id="28" w:author="Colin Watson" w:date="2014-09-14T21:30:00Z">
              <w:r w:rsidR="002357A0" w:rsidDel="00F91ECC">
                <w:rPr>
                  <w:rFonts w:ascii="Garamond" w:hAnsi="Garamond"/>
                  <w:sz w:val="20"/>
                  <w:szCs w:val="20"/>
                </w:rPr>
                <w:delText>P</w:delText>
              </w:r>
            </w:del>
            <w:r w:rsidR="002357A0">
              <w:rPr>
                <w:rFonts w:ascii="Garamond" w:hAnsi="Garamond"/>
                <w:sz w:val="20"/>
                <w:szCs w:val="20"/>
              </w:rPr>
              <w:t xml:space="preserve">rint </w:t>
            </w:r>
            <w:del w:id="29" w:author="Colin Watson" w:date="2014-09-15T11:27:00Z">
              <w:r w:rsidR="002357A0" w:rsidDel="0005734D">
                <w:rPr>
                  <w:rFonts w:ascii="Garamond" w:hAnsi="Garamond"/>
                  <w:sz w:val="20"/>
                  <w:szCs w:val="20"/>
                </w:rPr>
                <w:delText>out a</w:delText>
              </w:r>
            </w:del>
            <w:ins w:id="30" w:author="Colin Watson" w:date="2014-09-15T11:27:00Z">
              <w:r w:rsidR="0005734D">
                <w:rPr>
                  <w:rFonts w:ascii="Garamond" w:hAnsi="Garamond"/>
                  <w:sz w:val="20"/>
                  <w:szCs w:val="20"/>
                </w:rPr>
                <w:t>your own</w:t>
              </w:r>
            </w:ins>
            <w:r w:rsidR="002357A0">
              <w:rPr>
                <w:rFonts w:ascii="Garamond" w:hAnsi="Garamond"/>
                <w:sz w:val="20"/>
                <w:szCs w:val="20"/>
              </w:rPr>
              <w:t xml:space="preserve">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sidR="002357A0">
              <w:rPr>
                <w:rFonts w:ascii="Garamond" w:hAnsi="Garamond"/>
                <w:sz w:val="20"/>
                <w:szCs w:val="20"/>
              </w:rPr>
              <w:t>page</w:t>
            </w:r>
            <w:r w:rsidR="0019306E">
              <w:rPr>
                <w:rFonts w:ascii="Garamond" w:hAnsi="Garamond"/>
                <w:sz w:val="20"/>
                <w:szCs w:val="20"/>
              </w:rPr>
              <w:t xml:space="preserve"> 2 of this document</w:t>
            </w:r>
            <w:r w:rsidR="002357A0">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27B3E3D4"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r w:rsidR="00016C8C">
              <w:rPr>
                <w:rFonts w:ascii="Garamond" w:hAnsi="Garamond"/>
                <w:sz w:val="20"/>
                <w:szCs w:val="20"/>
              </w:rPr>
              <w:t>,</w:t>
            </w:r>
            <w:r w:rsidR="00A12FD5">
              <w:rPr>
                <w:rFonts w:ascii="Garamond" w:hAnsi="Garamond"/>
                <w:sz w:val="20"/>
                <w:szCs w:val="20"/>
              </w:rPr>
              <w:t xml:space="preserve"> who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Pr="00993006"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w:t>
            </w:r>
            <w:r w:rsidRPr="00993006">
              <w:rPr>
                <w:rFonts w:ascii="Garamond" w:hAnsi="Garamond"/>
                <w:sz w:val="20"/>
                <w:szCs w:val="20"/>
              </w:rPr>
              <w:t>ew all the applicable threats</w:t>
            </w:r>
            <w:r w:rsidR="00B42451" w:rsidRPr="00993006">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sidRPr="00993006">
              <w:rPr>
                <w:rFonts w:ascii="Garamond" w:hAnsi="Garamond"/>
                <w:sz w:val="20"/>
                <w:szCs w:val="20"/>
              </w:rPr>
              <w:t>Create user stories, specifications and test cases as required for your development metho</w:t>
            </w:r>
            <w:r>
              <w:rPr>
                <w:rFonts w:ascii="Garamond" w:hAnsi="Garamond"/>
                <w:sz w:val="20"/>
                <w:szCs w:val="20"/>
              </w:rPr>
              <w:t>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656365E8" w:rsidR="00B428BA" w:rsidRPr="00D6005F" w:rsidRDefault="00B428BA" w:rsidP="00B428BA">
            <w:pPr>
              <w:spacing w:after="120"/>
              <w:rPr>
                <w:rFonts w:ascii="Garamond" w:hAnsi="Garamond"/>
                <w:sz w:val="20"/>
                <w:szCs w:val="20"/>
              </w:rPr>
            </w:pPr>
            <w:r w:rsidRPr="00D6005F">
              <w:rPr>
                <w:rFonts w:ascii="Garamond" w:hAnsi="Garamond"/>
                <w:sz w:val="20"/>
                <w:szCs w:val="20"/>
              </w:rPr>
              <w:t xml:space="preserve">If you are new to the game, remove the </w:t>
            </w:r>
            <w:r w:rsidR="00050836" w:rsidRPr="00F91ECC">
              <w:rPr>
                <w:rFonts w:ascii="Garamond" w:hAnsi="Garamond"/>
                <w:sz w:val="20"/>
                <w:szCs w:val="20"/>
                <w:highlight w:val="yellow"/>
                <w:rPrChange w:id="31" w:author="Colin Watson" w:date="2014-09-14T21:27:00Z">
                  <w:rPr>
                    <w:rFonts w:ascii="Garamond" w:hAnsi="Garamond"/>
                    <w:sz w:val="20"/>
                    <w:szCs w:val="20"/>
                  </w:rPr>
                </w:rPrChange>
              </w:rPr>
              <w:t>Aces and</w:t>
            </w:r>
            <w:r w:rsidR="00050836">
              <w:rPr>
                <w:rFonts w:ascii="Garamond" w:hAnsi="Garamond"/>
                <w:sz w:val="20"/>
                <w:szCs w:val="20"/>
              </w:rPr>
              <w:t xml:space="preserve"> </w:t>
            </w:r>
            <w:r w:rsidRPr="00D6005F">
              <w:rPr>
                <w:rFonts w:ascii="Garamond" w:hAnsi="Garamond"/>
                <w:sz w:val="20"/>
                <w:szCs w:val="20"/>
              </w:rPr>
              <w:t>two Joker cards to begin with. Add the Joker cards back in once people become more familiar with the process.</w:t>
            </w:r>
            <w:r w:rsidR="00746958" w:rsidRPr="00D6005F">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Pr>
                <w:rFonts w:ascii="Garamond" w:hAnsi="Garamond"/>
                <w:sz w:val="20"/>
                <w:szCs w:val="20"/>
              </w:rPr>
              <w:t>normally</w:t>
            </w:r>
            <w:r w:rsidR="00746958" w:rsidRPr="00D6005F">
              <w:rPr>
                <w:rFonts w:ascii="Garamond" w:hAnsi="Garamond"/>
                <w:sz w:val="20"/>
                <w:szCs w:val="20"/>
              </w:rPr>
              <w:t xml:space="preserve"> reduces the number of cards played in each round.</w:t>
            </w:r>
          </w:p>
          <w:p w14:paraId="19741931" w14:textId="77777777" w:rsidR="00B428BA" w:rsidRPr="00D6005F" w:rsidRDefault="00B428BA" w:rsidP="00B428BA">
            <w:pPr>
              <w:spacing w:after="120"/>
              <w:rPr>
                <w:rFonts w:ascii="Garamond" w:hAnsi="Garamond"/>
                <w:sz w:val="20"/>
                <w:szCs w:val="20"/>
              </w:rPr>
            </w:pPr>
            <w:r w:rsidRPr="00D6005F">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D6005F" w:rsidRDefault="00B428BA" w:rsidP="00B428BA">
            <w:pPr>
              <w:spacing w:after="120"/>
              <w:rPr>
                <w:rFonts w:ascii="Garamond" w:hAnsi="Garamond"/>
                <w:sz w:val="20"/>
                <w:szCs w:val="20"/>
              </w:rPr>
            </w:pPr>
            <w:r w:rsidRPr="00D6005F">
              <w:rPr>
                <w:rFonts w:ascii="Garamond" w:hAnsi="Garamond"/>
                <w:sz w:val="20"/>
                <w:szCs w:val="20"/>
              </w:rPr>
              <w:t>Consider just playing with one suit to make a shorter session – but try to cover all the suits for every project.</w:t>
            </w:r>
            <w:r w:rsidR="00244CCE" w:rsidRPr="00D6005F">
              <w:rPr>
                <w:rFonts w:ascii="Garamond" w:hAnsi="Garamond"/>
                <w:sz w:val="20"/>
                <w:szCs w:val="20"/>
              </w:rPr>
              <w:t xml:space="preserve"> Or even better just play one hand with some pre-selected cards, and score only on the ability to identify security requirements.</w:t>
            </w:r>
            <w:r w:rsidR="00193D38" w:rsidRPr="00D6005F">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Default="008624BE" w:rsidP="00B428BA">
            <w:pPr>
              <w:spacing w:after="120"/>
              <w:rPr>
                <w:rFonts w:ascii="Garamond" w:hAnsi="Garamond"/>
                <w:sz w:val="20"/>
                <w:szCs w:val="20"/>
              </w:rPr>
            </w:pPr>
            <w:r w:rsidRPr="00D6005F">
              <w:rPr>
                <w:rFonts w:ascii="Garamond" w:hAnsi="Garamond"/>
                <w:sz w:val="20"/>
                <w:szCs w:val="20"/>
              </w:rPr>
              <w:t>Some teams have preferred to play a full hand of cards, and then discuss what is on the cards after each round (instead of after each person plays a card).</w:t>
            </w:r>
          </w:p>
          <w:p w14:paraId="31496C45" w14:textId="5B025F60" w:rsidR="00050836" w:rsidRPr="00D6005F" w:rsidRDefault="00050836" w:rsidP="00B428BA">
            <w:pPr>
              <w:spacing w:after="120"/>
              <w:rPr>
                <w:rFonts w:ascii="Garamond" w:hAnsi="Garamond"/>
                <w:sz w:val="20"/>
                <w:szCs w:val="20"/>
              </w:rPr>
            </w:pPr>
            <w:r w:rsidRPr="00F91ECC">
              <w:rPr>
                <w:rFonts w:ascii="Garamond" w:hAnsi="Garamond"/>
                <w:sz w:val="20"/>
                <w:szCs w:val="20"/>
                <w:highlight w:val="yellow"/>
                <w:rPrChange w:id="32" w:author="Colin Watson" w:date="2014-09-14T21:27:00Z">
                  <w:rPr>
                    <w:rFonts w:ascii="Garamond" w:hAnsi="Garamond"/>
                    <w:sz w:val="20"/>
                    <w:szCs w:val="20"/>
                  </w:rPr>
                </w:rPrChange>
              </w:rPr>
              <w:t>Another suggestion is that if a player fails to identify the card is relevant, allow other players to suggest ideas, and potentially let them gain the point for the card.</w:t>
            </w:r>
            <w:r w:rsidR="00721612" w:rsidRPr="00F91ECC">
              <w:rPr>
                <w:rFonts w:ascii="Garamond" w:hAnsi="Garamond"/>
                <w:sz w:val="20"/>
                <w:szCs w:val="20"/>
                <w:highlight w:val="yellow"/>
                <w:rPrChange w:id="33" w:author="Colin Watson" w:date="2014-09-14T21:27:00Z">
                  <w:rPr>
                    <w:rFonts w:ascii="Garamond" w:hAnsi="Garamond"/>
                    <w:sz w:val="20"/>
                    <w:szCs w:val="20"/>
                  </w:rPr>
                </w:rPrChange>
              </w:rPr>
              <w:t xml:space="preserve"> Consider allowing extra points for especially good contributions.</w:t>
            </w:r>
          </w:p>
          <w:p w14:paraId="1F9D4ACD" w14:textId="17F986E9" w:rsidR="00980816" w:rsidRDefault="00980816" w:rsidP="00B428BA">
            <w:pPr>
              <w:spacing w:after="120"/>
              <w:rPr>
                <w:rFonts w:ascii="Garamond" w:hAnsi="Garamond"/>
                <w:sz w:val="20"/>
                <w:szCs w:val="20"/>
              </w:rPr>
            </w:pPr>
            <w:r w:rsidRPr="00D6005F">
              <w:rPr>
                <w:rFonts w:ascii="Garamond" w:hAnsi="Garamond"/>
                <w:sz w:val="20"/>
                <w:szCs w:val="20"/>
              </w:rPr>
              <w:t>You can even play by yourself. Just use the cards to act as thought-provokers. Involving more people will be beneficial though.</w:t>
            </w:r>
          </w:p>
          <w:p w14:paraId="22E4F24A" w14:textId="05B50254" w:rsidR="00F43903" w:rsidRPr="00D6005F" w:rsidRDefault="00F43903" w:rsidP="00B428BA">
            <w:pPr>
              <w:spacing w:after="120"/>
              <w:rPr>
                <w:rFonts w:ascii="Garamond" w:hAnsi="Garamond"/>
                <w:sz w:val="20"/>
                <w:szCs w:val="20"/>
              </w:rPr>
            </w:pPr>
            <w:r w:rsidRPr="00F91ECC">
              <w:rPr>
                <w:rFonts w:ascii="Garamond" w:hAnsi="Garamond"/>
                <w:sz w:val="20"/>
                <w:szCs w:val="20"/>
                <w:highlight w:val="yellow"/>
                <w:rPrChange w:id="34" w:author="Colin Watson" w:date="2014-09-14T21:27:00Z">
                  <w:rPr>
                    <w:rFonts w:ascii="Garamond" w:hAnsi="Garamond"/>
                    <w:sz w:val="20"/>
                    <w:szCs w:val="20"/>
                  </w:rPr>
                </w:rPrChange>
              </w:rPr>
              <w:t>In Microsoft's EoP guidance, they recommend cheating as a good game strategy.</w:t>
            </w:r>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31"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32"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7A3463C9" w14:textId="77777777" w:rsidR="00050836" w:rsidRPr="00F91ECC" w:rsidRDefault="00050836" w:rsidP="00104556">
            <w:pPr>
              <w:pStyle w:val="C-Head-Top"/>
            </w:pPr>
            <w:r w:rsidRPr="00F91ECC">
              <w:t>Internal coding standards and libraries</w:t>
            </w:r>
          </w:p>
          <w:p w14:paraId="46E51AF1" w14:textId="77777777" w:rsidR="00050836" w:rsidRPr="00F91ECC" w:rsidRDefault="00050836" w:rsidP="00050836">
            <w:pPr>
              <w:spacing w:after="120"/>
              <w:rPr>
                <w:rFonts w:ascii="Garamond" w:hAnsi="Garamond"/>
                <w:sz w:val="20"/>
                <w:szCs w:val="20"/>
              </w:rPr>
            </w:pPr>
            <w:r w:rsidRPr="00F91ECC">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050836" w:rsidRPr="00F91ECC" w14:paraId="75FBE37A" w14:textId="77777777" w:rsidTr="00CB7E2D">
              <w:tc>
                <w:tcPr>
                  <w:tcW w:w="7097" w:type="dxa"/>
                  <w:gridSpan w:val="3"/>
                  <w:shd w:val="clear" w:color="auto" w:fill="17365D" w:themeFill="text2" w:themeFillShade="BF"/>
                  <w:tcMar>
                    <w:left w:w="57" w:type="dxa"/>
                    <w:right w:w="57" w:type="dxa"/>
                  </w:tcMar>
                </w:tcPr>
                <w:p w14:paraId="5E477261" w14:textId="77777777" w:rsidR="00050836" w:rsidRPr="00F91ECC" w:rsidRDefault="00050836" w:rsidP="00CB7E2D">
                  <w:pPr>
                    <w:rPr>
                      <w:rFonts w:ascii="Garamond" w:hAnsi="Garamond"/>
                      <w:color w:val="FFFFFF" w:themeColor="background1"/>
                      <w:sz w:val="20"/>
                      <w:szCs w:val="20"/>
                    </w:rPr>
                  </w:pPr>
                  <w:r w:rsidRPr="00F91ECC">
                    <w:rPr>
                      <w:rFonts w:ascii="Garamond" w:hAnsi="Garamond"/>
                      <w:color w:val="FFFFFF" w:themeColor="background1"/>
                      <w:sz w:val="20"/>
                      <w:szCs w:val="20"/>
                    </w:rPr>
                    <w:t>Your coding standards and libraries</w:t>
                  </w:r>
                </w:p>
              </w:tc>
            </w:tr>
            <w:tr w:rsidR="00050836" w14:paraId="61466A28" w14:textId="77777777" w:rsidTr="00CB7E2D">
              <w:tc>
                <w:tcPr>
                  <w:tcW w:w="2742" w:type="dxa"/>
                  <w:tcBorders>
                    <w:right w:val="nil"/>
                  </w:tcBorders>
                  <w:tcMar>
                    <w:left w:w="57" w:type="dxa"/>
                    <w:right w:w="57" w:type="dxa"/>
                  </w:tcMar>
                </w:tcPr>
                <w:p w14:paraId="5B52C345" w14:textId="77777777" w:rsidR="00050836" w:rsidRPr="00F91ECC" w:rsidRDefault="00050836" w:rsidP="00CB7E2D">
                  <w:pPr>
                    <w:rPr>
                      <w:rFonts w:ascii="Garamond" w:hAnsi="Garamond"/>
                      <w:sz w:val="20"/>
                      <w:szCs w:val="20"/>
                    </w:rPr>
                  </w:pPr>
                  <w:r w:rsidRPr="00F91ECC">
                    <w:rPr>
                      <w:rFonts w:ascii="Garamond" w:hAnsi="Garamond"/>
                      <w:sz w:val="20"/>
                      <w:szCs w:val="20"/>
                    </w:rPr>
                    <w:t>Data validation and encoding</w:t>
                  </w:r>
                </w:p>
                <w:p w14:paraId="111A02F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DF0697D" w14:textId="77777777" w:rsidR="00050836" w:rsidRPr="00F91ECC" w:rsidRDefault="00050836" w:rsidP="00CB7E2D">
                  <w:pPr>
                    <w:rPr>
                      <w:rFonts w:ascii="Garamond" w:hAnsi="Garamond"/>
                      <w:sz w:val="20"/>
                      <w:szCs w:val="20"/>
                    </w:rPr>
                  </w:pPr>
                  <w:r w:rsidRPr="00F91ECC">
                    <w:rPr>
                      <w:rFonts w:ascii="Garamond" w:hAnsi="Garamond"/>
                      <w:sz w:val="20"/>
                      <w:szCs w:val="20"/>
                    </w:rPr>
                    <w:t>Authentication</w:t>
                  </w:r>
                </w:p>
                <w:p w14:paraId="7B0BBD3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268" w:type="dxa"/>
                  <w:tcBorders>
                    <w:left w:val="nil"/>
                    <w:right w:val="nil"/>
                  </w:tcBorders>
                  <w:tcMar>
                    <w:left w:w="57" w:type="dxa"/>
                    <w:right w:w="57" w:type="dxa"/>
                  </w:tcMar>
                </w:tcPr>
                <w:p w14:paraId="0C67F5C1" w14:textId="77777777" w:rsidR="00050836" w:rsidRPr="00F91ECC" w:rsidRDefault="00050836" w:rsidP="00CB7E2D">
                  <w:pPr>
                    <w:rPr>
                      <w:rFonts w:ascii="Garamond" w:hAnsi="Garamond"/>
                      <w:sz w:val="20"/>
                      <w:szCs w:val="20"/>
                    </w:rPr>
                  </w:pPr>
                  <w:r w:rsidRPr="00F91ECC">
                    <w:rPr>
                      <w:rFonts w:ascii="Garamond" w:hAnsi="Garamond"/>
                      <w:sz w:val="20"/>
                      <w:szCs w:val="20"/>
                    </w:rPr>
                    <w:t>Session management</w:t>
                  </w:r>
                </w:p>
                <w:p w14:paraId="0B4B94E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6D9C26B3" w14:textId="77777777" w:rsidR="00050836" w:rsidRPr="00F91ECC" w:rsidRDefault="00050836" w:rsidP="00CB7E2D">
                  <w:pPr>
                    <w:rPr>
                      <w:rFonts w:ascii="Garamond" w:hAnsi="Garamond"/>
                      <w:sz w:val="20"/>
                      <w:szCs w:val="20"/>
                    </w:rPr>
                  </w:pPr>
                  <w:r w:rsidRPr="00F91ECC">
                    <w:rPr>
                      <w:rFonts w:ascii="Garamond" w:hAnsi="Garamond"/>
                      <w:sz w:val="20"/>
                      <w:szCs w:val="20"/>
                    </w:rPr>
                    <w:t>Authorization</w:t>
                  </w:r>
                </w:p>
                <w:p w14:paraId="1A85977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087" w:type="dxa"/>
                  <w:tcBorders>
                    <w:left w:val="nil"/>
                  </w:tcBorders>
                  <w:tcMar>
                    <w:left w:w="57" w:type="dxa"/>
                    <w:right w:w="57" w:type="dxa"/>
                  </w:tcMar>
                </w:tcPr>
                <w:p w14:paraId="121176FF" w14:textId="77777777" w:rsidR="00050836" w:rsidRPr="00F91ECC" w:rsidRDefault="00050836" w:rsidP="00CB7E2D">
                  <w:pPr>
                    <w:rPr>
                      <w:rFonts w:ascii="Garamond" w:hAnsi="Garamond"/>
                      <w:sz w:val="20"/>
                      <w:szCs w:val="20"/>
                    </w:rPr>
                  </w:pPr>
                  <w:r w:rsidRPr="00F91ECC">
                    <w:rPr>
                      <w:rFonts w:ascii="Garamond" w:hAnsi="Garamond"/>
                      <w:sz w:val="20"/>
                      <w:szCs w:val="20"/>
                    </w:rPr>
                    <w:t>Cryptography</w:t>
                  </w:r>
                </w:p>
                <w:p w14:paraId="430ECD48"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9E62949" w14:textId="77777777" w:rsidR="00050836" w:rsidRPr="00F91ECC" w:rsidRDefault="00050836" w:rsidP="00CB7E2D">
                  <w:pPr>
                    <w:rPr>
                      <w:rFonts w:ascii="Garamond" w:hAnsi="Garamond"/>
                      <w:sz w:val="20"/>
                      <w:szCs w:val="20"/>
                    </w:rPr>
                  </w:pPr>
                  <w:r w:rsidRPr="00F91ECC">
                    <w:rPr>
                      <w:rFonts w:ascii="Garamond" w:hAnsi="Garamond"/>
                      <w:sz w:val="20"/>
                      <w:szCs w:val="20"/>
                    </w:rPr>
                    <w:t>Cornucopia</w:t>
                  </w:r>
                </w:p>
                <w:p w14:paraId="7DCA9F18" w14:textId="77777777" w:rsidR="00050836" w:rsidRPr="00144AE9" w:rsidRDefault="00050836" w:rsidP="00CB7E2D">
                  <w:pPr>
                    <w:rPr>
                      <w:rFonts w:ascii="Garamond" w:hAnsi="Garamond"/>
                      <w:i/>
                      <w:sz w:val="20"/>
                      <w:szCs w:val="20"/>
                    </w:rPr>
                  </w:pPr>
                  <w:r w:rsidRPr="00F91ECC">
                    <w:rPr>
                      <w:rFonts w:ascii="Garamond" w:hAnsi="Garamond"/>
                      <w:i/>
                      <w:sz w:val="20"/>
                      <w:szCs w:val="20"/>
                    </w:rPr>
                    <w:t>[your list]</w:t>
                  </w:r>
                </w:p>
              </w:tc>
            </w:tr>
          </w:tbl>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6E08B06D" w14:textId="19CB6FA1" w:rsidR="00B428BA" w:rsidRPr="00F5040A" w:rsidRDefault="00B428BA" w:rsidP="00E41A5C">
            <w:pPr>
              <w:spacing w:after="120"/>
              <w:rPr>
                <w:rFonts w:ascii="Garamond" w:hAnsi="Garamond"/>
                <w:sz w:val="20"/>
                <w:szCs w:val="20"/>
                <w:highlight w:val="yellow"/>
              </w:rPr>
            </w:pP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19205E20" w14:textId="77777777" w:rsidR="001E0DD0" w:rsidRDefault="001E0DD0" w:rsidP="001E0DD0">
      <w:pPr>
        <w:rPr>
          <w:rFonts w:ascii="Garamond" w:hAnsi="Garamond"/>
          <w:sz w:val="20"/>
          <w:szCs w:val="20"/>
        </w:rPr>
      </w:pPr>
    </w:p>
    <w:p w14:paraId="09C7C21A" w14:textId="77777777" w:rsidR="001E0DD0" w:rsidRDefault="001E0DD0" w:rsidP="001E0DD0">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1E0DD0" w14:paraId="179C12A3" w14:textId="77777777" w:rsidTr="00A03624">
        <w:tc>
          <w:tcPr>
            <w:tcW w:w="7479" w:type="dxa"/>
          </w:tcPr>
          <w:p w14:paraId="15998C72" w14:textId="77777777" w:rsidR="001E0DD0" w:rsidRPr="007B3A33" w:rsidRDefault="001E0DD0" w:rsidP="001E0DD0">
            <w:pPr>
              <w:pStyle w:val="C-Head-Middle"/>
              <w:rPr>
                <w:rFonts w:eastAsiaTheme="majorEastAsia" w:cstheme="majorBidi"/>
                <w:b w:val="0"/>
                <w:bCs/>
                <w:i/>
                <w:iCs/>
                <w:color w:val="404040" w:themeColor="text1" w:themeTint="BF"/>
              </w:rPr>
            </w:pPr>
            <w:r w:rsidRPr="007B3A33">
              <w:t>F</w:t>
            </w:r>
            <w:r>
              <w:t>requently asked question</w:t>
            </w:r>
            <w:r w:rsidRPr="007B3A33">
              <w:t>s</w:t>
            </w:r>
          </w:p>
          <w:p w14:paraId="3EADAFD4" w14:textId="77777777" w:rsidR="001E0DD0" w:rsidRDefault="001E0DD0" w:rsidP="001E0DD0">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283F3D9F" w14:textId="77777777" w:rsidR="001E0DD0" w:rsidRPr="00144A1E" w:rsidRDefault="001E0DD0" w:rsidP="001E0DD0">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D2BBBEE" w14:textId="77777777" w:rsidR="001E0DD0" w:rsidRDefault="001E0DD0" w:rsidP="001E0DD0">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p>
          <w:p w14:paraId="31D551A9" w14:textId="77777777" w:rsidR="001E0DD0" w:rsidRDefault="001E0DD0" w:rsidP="001E0DD0">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5FAA7CB6" w14:textId="77777777" w:rsidR="001E0DD0" w:rsidRDefault="001E0DD0" w:rsidP="001E0DD0">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Pr>
                <w:rFonts w:ascii="Garamond" w:hAnsi="Garamond"/>
                <w:sz w:val="20"/>
                <w:szCs w:val="20"/>
              </w:rPr>
              <w:br/>
              <w:t>Only approximately. The risk will be application and organisation dependent, due to varying security and compliance requirements, so your own severity rating may place the cards in some other order than the numbers on the cards.</w:t>
            </w:r>
          </w:p>
          <w:p w14:paraId="27D87FAD" w14:textId="2A7F346D" w:rsidR="001E0DD0" w:rsidRDefault="001E0DD0" w:rsidP="001E0DD0">
            <w:pPr>
              <w:spacing w:after="120"/>
              <w:rPr>
                <w:rFonts w:ascii="Garamond" w:hAnsi="Garamond"/>
                <w:sz w:val="20"/>
                <w:szCs w:val="20"/>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familiar the players are with application security concepts. But perhaps allow 1.5 to 2.0 hours for 4-6 people.</w:t>
            </w:r>
          </w:p>
          <w:p w14:paraId="2D0E4934" w14:textId="77777777" w:rsidR="00CA7DC9" w:rsidRPr="00F91ECC" w:rsidRDefault="00CA7DC9" w:rsidP="00CA7DC9">
            <w:pPr>
              <w:spacing w:after="120"/>
              <w:rPr>
                <w:rFonts w:ascii="Garamond" w:hAnsi="Garamond"/>
                <w:sz w:val="20"/>
                <w:szCs w:val="20"/>
                <w:highlight w:val="yellow"/>
                <w:rPrChange w:id="35" w:author="Colin Watson" w:date="2014-09-14T21:28:00Z">
                  <w:rPr>
                    <w:rFonts w:ascii="Garamond" w:hAnsi="Garamond"/>
                    <w:sz w:val="20"/>
                    <w:szCs w:val="20"/>
                  </w:rPr>
                </w:rPrChange>
              </w:rPr>
            </w:pPr>
            <w:r w:rsidRPr="00F91ECC">
              <w:rPr>
                <w:rFonts w:ascii="Garamond" w:hAnsi="Garamond"/>
                <w:i/>
                <w:sz w:val="20"/>
                <w:szCs w:val="20"/>
                <w:highlight w:val="yellow"/>
                <w:rPrChange w:id="36" w:author="Colin Watson" w:date="2014-09-14T21:28:00Z">
                  <w:rPr>
                    <w:rFonts w:ascii="Garamond" w:hAnsi="Garamond"/>
                    <w:i/>
                    <w:sz w:val="20"/>
                    <w:szCs w:val="20"/>
                  </w:rPr>
                </w:rPrChange>
              </w:rPr>
              <w:t>7. What sort of people should play the game?</w:t>
            </w:r>
            <w:r w:rsidRPr="00F91ECC">
              <w:rPr>
                <w:rFonts w:ascii="Garamond" w:hAnsi="Garamond"/>
                <w:sz w:val="20"/>
                <w:szCs w:val="20"/>
                <w:highlight w:val="yellow"/>
                <w:rPrChange w:id="37" w:author="Colin Watson" w:date="2014-09-14T21:28:00Z">
                  <w:rPr>
                    <w:rFonts w:ascii="Garamond" w:hAnsi="Garamond"/>
                    <w:sz w:val="20"/>
                    <w:szCs w:val="20"/>
                  </w:rPr>
                </w:rPrChange>
              </w:rPr>
              <w:br/>
              <w:t>Always try to have a mix of roles who can contribute alternative perspectives. But include someone who has a reasonable knowledge of application vulnerability terminology. Otherwise try to include a mix of architects, developers, testers and a relevant project manager or business owner.</w:t>
            </w:r>
          </w:p>
          <w:p w14:paraId="554B5BB0" w14:textId="597B4586" w:rsidR="001E0DD0" w:rsidRPr="00104556" w:rsidRDefault="00CA7DC9" w:rsidP="00A03624">
            <w:pPr>
              <w:spacing w:after="120"/>
              <w:rPr>
                <w:rFonts w:ascii="Garamond" w:hAnsi="Garamond"/>
                <w:sz w:val="20"/>
                <w:szCs w:val="20"/>
              </w:rPr>
            </w:pPr>
            <w:r w:rsidRPr="00F91ECC">
              <w:rPr>
                <w:rFonts w:ascii="Garamond" w:hAnsi="Garamond"/>
                <w:i/>
                <w:sz w:val="20"/>
                <w:szCs w:val="20"/>
                <w:highlight w:val="yellow"/>
                <w:rPrChange w:id="38" w:author="Colin Watson" w:date="2014-09-14T21:28:00Z">
                  <w:rPr>
                    <w:rFonts w:ascii="Garamond" w:hAnsi="Garamond"/>
                    <w:i/>
                    <w:sz w:val="20"/>
                    <w:szCs w:val="20"/>
                  </w:rPr>
                </w:rPrChange>
              </w:rPr>
              <w:t>8. Who should take notes and record scores?</w:t>
            </w:r>
            <w:r w:rsidRPr="00F91ECC">
              <w:rPr>
                <w:rFonts w:ascii="Garamond" w:hAnsi="Garamond"/>
                <w:sz w:val="20"/>
                <w:szCs w:val="20"/>
                <w:highlight w:val="yellow"/>
                <w:rPrChange w:id="39" w:author="Colin Watson" w:date="2014-09-14T21:28:00Z">
                  <w:rPr>
                    <w:rFonts w:ascii="Garamond" w:hAnsi="Garamond"/>
                    <w:sz w:val="20"/>
                    <w:szCs w:val="20"/>
                  </w:rPr>
                </w:rPrChange>
              </w:rPr>
              <w:br/>
              <w:t>It is better if that someone else, not playing the game, takes notes about the requirements identified and issues discussed. This could be used as training for a more junior developer, or performed by the project manager. Some organisations have made a recording to review afterwards when the requirements are written up more formally.</w:t>
            </w:r>
          </w:p>
        </w:tc>
        <w:tc>
          <w:tcPr>
            <w:tcW w:w="547" w:type="dxa"/>
          </w:tcPr>
          <w:p w14:paraId="470946D4" w14:textId="77777777" w:rsidR="001E0DD0" w:rsidRPr="00F5040A" w:rsidRDefault="001E0DD0" w:rsidP="00A03624">
            <w:pPr>
              <w:spacing w:after="120"/>
              <w:rPr>
                <w:rFonts w:ascii="Garamond" w:hAnsi="Garamond"/>
                <w:sz w:val="20"/>
                <w:szCs w:val="20"/>
                <w:highlight w:val="yellow"/>
              </w:rPr>
            </w:pPr>
          </w:p>
        </w:tc>
        <w:tc>
          <w:tcPr>
            <w:tcW w:w="7328" w:type="dxa"/>
          </w:tcPr>
          <w:p w14:paraId="25DA8ED9" w14:textId="5AAAAE06" w:rsidR="00824C4C" w:rsidRPr="00104556" w:rsidRDefault="00250C42" w:rsidP="00104556">
            <w:pPr>
              <w:spacing w:after="120"/>
              <w:rPr>
                <w:rFonts w:ascii="Garamond" w:hAnsi="Garamond"/>
                <w:sz w:val="20"/>
                <w:szCs w:val="20"/>
              </w:rPr>
            </w:pPr>
            <w:r w:rsidRPr="00104556">
              <w:rPr>
                <w:rFonts w:ascii="Garamond" w:hAnsi="Garamond"/>
                <w:i/>
                <w:sz w:val="20"/>
                <w:szCs w:val="20"/>
              </w:rPr>
              <w:t>9</w:t>
            </w:r>
            <w:r w:rsidR="00824C4C" w:rsidRPr="00104556">
              <w:rPr>
                <w:rFonts w:ascii="Garamond" w:hAnsi="Garamond"/>
                <w:i/>
                <w:sz w:val="20"/>
                <w:szCs w:val="20"/>
              </w:rPr>
              <w:t>. Should we always use the full deck of cards?</w:t>
            </w:r>
            <w:r w:rsidR="00824C4C" w:rsidRPr="00104556">
              <w:rPr>
                <w:rFonts w:ascii="Garamond" w:hAnsi="Garamond"/>
                <w:sz w:val="20"/>
                <w:szCs w:val="20"/>
              </w:rPr>
              <w:br/>
              <w:t xml:space="preserve">No. A smaller deck is quicker to play. </w:t>
            </w:r>
            <w:r w:rsidR="009F213A">
              <w:rPr>
                <w:rFonts w:ascii="Garamond" w:hAnsi="Garamond"/>
                <w:sz w:val="20"/>
                <w:szCs w:val="20"/>
              </w:rPr>
              <w:t xml:space="preserve">Start your first game with only enough cards for two or three rounds. </w:t>
            </w:r>
            <w:r w:rsidR="00824C4C" w:rsidRPr="00104556">
              <w:rPr>
                <w:rFonts w:ascii="Garamond" w:hAnsi="Garamond"/>
                <w:sz w:val="20"/>
                <w:szCs w:val="20"/>
              </w:rPr>
              <w:t>Always consider removing cards that are not appropriate at all of the target application or function being reviewed. For the first few times people play the game it is also usually better to remove the Aces and the two Jokers. It is also usual to play the game without any trumps suit until people are more familiar with the idea.</w:t>
            </w:r>
          </w:p>
          <w:p w14:paraId="0E741D7E" w14:textId="3FD11237" w:rsidR="00824C4C" w:rsidRPr="00F5040A" w:rsidRDefault="00250C42" w:rsidP="00824C4C">
            <w:pPr>
              <w:spacing w:after="120"/>
              <w:rPr>
                <w:rFonts w:ascii="Garamond" w:hAnsi="Garamond"/>
                <w:sz w:val="20"/>
                <w:szCs w:val="20"/>
                <w:highlight w:val="yellow"/>
              </w:rPr>
            </w:pPr>
            <w:r w:rsidRPr="00104556">
              <w:rPr>
                <w:rFonts w:ascii="Garamond" w:hAnsi="Garamond"/>
                <w:i/>
                <w:sz w:val="20"/>
                <w:szCs w:val="20"/>
              </w:rPr>
              <w:t>10</w:t>
            </w:r>
            <w:r w:rsidR="00824C4C" w:rsidRPr="00104556">
              <w:rPr>
                <w:rFonts w:ascii="Garamond" w:hAnsi="Garamond"/>
                <w:i/>
                <w:sz w:val="20"/>
                <w:szCs w:val="20"/>
              </w:rPr>
              <w:t xml:space="preserve">. </w:t>
            </w:r>
            <w:r w:rsidR="00CB7E2D" w:rsidRPr="00CB7E2D">
              <w:rPr>
                <w:rFonts w:ascii="Garamond" w:hAnsi="Garamond"/>
                <w:i/>
                <w:sz w:val="20"/>
                <w:szCs w:val="20"/>
              </w:rPr>
              <w:t>What should players do when they have an A</w:t>
            </w:r>
            <w:r w:rsidR="00824C4C" w:rsidRPr="00104556">
              <w:rPr>
                <w:rFonts w:ascii="Garamond" w:hAnsi="Garamond"/>
                <w:i/>
                <w:sz w:val="20"/>
                <w:szCs w:val="20"/>
              </w:rPr>
              <w:t>ce</w:t>
            </w:r>
            <w:r w:rsidR="00CB7E2D">
              <w:rPr>
                <w:rFonts w:ascii="Garamond" w:hAnsi="Garamond"/>
                <w:i/>
                <w:sz w:val="20"/>
                <w:szCs w:val="20"/>
              </w:rPr>
              <w:t xml:space="preserve"> card</w:t>
            </w:r>
            <w:r w:rsidR="00824C4C" w:rsidRPr="00104556">
              <w:rPr>
                <w:rFonts w:ascii="Garamond" w:hAnsi="Garamond"/>
                <w:i/>
                <w:sz w:val="20"/>
                <w:szCs w:val="20"/>
              </w:rPr>
              <w:t xml:space="preserve"> that says “invented a new X attack”?</w:t>
            </w:r>
            <w:r w:rsidR="00824C4C" w:rsidRPr="00824C4C">
              <w:rPr>
                <w:rFonts w:ascii="Garamond" w:hAnsi="Garamond"/>
                <w:i/>
                <w:sz w:val="20"/>
                <w:szCs w:val="20"/>
              </w:rPr>
              <w:br/>
            </w:r>
            <w:r w:rsidR="00824C4C" w:rsidRPr="00050836">
              <w:rPr>
                <w:rFonts w:ascii="Garamond" w:hAnsi="Garamond"/>
                <w:sz w:val="20"/>
                <w:szCs w:val="20"/>
              </w:rPr>
              <w:t>The player can make up any attack they think is valid, but must match</w:t>
            </w:r>
            <w:r w:rsidR="00824C4C" w:rsidRPr="00CA7DC9">
              <w:rPr>
                <w:rFonts w:ascii="Garamond" w:hAnsi="Garamond"/>
                <w:sz w:val="20"/>
                <w:szCs w:val="20"/>
              </w:rPr>
              <w:t xml:space="preserve"> the suit of the card </w:t>
            </w:r>
            <w:r w:rsidR="00824C4C" w:rsidRPr="00AD263E">
              <w:rPr>
                <w:rFonts w:ascii="Garamond" w:hAnsi="Garamond"/>
                <w:sz w:val="20"/>
                <w:szCs w:val="20"/>
              </w:rPr>
              <w:t xml:space="preserve">e.g. data validation and encoding). With players new to the game, it can be better to remove these to begin with </w:t>
            </w:r>
            <w:r w:rsidR="00CB7E2D">
              <w:rPr>
                <w:rFonts w:ascii="Garamond" w:hAnsi="Garamond"/>
                <w:sz w:val="20"/>
                <w:szCs w:val="20"/>
              </w:rPr>
              <w:t>(see also FAQ 9</w:t>
            </w:r>
            <w:r w:rsidR="00824C4C" w:rsidRPr="00012F19">
              <w:rPr>
                <w:rFonts w:ascii="Garamond" w:hAnsi="Garamond"/>
                <w:sz w:val="20"/>
                <w:szCs w:val="20"/>
              </w:rPr>
              <w:t>)</w:t>
            </w:r>
            <w:r w:rsidR="00824C4C" w:rsidRPr="00981685">
              <w:rPr>
                <w:rFonts w:ascii="Garamond" w:hAnsi="Garamond"/>
                <w:sz w:val="20"/>
                <w:szCs w:val="20"/>
              </w:rPr>
              <w:t>.</w:t>
            </w:r>
          </w:p>
        </w:tc>
      </w:tr>
    </w:tbl>
    <w:p w14:paraId="33164142" w14:textId="4CA6D37A" w:rsidR="001E0DD0" w:rsidRDefault="001E0DD0">
      <w:pPr>
        <w:rPr>
          <w:rFonts w:ascii="Garamond" w:hAnsi="Garamond"/>
          <w:b/>
          <w:sz w:val="22"/>
          <w:szCs w:val="22"/>
        </w:rPr>
      </w:pPr>
      <w:r>
        <w:br w:type="page"/>
      </w:r>
    </w:p>
    <w:p w14:paraId="2DD6939D" w14:textId="52CA39BF"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4EB1C82F" w:rsidR="00B9521B" w:rsidRPr="002528C3" w:rsidRDefault="00186CBC" w:rsidP="00FD2D38">
            <w:pPr>
              <w:rPr>
                <w:rFonts w:ascii="Garamond" w:hAnsi="Garamond"/>
                <w:sz w:val="20"/>
                <w:szCs w:val="20"/>
              </w:rPr>
            </w:pPr>
            <w:r w:rsidRPr="002528C3">
              <w:rPr>
                <w:rFonts w:ascii="Garamond" w:hAnsi="Garamond"/>
                <w:sz w:val="16"/>
                <w:szCs w:val="16"/>
              </w:rPr>
              <w:t xml:space="preserve">Brian can gather information about the underlying configurations, schemas, logic, code, software, services and infrastructure due to the content of error messages, or </w:t>
            </w:r>
            <w:del w:id="40" w:author="Colin Watson" w:date="2015-03-04T20:30:00Z">
              <w:r w:rsidRPr="002528C3" w:rsidDel="00FD2D38">
                <w:rPr>
                  <w:rFonts w:ascii="Garamond" w:hAnsi="Garamond"/>
                  <w:sz w:val="16"/>
                  <w:szCs w:val="16"/>
                </w:rPr>
                <w:delText xml:space="preserve">due to </w:delText>
              </w:r>
            </w:del>
            <w:r w:rsidRPr="002528C3">
              <w:rPr>
                <w:rFonts w:ascii="Garamond" w:hAnsi="Garamond"/>
                <w:sz w:val="16"/>
                <w:szCs w:val="16"/>
              </w:rPr>
              <w:t xml:space="preserve">poor configuration, or </w:t>
            </w:r>
            <w:del w:id="41" w:author="Colin Watson" w:date="2015-03-04T20:30:00Z">
              <w:r w:rsidRPr="002528C3" w:rsidDel="00FD2D38">
                <w:rPr>
                  <w:rFonts w:ascii="Garamond" w:hAnsi="Garamond"/>
                  <w:sz w:val="16"/>
                  <w:szCs w:val="16"/>
                </w:rPr>
                <w:delText xml:space="preserve">due to </w:delText>
              </w:r>
            </w:del>
            <w:r w:rsidRPr="002528C3">
              <w:rPr>
                <w:rFonts w:ascii="Garamond" w:hAnsi="Garamond"/>
                <w:sz w:val="16"/>
                <w:szCs w:val="16"/>
              </w:rPr>
              <w:t>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15599336" w:rsidR="00B9521B" w:rsidRPr="002528C3" w:rsidRDefault="00186CBC" w:rsidP="00FD2D38">
            <w:pPr>
              <w:rPr>
                <w:rFonts w:ascii="Garamond" w:hAnsi="Garamond"/>
                <w:sz w:val="20"/>
                <w:szCs w:val="20"/>
              </w:rPr>
            </w:pPr>
            <w:r w:rsidRPr="002528C3">
              <w:rPr>
                <w:rFonts w:ascii="Garamond" w:hAnsi="Garamond"/>
                <w:sz w:val="16"/>
                <w:szCs w:val="16"/>
              </w:rPr>
              <w:t xml:space="preserve">Robert can input malicious </w:t>
            </w:r>
            <w:del w:id="42" w:author="Colin Watson" w:date="2015-03-04T20:30:00Z">
              <w:r w:rsidRPr="002528C3" w:rsidDel="00FD2D38">
                <w:rPr>
                  <w:rFonts w:ascii="Garamond" w:hAnsi="Garamond"/>
                  <w:sz w:val="16"/>
                  <w:szCs w:val="16"/>
                </w:rPr>
                <w:delText xml:space="preserve">structured or unstructured </w:delText>
              </w:r>
            </w:del>
            <w:r w:rsidRPr="002528C3">
              <w:rPr>
                <w:rFonts w:ascii="Garamond" w:hAnsi="Garamond"/>
                <w:sz w:val="16"/>
                <w:szCs w:val="16"/>
              </w:rPr>
              <w:t xml:space="preserve">data because the allowed protocol format is not being checked, </w:t>
            </w:r>
            <w:ins w:id="43" w:author="Colin Watson" w:date="2014-09-12T17:16:00Z">
              <w:r w:rsidR="00237769">
                <w:rPr>
                  <w:rFonts w:ascii="Garamond" w:hAnsi="Garamond"/>
                  <w:sz w:val="16"/>
                  <w:szCs w:val="16"/>
                </w:rPr>
                <w:t xml:space="preserve">or duplicates are accepted, </w:t>
              </w:r>
            </w:ins>
            <w:r w:rsidRPr="002528C3">
              <w:rPr>
                <w:rFonts w:ascii="Garamond" w:hAnsi="Garamond"/>
                <w:sz w:val="16"/>
                <w:szCs w:val="16"/>
              </w:rPr>
              <w:t>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6097097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3EE6523D" w:rsidR="00A03FD7" w:rsidRPr="006C434A" w:rsidRDefault="0075245A" w:rsidP="002B7D6A">
                  <w:pPr>
                    <w:rPr>
                      <w:rFonts w:ascii="Garamond" w:hAnsi="Garamond"/>
                      <w:color w:val="595959" w:themeColor="text1" w:themeTint="A6"/>
                      <w:sz w:val="12"/>
                      <w:szCs w:val="12"/>
                    </w:rPr>
                  </w:pPr>
                  <w:ins w:id="45" w:author="Colin Watson" w:date="2014-09-12T16:55:00Z">
                    <w:r>
                      <w:rPr>
                        <w:rFonts w:ascii="Garamond" w:hAnsi="Garamond"/>
                        <w:color w:val="595959" w:themeColor="text1" w:themeTint="A6"/>
                        <w:sz w:val="12"/>
                        <w:szCs w:val="12"/>
                      </w:rPr>
                      <w:t xml:space="preserve">5.4, </w:t>
                    </w:r>
                  </w:ins>
                  <w:ins w:id="46" w:author="Colin Watson" w:date="2014-09-12T17:17:00Z">
                    <w:r w:rsidR="00237769">
                      <w:rPr>
                        <w:rFonts w:ascii="Garamond" w:hAnsi="Garamond"/>
                        <w:color w:val="595959" w:themeColor="text1" w:themeTint="A6"/>
                        <w:sz w:val="12"/>
                        <w:szCs w:val="12"/>
                      </w:rPr>
                      <w:t xml:space="preserve">5.18, </w:t>
                    </w:r>
                  </w:ins>
                  <w:del w:id="47" w:author="Colin Watson" w:date="2014-09-12T16:54:00Z">
                    <w:r w:rsidR="002B7D6A" w:rsidRPr="002B7D6A" w:rsidDel="00E94357">
                      <w:rPr>
                        <w:rFonts w:ascii="Garamond" w:hAnsi="Garamond"/>
                        <w:color w:val="595959" w:themeColor="text1" w:themeTint="A6"/>
                        <w:sz w:val="12"/>
                        <w:szCs w:val="12"/>
                      </w:rPr>
                      <w:delText>5.2</w:delText>
                    </w:r>
                    <w:r w:rsidR="002F77DD" w:rsidDel="00E94357">
                      <w:rPr>
                        <w:rFonts w:ascii="Garamond" w:hAnsi="Garamond"/>
                        <w:color w:val="595959" w:themeColor="text1" w:themeTint="A6"/>
                        <w:sz w:val="12"/>
                        <w:szCs w:val="12"/>
                      </w:rPr>
                      <w:delText xml:space="preserve">, </w:delText>
                    </w:r>
                  </w:del>
                  <w:r w:rsidR="002F77DD">
                    <w:rPr>
                      <w:rFonts w:ascii="Garamond" w:hAnsi="Garamond"/>
                      <w:color w:val="595959" w:themeColor="text1" w:themeTint="A6"/>
                      <w:sz w:val="12"/>
                      <w:szCs w:val="12"/>
                    </w:rPr>
                    <w:t>11.2, 11.3, 11.6</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1D52A7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528E691E" w:rsidR="00B9521B" w:rsidRPr="002528C3" w:rsidRDefault="00186CBC" w:rsidP="00B9521B">
            <w:pPr>
              <w:rPr>
                <w:rFonts w:ascii="Garamond" w:hAnsi="Garamond"/>
                <w:sz w:val="20"/>
                <w:szCs w:val="20"/>
              </w:rPr>
            </w:pPr>
            <w:r w:rsidRPr="002528C3">
              <w:rPr>
                <w:rFonts w:ascii="Garamond" w:hAnsi="Garamond"/>
                <w:sz w:val="16"/>
                <w:szCs w:val="16"/>
              </w:rPr>
              <w:t xml:space="preserve">Dave can input malicious </w:t>
            </w:r>
            <w:ins w:id="49" w:author="Colin Watson" w:date="2014-09-12T17:18:00Z">
              <w:r w:rsidR="00237769">
                <w:rPr>
                  <w:rFonts w:ascii="Garamond" w:hAnsi="Garamond"/>
                  <w:sz w:val="16"/>
                  <w:szCs w:val="16"/>
                </w:rPr>
                <w:t xml:space="preserve">field names or </w:t>
              </w:r>
            </w:ins>
            <w:r w:rsidRPr="002528C3">
              <w:rPr>
                <w:rFonts w:ascii="Garamond" w:hAnsi="Garamond"/>
                <w:sz w:val="16"/>
                <w:szCs w:val="16"/>
              </w:rPr>
              <w:t>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0AF24614" w:rsidR="00B9521B" w:rsidRPr="002528C3" w:rsidRDefault="00186CBC" w:rsidP="00A56D80">
            <w:pPr>
              <w:rPr>
                <w:rFonts w:ascii="Garamond" w:hAnsi="Garamond"/>
                <w:sz w:val="20"/>
                <w:szCs w:val="20"/>
              </w:rPr>
            </w:pPr>
            <w:r w:rsidRPr="002528C3">
              <w:rPr>
                <w:rFonts w:ascii="Garamond" w:hAnsi="Garamond"/>
                <w:sz w:val="16"/>
                <w:szCs w:val="16"/>
              </w:rPr>
              <w:t xml:space="preserve">Jee can bypass the centralized encoding routines since they are not being used </w:t>
            </w:r>
            <w:del w:id="50" w:author="Colin Watson" w:date="2015-03-04T20:48:00Z">
              <w:r w:rsidRPr="002528C3" w:rsidDel="00A56D80">
                <w:rPr>
                  <w:rFonts w:ascii="Garamond" w:hAnsi="Garamond"/>
                  <w:sz w:val="16"/>
                  <w:szCs w:val="16"/>
                </w:rPr>
                <w:delText>comprehensively</w:delText>
              </w:r>
            </w:del>
            <w:ins w:id="51" w:author="Colin Watson" w:date="2015-03-04T20:48:00Z">
              <w:r w:rsidR="00A56D80">
                <w:rPr>
                  <w:rFonts w:ascii="Garamond" w:hAnsi="Garamond"/>
                  <w:sz w:val="16"/>
                  <w:szCs w:val="16"/>
                </w:rPr>
                <w:t>everywhere</w:t>
              </w:r>
            </w:ins>
            <w:r w:rsidRPr="002528C3">
              <w:rPr>
                <w:rFonts w:ascii="Garamond" w:hAnsi="Garamond"/>
                <w:sz w:val="16"/>
                <w:szCs w:val="16"/>
              </w:rPr>
              <w:t>, or the wrong encodings are being used</w:t>
            </w:r>
            <w:del w:id="52" w:author="Colin Watson" w:date="2015-03-04T20:48:00Z">
              <w:r w:rsidRPr="002528C3" w:rsidDel="00A56D80">
                <w:rPr>
                  <w:rFonts w:ascii="Garamond" w:hAnsi="Garamond"/>
                  <w:sz w:val="16"/>
                  <w:szCs w:val="16"/>
                </w:rPr>
                <w:delText xml:space="preserve"> for the context</w:delText>
              </w:r>
            </w:del>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19DDB16B" w:rsidR="00B9521B" w:rsidRPr="002528C3" w:rsidRDefault="00186CBC" w:rsidP="00FD2D38">
            <w:pPr>
              <w:rPr>
                <w:rFonts w:ascii="Garamond" w:hAnsi="Garamond"/>
                <w:sz w:val="20"/>
                <w:szCs w:val="20"/>
              </w:rPr>
            </w:pPr>
            <w:r w:rsidRPr="002528C3">
              <w:rPr>
                <w:rFonts w:ascii="Garamond" w:hAnsi="Garamond"/>
                <w:sz w:val="16"/>
                <w:szCs w:val="16"/>
              </w:rPr>
              <w:t xml:space="preserve">Jason can bypass the centralized validation routines since they are not being used </w:t>
            </w:r>
            <w:del w:id="53" w:author="Colin Watson" w:date="2015-03-04T20:31:00Z">
              <w:r w:rsidRPr="002528C3" w:rsidDel="00FD2D38">
                <w:rPr>
                  <w:rFonts w:ascii="Garamond" w:hAnsi="Garamond"/>
                  <w:sz w:val="16"/>
                  <w:szCs w:val="16"/>
                </w:rPr>
                <w:delText xml:space="preserve">comprehensively </w:delText>
              </w:r>
            </w:del>
            <w:r w:rsidRPr="002528C3">
              <w:rPr>
                <w:rFonts w:ascii="Garamond" w:hAnsi="Garamond"/>
                <w:sz w:val="16"/>
                <w:szCs w:val="16"/>
              </w:rPr>
              <w:t>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7EC8728B" w:rsidR="00A03FD7" w:rsidRPr="006C434A" w:rsidRDefault="00237769" w:rsidP="002B7D6A">
                  <w:pPr>
                    <w:rPr>
                      <w:rFonts w:ascii="Garamond" w:hAnsi="Garamond"/>
                      <w:color w:val="595959" w:themeColor="text1" w:themeTint="A6"/>
                      <w:sz w:val="12"/>
                      <w:szCs w:val="12"/>
                    </w:rPr>
                  </w:pPr>
                  <w:ins w:id="54" w:author="Colin Watson" w:date="2014-09-12T17:20:00Z">
                    <w:r>
                      <w:rPr>
                        <w:rFonts w:ascii="Garamond" w:hAnsi="Garamond"/>
                        <w:color w:val="595959" w:themeColor="text1" w:themeTint="A6"/>
                        <w:sz w:val="12"/>
                        <w:szCs w:val="12"/>
                      </w:rPr>
                      <w:t xml:space="preserve">5.17, </w:t>
                    </w:r>
                  </w:ins>
                  <w:del w:id="55" w:author="Colin Watson" w:date="2014-09-12T16:59:00Z">
                    <w:r w:rsidR="006777CF" w:rsidDel="0075245A">
                      <w:rPr>
                        <w:rFonts w:ascii="Garamond" w:hAnsi="Garamond"/>
                        <w:color w:val="595959" w:themeColor="text1" w:themeTint="A6"/>
                        <w:sz w:val="12"/>
                        <w:szCs w:val="12"/>
                      </w:rPr>
                      <w:delText xml:space="preserve">5.2, </w:delText>
                    </w:r>
                  </w:del>
                  <w:del w:id="56" w:author="Colin Watson" w:date="2014-09-12T17:01:00Z">
                    <w:r w:rsidR="00CB6DBA" w:rsidRPr="00CB6DBA" w:rsidDel="0075245A">
                      <w:rPr>
                        <w:rFonts w:ascii="Garamond" w:hAnsi="Garamond"/>
                        <w:color w:val="595959" w:themeColor="text1" w:themeTint="A6"/>
                        <w:sz w:val="12"/>
                        <w:szCs w:val="12"/>
                      </w:rPr>
                      <w:delText>11.1</w:delText>
                    </w:r>
                  </w:del>
                  <w:ins w:id="57" w:author="Colin Watson" w:date="2014-09-12T17:00:00Z">
                    <w:r w:rsidR="0075245A">
                      <w:rPr>
                        <w:rFonts w:ascii="Garamond" w:hAnsi="Garamond"/>
                        <w:color w:val="595959" w:themeColor="text1" w:themeTint="A6"/>
                        <w:sz w:val="12"/>
                        <w:szCs w:val="12"/>
                      </w:rPr>
                      <w:t>15.2, 15.3</w:t>
                    </w:r>
                  </w:ins>
                  <w:ins w:id="58" w:author="Colin Watson" w:date="2014-09-12T17:26:00Z">
                    <w:r w:rsidR="00EA49FF">
                      <w:rPr>
                        <w:rFonts w:ascii="Garamond" w:hAnsi="Garamond"/>
                        <w:color w:val="595959" w:themeColor="text1" w:themeTint="A6"/>
                        <w:sz w:val="12"/>
                        <w:szCs w:val="12"/>
                      </w:rPr>
                      <w:t>, 15.10</w:t>
                    </w:r>
                  </w:ins>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05A77F1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9"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537434CF" w:rsidR="00A03FD7" w:rsidRPr="006C434A" w:rsidRDefault="0075245A" w:rsidP="002B7D6A">
                  <w:pPr>
                    <w:rPr>
                      <w:rFonts w:ascii="Garamond" w:hAnsi="Garamond"/>
                      <w:color w:val="595959" w:themeColor="text1" w:themeTint="A6"/>
                      <w:sz w:val="12"/>
                      <w:szCs w:val="12"/>
                    </w:rPr>
                  </w:pPr>
                  <w:ins w:id="60" w:author="Colin Watson" w:date="2014-09-12T17:03:00Z">
                    <w:r>
                      <w:rPr>
                        <w:rFonts w:ascii="Garamond" w:hAnsi="Garamond"/>
                        <w:color w:val="595959" w:themeColor="text1" w:themeTint="A6"/>
                        <w:sz w:val="12"/>
                        <w:szCs w:val="12"/>
                      </w:rPr>
                      <w:t>5.19</w:t>
                    </w:r>
                  </w:ins>
                  <w:del w:id="61" w:author="Colin Watson" w:date="2014-09-12T17:03:00Z">
                    <w:r w:rsidR="0002059E" w:rsidRPr="0002059E" w:rsidDel="0075245A">
                      <w:rPr>
                        <w:rFonts w:ascii="Garamond" w:hAnsi="Garamond"/>
                        <w:color w:val="595959" w:themeColor="text1" w:themeTint="A6"/>
                        <w:sz w:val="12"/>
                        <w:szCs w:val="12"/>
                      </w:rPr>
                      <w:delText>6.9</w:delText>
                    </w:r>
                  </w:del>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06E7CCC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2"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3D1F5233" w:rsidR="00A03FD7" w:rsidRPr="006C434A" w:rsidRDefault="006777CF" w:rsidP="002B7D6A">
                  <w:pPr>
                    <w:rPr>
                      <w:rFonts w:ascii="Garamond" w:hAnsi="Garamond"/>
                      <w:color w:val="595959" w:themeColor="text1" w:themeTint="A6"/>
                      <w:sz w:val="12"/>
                      <w:szCs w:val="12"/>
                    </w:rPr>
                  </w:pPr>
                  <w:del w:id="63" w:author="Colin Watson" w:date="2014-09-12T17:04:00Z">
                    <w:r w:rsidDel="0075245A">
                      <w:rPr>
                        <w:rFonts w:ascii="Garamond" w:hAnsi="Garamond"/>
                        <w:color w:val="595959" w:themeColor="text1" w:themeTint="A6"/>
                        <w:sz w:val="12"/>
                        <w:szCs w:val="12"/>
                      </w:rPr>
                      <w:delText xml:space="preserve">5.2, </w:delText>
                    </w:r>
                  </w:del>
                  <w:r>
                    <w:rPr>
                      <w:rFonts w:ascii="Garamond" w:hAnsi="Garamond"/>
                      <w:color w:val="595959" w:themeColor="text1" w:themeTint="A6"/>
                      <w:sz w:val="12"/>
                      <w:szCs w:val="12"/>
                    </w:rPr>
                    <w:t>5.6</w:t>
                  </w:r>
                  <w:del w:id="64" w:author="Colin Watson" w:date="2014-09-12T17:05:00Z">
                    <w:r w:rsidDel="0075245A">
                      <w:rPr>
                        <w:rFonts w:ascii="Garamond" w:hAnsi="Garamond"/>
                        <w:color w:val="595959" w:themeColor="text1" w:themeTint="A6"/>
                        <w:sz w:val="12"/>
                        <w:szCs w:val="12"/>
                      </w:rPr>
                      <w:delText xml:space="preserve">, </w:delText>
                    </w:r>
                    <w:r w:rsidRPr="006777CF" w:rsidDel="0075245A">
                      <w:rPr>
                        <w:rFonts w:ascii="Garamond" w:hAnsi="Garamond"/>
                        <w:color w:val="595959" w:themeColor="text1" w:themeTint="A6"/>
                        <w:sz w:val="12"/>
                        <w:szCs w:val="12"/>
                      </w:rPr>
                      <w:delText>6.9</w:delText>
                    </w:r>
                  </w:del>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05C2F01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5"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22827E2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6"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287133D1" w:rsidR="00B9521B" w:rsidRPr="002528C3" w:rsidRDefault="00186CBC" w:rsidP="00FD2D38">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del w:id="67" w:author="Colin Watson" w:date="2015-03-04T20:31:00Z">
              <w:r w:rsidR="002528C3" w:rsidDel="00FD2D38">
                <w:rPr>
                  <w:rFonts w:ascii="Garamond" w:hAnsi="Garamond"/>
                  <w:sz w:val="16"/>
                  <w:szCs w:val="16"/>
                </w:rPr>
                <w:delText xml:space="preserve"> for all sanitization</w:delText>
              </w:r>
            </w:del>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8EC1D33" w:rsidR="00B9521B" w:rsidRPr="002528C3" w:rsidRDefault="0026661F" w:rsidP="00B9521B">
            <w:pPr>
              <w:rPr>
                <w:rFonts w:ascii="Garamond" w:hAnsi="Garamond"/>
                <w:sz w:val="20"/>
                <w:szCs w:val="20"/>
              </w:rPr>
            </w:pPr>
            <w:r w:rsidRPr="002528C3">
              <w:rPr>
                <w:rFonts w:ascii="Garamond" w:hAnsi="Garamond"/>
                <w:sz w:val="16"/>
                <w:szCs w:val="16"/>
              </w:rPr>
              <w:t xml:space="preserve">Shamun can bypass input validation or output validation checks because validation failures are not rejected </w:t>
            </w:r>
            <w:ins w:id="68" w:author="Colin Watson" w:date="2015-03-04T20:32:00Z">
              <w:r w:rsidR="00FD2D38">
                <w:rPr>
                  <w:rFonts w:ascii="Garamond" w:hAnsi="Garamond"/>
                  <w:sz w:val="16"/>
                  <w:szCs w:val="16"/>
                </w:rPr>
                <w:t>and/</w:t>
              </w:r>
            </w:ins>
            <w:r w:rsidRPr="002528C3">
              <w:rPr>
                <w:rFonts w:ascii="Garamond" w:hAnsi="Garamond"/>
                <w:sz w:val="16"/>
                <w:szCs w:val="16"/>
              </w:rPr>
              <w:t>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34D5667F" w:rsidR="00B9521B" w:rsidRPr="002528C3" w:rsidRDefault="0026661F" w:rsidP="00B9521B">
            <w:pPr>
              <w:rPr>
                <w:rFonts w:ascii="Garamond" w:hAnsi="Garamond"/>
                <w:sz w:val="20"/>
                <w:szCs w:val="20"/>
              </w:rPr>
            </w:pPr>
            <w:r w:rsidRPr="002528C3">
              <w:rPr>
                <w:rFonts w:ascii="Garamond" w:hAnsi="Garamond"/>
                <w:sz w:val="16"/>
                <w:szCs w:val="16"/>
              </w:rPr>
              <w:t xml:space="preserve">Jerry can exploit the trust the application places in a source of data (e.g. user-definable data, manipulation of locally stored data, alteration to state data on a client device, lack of verification of identity </w:t>
            </w:r>
            <w:ins w:id="69" w:author="Colin Watson" w:date="2014-09-12T18:01:00Z">
              <w:r w:rsidR="00B63452">
                <w:rPr>
                  <w:rFonts w:ascii="Garamond" w:hAnsi="Garamond"/>
                  <w:sz w:val="16"/>
                  <w:szCs w:val="16"/>
                </w:rPr>
                <w:t xml:space="preserve">during data validation </w:t>
              </w:r>
            </w:ins>
            <w:r w:rsidRPr="002528C3">
              <w:rPr>
                <w:rFonts w:ascii="Garamond" w:hAnsi="Garamond"/>
                <w:sz w:val="16"/>
                <w:szCs w:val="16"/>
              </w:rPr>
              <w:t>such as Jerry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45292ABC"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w:t>
            </w:r>
            <w:ins w:id="70" w:author="Colin Watson" w:date="2015-03-04T20:32:00Z">
              <w:r w:rsidR="00FD2D38">
                <w:rPr>
                  <w:rFonts w:ascii="Garamond" w:hAnsi="Garamond"/>
                  <w:sz w:val="16"/>
                  <w:szCs w:val="16"/>
                </w:rPr>
                <w:t xml:space="preserve"> or </w:t>
              </w:r>
            </w:ins>
            <w:del w:id="71" w:author="Colin Watson" w:date="2015-03-04T20:32:00Z">
              <w:r w:rsidRPr="00AA194A" w:rsidDel="00FD2D38">
                <w:rPr>
                  <w:rFonts w:ascii="Garamond" w:hAnsi="Garamond"/>
                  <w:sz w:val="16"/>
                  <w:szCs w:val="16"/>
                </w:rPr>
                <w:delText>/</w:delText>
              </w:r>
            </w:del>
            <w:r w:rsidRPr="00AA194A">
              <w:rPr>
                <w:rFonts w:ascii="Garamond" w:hAnsi="Garamond"/>
                <w:sz w:val="16"/>
                <w:szCs w:val="16"/>
              </w:rPr>
              <w:t>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51EAE905" w:rsidR="00A03FD7" w:rsidRPr="006C434A" w:rsidRDefault="001A18C4" w:rsidP="002B7D6A">
                  <w:pPr>
                    <w:rPr>
                      <w:rFonts w:ascii="Garamond" w:hAnsi="Garamond"/>
                      <w:color w:val="595959" w:themeColor="text1" w:themeTint="A6"/>
                      <w:sz w:val="12"/>
                      <w:szCs w:val="12"/>
                    </w:rPr>
                  </w:pPr>
                  <w:ins w:id="72" w:author="Colin Watson" w:date="2014-09-12T17:07:00Z">
                    <w:r>
                      <w:rPr>
                        <w:rFonts w:ascii="Garamond" w:hAnsi="Garamond"/>
                        <w:color w:val="595959" w:themeColor="text1" w:themeTint="A6"/>
                        <w:sz w:val="12"/>
                        <w:szCs w:val="12"/>
                      </w:rPr>
                      <w:t>-</w:t>
                    </w:r>
                  </w:ins>
                  <w:del w:id="73" w:author="Colin Watson" w:date="2014-09-12T17:07:00Z">
                    <w:r w:rsidR="00340A4A" w:rsidDel="001A18C4">
                      <w:rPr>
                        <w:rFonts w:ascii="Garamond" w:hAnsi="Garamond"/>
                        <w:color w:val="595959" w:themeColor="text1" w:themeTint="A6"/>
                        <w:sz w:val="12"/>
                        <w:szCs w:val="12"/>
                      </w:rPr>
                      <w:delText xml:space="preserve">6.9, </w:delText>
                    </w:r>
                    <w:r w:rsidR="00340A4A" w:rsidRPr="00340A4A" w:rsidDel="001A18C4">
                      <w:rPr>
                        <w:rFonts w:ascii="Garamond" w:hAnsi="Garamond"/>
                        <w:color w:val="595959" w:themeColor="text1" w:themeTint="A6"/>
                        <w:sz w:val="12"/>
                        <w:szCs w:val="12"/>
                      </w:rPr>
                      <w:delText>8.7</w:delText>
                    </w:r>
                  </w:del>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41EA9D0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06CB578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5"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4DE289C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6"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1D84B2B2"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5.5</w:t>
                  </w:r>
                  <w:del w:id="77" w:author="Colin Watson" w:date="2014-09-12T17:11:00Z">
                    <w:r w:rsidDel="001A18C4">
                      <w:rPr>
                        <w:rFonts w:ascii="Garamond" w:hAnsi="Garamond"/>
                        <w:color w:val="595959" w:themeColor="text1" w:themeTint="A6"/>
                        <w:sz w:val="12"/>
                        <w:szCs w:val="12"/>
                      </w:rPr>
                      <w:delText xml:space="preserve">, </w:delText>
                    </w:r>
                    <w:r w:rsidRPr="00340A4A" w:rsidDel="001A18C4">
                      <w:rPr>
                        <w:rFonts w:ascii="Garamond" w:hAnsi="Garamond"/>
                        <w:color w:val="595959" w:themeColor="text1" w:themeTint="A6"/>
                        <w:sz w:val="12"/>
                        <w:szCs w:val="12"/>
                      </w:rPr>
                      <w:delText>6.2</w:delText>
                    </w:r>
                  </w:del>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5880524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575935C7"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w:t>
            </w:r>
            <w:ins w:id="79" w:author="Colin Watson" w:date="2015-03-04T20:33:00Z">
              <w:r w:rsidR="00FD2D38">
                <w:rPr>
                  <w:rFonts w:ascii="Garamond" w:hAnsi="Garamond"/>
                  <w:sz w:val="16"/>
                  <w:szCs w:val="16"/>
                </w:rPr>
                <w:t xml:space="preserve"> side</w:t>
              </w:r>
            </w:ins>
            <w:r w:rsidRPr="00AA194A">
              <w:rPr>
                <w:rFonts w:ascii="Garamond" w:hAnsi="Garamond"/>
                <w:sz w:val="16"/>
                <w:szCs w:val="16"/>
              </w:rPr>
              <w:t xml:space="preserv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6F1E8010" w:rsidR="00A03FD7" w:rsidRPr="006C434A" w:rsidRDefault="00340A4A" w:rsidP="001A18C4">
                  <w:pPr>
                    <w:tabs>
                      <w:tab w:val="center" w:pos="1006"/>
                    </w:tabs>
                    <w:rPr>
                      <w:rFonts w:ascii="Garamond" w:hAnsi="Garamond"/>
                      <w:color w:val="595959" w:themeColor="text1" w:themeTint="A6"/>
                      <w:sz w:val="12"/>
                      <w:szCs w:val="12"/>
                    </w:rPr>
                  </w:pPr>
                  <w:del w:id="80" w:author="Colin Watson" w:date="2014-09-12T17:12:00Z">
                    <w:r w:rsidDel="001A18C4">
                      <w:rPr>
                        <w:rFonts w:ascii="Garamond" w:hAnsi="Garamond"/>
                        <w:color w:val="595959" w:themeColor="text1" w:themeTint="A6"/>
                        <w:sz w:val="12"/>
                        <w:szCs w:val="12"/>
                      </w:rPr>
                      <w:delText xml:space="preserve">6.1, 6.3, </w:delText>
                    </w:r>
                    <w:r w:rsidRPr="00340A4A" w:rsidDel="001A18C4">
                      <w:rPr>
                        <w:rFonts w:ascii="Garamond" w:hAnsi="Garamond"/>
                        <w:color w:val="595959" w:themeColor="text1" w:themeTint="A6"/>
                        <w:sz w:val="12"/>
                        <w:szCs w:val="12"/>
                      </w:rPr>
                      <w:delText>6.8</w:delText>
                    </w:r>
                  </w:del>
                  <w:ins w:id="81" w:author="Colin Watson" w:date="2014-09-12T17:12:00Z">
                    <w:r w:rsidR="001A18C4">
                      <w:rPr>
                        <w:rFonts w:ascii="Garamond" w:hAnsi="Garamond"/>
                        <w:color w:val="595959" w:themeColor="text1" w:themeTint="A6"/>
                        <w:sz w:val="12"/>
                        <w:szCs w:val="12"/>
                      </w:rPr>
                      <w:t>5.16</w:t>
                    </w:r>
                  </w:ins>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6B8687E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2"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4AA8FA28" w:rsidR="00A03FD7" w:rsidRPr="006C434A" w:rsidRDefault="001A18C4" w:rsidP="002B7D6A">
                  <w:pPr>
                    <w:rPr>
                      <w:rFonts w:ascii="Garamond" w:hAnsi="Garamond"/>
                      <w:color w:val="595959" w:themeColor="text1" w:themeTint="A6"/>
                      <w:sz w:val="12"/>
                      <w:szCs w:val="12"/>
                    </w:rPr>
                  </w:pPr>
                  <w:ins w:id="83" w:author="Colin Watson" w:date="2014-09-12T17:13:00Z">
                    <w:r>
                      <w:rPr>
                        <w:rFonts w:ascii="Garamond" w:hAnsi="Garamond"/>
                        <w:color w:val="595959" w:themeColor="text1" w:themeTint="A6"/>
                        <w:sz w:val="12"/>
                        <w:szCs w:val="12"/>
                      </w:rPr>
                      <w:t>5.10, 5.11, 5.12, 5.13, 5.14, 5.16</w:t>
                    </w:r>
                  </w:ins>
                  <w:del w:id="84" w:author="Colin Watson" w:date="2014-09-12T17:13:00Z">
                    <w:r w:rsidR="00340A4A" w:rsidDel="001A18C4">
                      <w:rPr>
                        <w:rFonts w:ascii="Garamond" w:hAnsi="Garamond"/>
                        <w:color w:val="595959" w:themeColor="text1" w:themeTint="A6"/>
                        <w:sz w:val="12"/>
                        <w:szCs w:val="12"/>
                      </w:rPr>
                      <w:delText xml:space="preserve">6.3, 6.4, 6.5, 6.6, 6.7, </w:delText>
                    </w:r>
                    <w:r w:rsidR="00340A4A" w:rsidRPr="00340A4A" w:rsidDel="001A18C4">
                      <w:rPr>
                        <w:rFonts w:ascii="Garamond" w:hAnsi="Garamond"/>
                        <w:color w:val="595959" w:themeColor="text1" w:themeTint="A6"/>
                        <w:sz w:val="12"/>
                        <w:szCs w:val="12"/>
                      </w:rPr>
                      <w:delText>6.8</w:delText>
                    </w:r>
                  </w:del>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2317861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5"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62302ADE" w:rsidR="00861C91" w:rsidRPr="002528C3" w:rsidRDefault="00CB2154" w:rsidP="00FD2D38">
            <w:pPr>
              <w:rPr>
                <w:rFonts w:ascii="Garamond" w:hAnsi="Garamond"/>
                <w:sz w:val="20"/>
                <w:szCs w:val="20"/>
              </w:rPr>
            </w:pPr>
            <w:r w:rsidRPr="002528C3">
              <w:rPr>
                <w:rFonts w:ascii="Garamond" w:hAnsi="Garamond"/>
                <w:sz w:val="16"/>
                <w:szCs w:val="16"/>
              </w:rPr>
              <w:t>James can undertake authentication functions</w:t>
            </w:r>
            <w:ins w:id="86" w:author="Colin Watson" w:date="2015-03-04T20:34:00Z">
              <w:r w:rsidR="00FD2D38">
                <w:rPr>
                  <w:rFonts w:ascii="Garamond" w:hAnsi="Garamond"/>
                  <w:sz w:val="16"/>
                  <w:szCs w:val="16"/>
                </w:rPr>
                <w:t xml:space="preserve"> </w:t>
              </w:r>
              <w:r w:rsidR="00FD2D38" w:rsidRPr="002528C3">
                <w:rPr>
                  <w:rFonts w:ascii="Garamond" w:hAnsi="Garamond"/>
                  <w:sz w:val="16"/>
                  <w:szCs w:val="16"/>
                </w:rPr>
                <w:t>without the real user ever being aware this has occurred</w:t>
              </w:r>
            </w:ins>
            <w:r w:rsidRPr="002528C3">
              <w:rPr>
                <w:rFonts w:ascii="Garamond" w:hAnsi="Garamond"/>
                <w:sz w:val="16"/>
                <w:szCs w:val="16"/>
              </w:rPr>
              <w:t xml:space="preserve"> (e.g. attempt to log in, log in with stolen credentials, reset the password) </w:t>
            </w:r>
            <w:del w:id="87" w:author="Colin Watson" w:date="2015-03-04T20:34:00Z">
              <w:r w:rsidRPr="002528C3" w:rsidDel="00FD2D38">
                <w:rPr>
                  <w:rFonts w:ascii="Garamond" w:hAnsi="Garamond"/>
                  <w:sz w:val="16"/>
                  <w:szCs w:val="16"/>
                </w:rPr>
                <w:delText>without the real user ever being aware this has occurred</w:delText>
              </w:r>
            </w:del>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2528C3" w:rsidRDefault="00CB2154" w:rsidP="00CB2154">
            <w:pPr>
              <w:rPr>
                <w:rFonts w:ascii="Garamond" w:hAnsi="Garamond"/>
                <w:sz w:val="20"/>
                <w:szCs w:val="20"/>
              </w:rPr>
            </w:pPr>
            <w:r w:rsidRPr="002528C3">
              <w:rPr>
                <w:rFonts w:ascii="Garamond" w:hAnsi="Garamond"/>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493B6F8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1DFF23C8"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w:t>
                  </w:r>
                  <w:del w:id="89" w:author="Colin Watson" w:date="2014-09-12T17:48:00Z">
                    <w:r w:rsidDel="00A3624D">
                      <w:rPr>
                        <w:rFonts w:ascii="Garamond" w:hAnsi="Garamond"/>
                        <w:color w:val="595959" w:themeColor="text1" w:themeTint="A6"/>
                        <w:sz w:val="12"/>
                        <w:szCs w:val="12"/>
                      </w:rPr>
                      <w:delText xml:space="preserve">2.8, </w:delText>
                    </w:r>
                  </w:del>
                  <w:ins w:id="90" w:author="Colin Watson" w:date="2014-09-12T17:29:00Z">
                    <w:r w:rsidR="00EA49FF">
                      <w:rPr>
                        <w:rFonts w:ascii="Garamond" w:hAnsi="Garamond"/>
                        <w:color w:val="595959" w:themeColor="text1" w:themeTint="A6"/>
                        <w:sz w:val="12"/>
                        <w:szCs w:val="12"/>
                      </w:rPr>
                      <w:t xml:space="preserve">2.9, </w:t>
                    </w:r>
                  </w:ins>
                  <w:del w:id="91" w:author="Colin Watson" w:date="2014-09-12T17:30:00Z">
                    <w:r w:rsidDel="00EA49FF">
                      <w:rPr>
                        <w:rFonts w:ascii="Garamond" w:hAnsi="Garamond"/>
                        <w:color w:val="595959" w:themeColor="text1" w:themeTint="A6"/>
                        <w:sz w:val="12"/>
                        <w:szCs w:val="12"/>
                      </w:rPr>
                      <w:delText xml:space="preserve">2.10, </w:delText>
                    </w:r>
                  </w:del>
                  <w:ins w:id="92" w:author="Colin Watson" w:date="2014-09-12T17:30:00Z">
                    <w:r w:rsidR="00EA49FF">
                      <w:rPr>
                        <w:rFonts w:ascii="Garamond" w:hAnsi="Garamond"/>
                        <w:color w:val="595959" w:themeColor="text1" w:themeTint="A6"/>
                        <w:sz w:val="12"/>
                        <w:szCs w:val="12"/>
                      </w:rPr>
                      <w:t xml:space="preserve">2.16, </w:t>
                    </w:r>
                  </w:ins>
                  <w:r>
                    <w:rPr>
                      <w:rFonts w:ascii="Garamond" w:hAnsi="Garamond"/>
                      <w:color w:val="595959" w:themeColor="text1" w:themeTint="A6"/>
                      <w:sz w:val="12"/>
                      <w:szCs w:val="12"/>
                    </w:rPr>
                    <w:t xml:space="preserve">8.10,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ins w:id="93" w:author="Colin Watson" w:date="2014-09-12T17:31:00Z">
                    <w:r w:rsidR="00EA49FF">
                      <w:rPr>
                        <w:rFonts w:ascii="Garamond" w:hAnsi="Garamond"/>
                        <w:color w:val="595959" w:themeColor="text1" w:themeTint="A6"/>
                        <w:sz w:val="12"/>
                        <w:szCs w:val="12"/>
                      </w:rPr>
                      <w:t>, 9.5</w:t>
                    </w:r>
                  </w:ins>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08316F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2528C3" w:rsidRDefault="00A03CF5" w:rsidP="00003C3A">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563581AB" w:rsidR="00A03FD7" w:rsidRPr="006C434A" w:rsidRDefault="00EA49FF" w:rsidP="002B7D6A">
                  <w:pPr>
                    <w:rPr>
                      <w:rFonts w:ascii="Garamond" w:hAnsi="Garamond"/>
                      <w:color w:val="595959" w:themeColor="text1" w:themeTint="A6"/>
                      <w:sz w:val="12"/>
                      <w:szCs w:val="12"/>
                    </w:rPr>
                  </w:pPr>
                  <w:ins w:id="95" w:author="Colin Watson" w:date="2014-09-12T17:34:00Z">
                    <w:r>
                      <w:rPr>
                        <w:rFonts w:ascii="Garamond" w:hAnsi="Garamond"/>
                        <w:color w:val="595959" w:themeColor="text1" w:themeTint="A6"/>
                        <w:sz w:val="12"/>
                        <w:szCs w:val="12"/>
                      </w:rPr>
                      <w:t>2.18, 2.19</w:t>
                    </w:r>
                  </w:ins>
                  <w:del w:id="96" w:author="Colin Watson" w:date="2014-09-12T17:34:00Z">
                    <w:r w:rsidR="00A03FD7" w:rsidDel="00EA49FF">
                      <w:rPr>
                        <w:rFonts w:ascii="Garamond" w:hAnsi="Garamond"/>
                        <w:color w:val="595959" w:themeColor="text1" w:themeTint="A6"/>
                        <w:sz w:val="12"/>
                        <w:szCs w:val="12"/>
                      </w:rPr>
                      <w:delText>-</w:delText>
                    </w:r>
                  </w:del>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4B69904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7"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0A6FB69D" w:rsidR="00A03FD7" w:rsidRPr="006C434A" w:rsidRDefault="00BB2065" w:rsidP="002B7D6A">
                  <w:pPr>
                    <w:rPr>
                      <w:rFonts w:ascii="Garamond" w:hAnsi="Garamond"/>
                      <w:color w:val="595959" w:themeColor="text1" w:themeTint="A6"/>
                      <w:sz w:val="12"/>
                      <w:szCs w:val="12"/>
                    </w:rPr>
                  </w:pPr>
                  <w:ins w:id="98" w:author="Colin Watson" w:date="2014-09-12T17:35:00Z">
                    <w:r>
                      <w:rPr>
                        <w:rFonts w:ascii="Garamond" w:hAnsi="Garamond"/>
                        <w:color w:val="595959" w:themeColor="text1" w:themeTint="A6"/>
                        <w:sz w:val="12"/>
                        <w:szCs w:val="12"/>
                      </w:rPr>
                      <w:t>2.19</w:t>
                    </w:r>
                  </w:ins>
                  <w:del w:id="99" w:author="Colin Watson" w:date="2014-09-12T17:35:00Z">
                    <w:r w:rsidR="00A03FD7" w:rsidDel="00BB2065">
                      <w:rPr>
                        <w:rFonts w:ascii="Garamond" w:hAnsi="Garamond"/>
                        <w:color w:val="595959" w:themeColor="text1" w:themeTint="A6"/>
                        <w:sz w:val="12"/>
                        <w:szCs w:val="12"/>
                      </w:rPr>
                      <w:delText>-</w:delText>
                    </w:r>
                  </w:del>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2BCFF8B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0"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7ABD64F2" w:rsidR="00A03FD7" w:rsidRPr="006C434A" w:rsidRDefault="00BB2065" w:rsidP="002B7D6A">
                  <w:pPr>
                    <w:rPr>
                      <w:rFonts w:ascii="Garamond" w:hAnsi="Garamond"/>
                      <w:color w:val="595959" w:themeColor="text1" w:themeTint="A6"/>
                      <w:sz w:val="12"/>
                      <w:szCs w:val="12"/>
                    </w:rPr>
                  </w:pPr>
                  <w:ins w:id="101" w:author="Colin Watson" w:date="2014-09-12T17:37:00Z">
                    <w:r>
                      <w:rPr>
                        <w:rFonts w:ascii="Garamond" w:hAnsi="Garamond"/>
                        <w:color w:val="595959" w:themeColor="text1" w:themeTint="A6"/>
                        <w:sz w:val="12"/>
                        <w:szCs w:val="12"/>
                      </w:rPr>
                      <w:t>2.22</w:t>
                    </w:r>
                  </w:ins>
                  <w:del w:id="102" w:author="Colin Watson" w:date="2014-09-12T17:37:00Z">
                    <w:r w:rsidR="00A03FD7" w:rsidDel="00BB2065">
                      <w:rPr>
                        <w:rFonts w:ascii="Garamond" w:hAnsi="Garamond"/>
                        <w:color w:val="595959" w:themeColor="text1" w:themeTint="A6"/>
                        <w:sz w:val="12"/>
                        <w:szCs w:val="12"/>
                      </w:rPr>
                      <w:delText>-</w:delText>
                    </w:r>
                  </w:del>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6484411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3"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647B4FD1" w:rsidR="00A03FD7" w:rsidRPr="006C434A" w:rsidRDefault="00BB2065" w:rsidP="002B7D6A">
                  <w:pPr>
                    <w:rPr>
                      <w:rFonts w:ascii="Garamond" w:hAnsi="Garamond"/>
                      <w:color w:val="595959" w:themeColor="text1" w:themeTint="A6"/>
                      <w:sz w:val="12"/>
                      <w:szCs w:val="12"/>
                    </w:rPr>
                  </w:pPr>
                  <w:ins w:id="104" w:author="Colin Watson" w:date="2014-09-12T17:38:00Z">
                    <w:r>
                      <w:rPr>
                        <w:rFonts w:ascii="Garamond" w:hAnsi="Garamond"/>
                        <w:color w:val="595959" w:themeColor="text1" w:themeTint="A6"/>
                        <w:sz w:val="12"/>
                        <w:szCs w:val="12"/>
                      </w:rPr>
                      <w:t>2.7, 2.20</w:t>
                    </w:r>
                  </w:ins>
                  <w:ins w:id="105" w:author="Colin Watson" w:date="2014-09-12T17:39:00Z">
                    <w:r>
                      <w:rPr>
                        <w:rFonts w:ascii="Garamond" w:hAnsi="Garamond"/>
                        <w:color w:val="595959" w:themeColor="text1" w:themeTint="A6"/>
                        <w:sz w:val="12"/>
                        <w:szCs w:val="12"/>
                      </w:rPr>
                      <w:t>, 2.25</w:t>
                    </w:r>
                  </w:ins>
                  <w:del w:id="106" w:author="Colin Watson" w:date="2014-09-12T17:38:00Z">
                    <w:r w:rsidR="001A6E3D" w:rsidRPr="001A6E3D" w:rsidDel="00BB2065">
                      <w:rPr>
                        <w:rFonts w:ascii="Garamond" w:hAnsi="Garamond"/>
                        <w:color w:val="595959" w:themeColor="text1" w:themeTint="A6"/>
                        <w:sz w:val="12"/>
                        <w:szCs w:val="12"/>
                      </w:rPr>
                      <w:delText>2.3</w:delText>
                    </w:r>
                  </w:del>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40C10DC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7"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2528C3" w:rsidRDefault="00A03CF5" w:rsidP="008439A8">
            <w:pPr>
              <w:rPr>
                <w:rFonts w:ascii="Garamond" w:hAnsi="Garamond"/>
                <w:sz w:val="16"/>
                <w:szCs w:val="16"/>
              </w:rPr>
            </w:pPr>
            <w:r w:rsidRPr="002528C3">
              <w:rPr>
                <w:rFonts w:ascii="Garamond" w:hAnsi="Garamond"/>
                <w:sz w:val="16"/>
                <w:szCs w:val="16"/>
              </w:rPr>
              <w:t xml:space="preserve">Kate can by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2528C3" w:rsidRDefault="00A03CF5" w:rsidP="00003C3A">
            <w:pPr>
              <w:rPr>
                <w:rFonts w:ascii="Garamond" w:hAnsi="Garamond"/>
                <w:sz w:val="20"/>
                <w:szCs w:val="20"/>
              </w:rPr>
            </w:pPr>
            <w:r w:rsidRPr="002528C3">
              <w:rPr>
                <w:rFonts w:ascii="Garamond" w:hAnsi="Garamond"/>
                <w:sz w:val="16"/>
                <w:szCs w:val="16"/>
              </w:rPr>
              <w:t>Claudia can undertake more critical functions because authentication requirements are too weak,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6CE96954" w:rsidR="00861C91" w:rsidRPr="00AA194A" w:rsidRDefault="00AC2FE7" w:rsidP="00AC2FE7">
            <w:pPr>
              <w:rPr>
                <w:rFonts w:ascii="Garamond" w:hAnsi="Garamond"/>
                <w:sz w:val="20"/>
                <w:szCs w:val="20"/>
              </w:rPr>
            </w:pPr>
            <w:r w:rsidRPr="00AA194A">
              <w:rPr>
                <w:rFonts w:ascii="Garamond" w:hAnsi="Garamond"/>
                <w:sz w:val="16"/>
                <w:szCs w:val="16"/>
              </w:rPr>
              <w:t xml:space="preserve">Mark can access resources or services because there is no authentication requirement, or it was </w:t>
            </w:r>
            <w:ins w:id="108" w:author="Colin Watson" w:date="2015-03-04T20:35:00Z">
              <w:r w:rsidR="00FD2D38">
                <w:rPr>
                  <w:rFonts w:ascii="Garamond" w:hAnsi="Garamond"/>
                  <w:sz w:val="16"/>
                  <w:szCs w:val="16"/>
                </w:rPr>
                <w:t xml:space="preserve">mistakenly </w:t>
              </w:r>
            </w:ins>
            <w:r w:rsidRPr="00AA194A">
              <w:rPr>
                <w:rFonts w:ascii="Garamond" w:hAnsi="Garamond"/>
                <w:sz w:val="16"/>
                <w:szCs w:val="16"/>
              </w:rPr>
              <w:t>assumed authentication would be undertaken by some other system</w:t>
            </w:r>
            <w:del w:id="109" w:author="Colin Watson" w:date="2015-03-04T20:35:00Z">
              <w:r w:rsidRPr="00AA194A" w:rsidDel="00FD2D38">
                <w:rPr>
                  <w:rFonts w:ascii="Garamond" w:hAnsi="Garamond"/>
                  <w:sz w:val="16"/>
                  <w:szCs w:val="16"/>
                </w:rPr>
                <w:delText>,</w:delText>
              </w:r>
            </w:del>
            <w:r w:rsidRPr="00AA194A">
              <w:rPr>
                <w:rFonts w:ascii="Garamond" w:hAnsi="Garamond"/>
                <w:sz w:val="16"/>
                <w:szCs w:val="16"/>
              </w:rPr>
              <w:t xml:space="preserve"> or</w:t>
            </w:r>
            <w:del w:id="110" w:author="Colin Watson" w:date="2015-03-04T20:35:00Z">
              <w:r w:rsidRPr="00AA194A" w:rsidDel="00FD2D38">
                <w:rPr>
                  <w:rFonts w:ascii="Garamond" w:hAnsi="Garamond"/>
                  <w:sz w:val="16"/>
                  <w:szCs w:val="16"/>
                </w:rPr>
                <w:delText xml:space="preserve"> was</w:delText>
              </w:r>
            </w:del>
            <w:r w:rsidRPr="00AA194A">
              <w:rPr>
                <w:rFonts w:ascii="Garamond" w:hAnsi="Garamond"/>
                <w:sz w:val="16"/>
                <w:szCs w:val="16"/>
              </w:rPr>
              <w:t xml:space="preserve">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69B1EDE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w:t>
                  </w:r>
                  <w:ins w:id="111" w:author="Colin Watson" w:date="2014-09-12T17:40:00Z">
                    <w:r w:rsidR="00BB2065">
                      <w:rPr>
                        <w:rFonts w:ascii="Garamond" w:hAnsi="Garamond"/>
                        <w:color w:val="595959" w:themeColor="text1" w:themeTint="A6"/>
                        <w:sz w:val="12"/>
                        <w:szCs w:val="12"/>
                      </w:rPr>
                      <w:t>6</w:t>
                    </w:r>
                  </w:ins>
                  <w:del w:id="112" w:author="Colin Watson" w:date="2014-09-12T17:40:00Z">
                    <w:r w:rsidRPr="00181BD6" w:rsidDel="00BB2065">
                      <w:rPr>
                        <w:rFonts w:ascii="Garamond" w:hAnsi="Garamond"/>
                        <w:color w:val="595959" w:themeColor="text1" w:themeTint="A6"/>
                        <w:sz w:val="12"/>
                        <w:szCs w:val="12"/>
                      </w:rPr>
                      <w:delText>5</w:delText>
                    </w:r>
                  </w:del>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3358576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13"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5BEFF077" w:rsidR="00A03FD7" w:rsidRPr="006C434A" w:rsidRDefault="00BB2065" w:rsidP="002B7D6A">
                  <w:pPr>
                    <w:rPr>
                      <w:rFonts w:ascii="Garamond" w:hAnsi="Garamond"/>
                      <w:color w:val="595959" w:themeColor="text1" w:themeTint="A6"/>
                      <w:sz w:val="12"/>
                      <w:szCs w:val="12"/>
                    </w:rPr>
                  </w:pPr>
                  <w:ins w:id="114" w:author="Colin Watson" w:date="2014-09-12T17:43:00Z">
                    <w:r>
                      <w:rPr>
                        <w:rFonts w:ascii="Garamond" w:hAnsi="Garamond"/>
                        <w:color w:val="595959" w:themeColor="text1" w:themeTint="A6"/>
                        <w:sz w:val="12"/>
                        <w:szCs w:val="12"/>
                      </w:rPr>
                      <w:t>2.1</w:t>
                    </w:r>
                  </w:ins>
                  <w:del w:id="115" w:author="Colin Watson" w:date="2014-09-12T17:43:00Z">
                    <w:r w:rsidR="009E5A4D" w:rsidDel="00BB2065">
                      <w:rPr>
                        <w:rFonts w:ascii="Garamond" w:hAnsi="Garamond"/>
                        <w:color w:val="595959" w:themeColor="text1" w:themeTint="A6"/>
                        <w:sz w:val="12"/>
                        <w:szCs w:val="12"/>
                      </w:rPr>
                      <w:delText>2.6</w:delText>
                    </w:r>
                  </w:del>
                  <w:r w:rsidR="009E5A4D">
                    <w:rPr>
                      <w:rFonts w:ascii="Garamond" w:hAnsi="Garamond"/>
                      <w:color w:val="595959" w:themeColor="text1" w:themeTint="A6"/>
                      <w:sz w:val="12"/>
                      <w:szCs w:val="12"/>
                    </w:rPr>
                    <w:t xml:space="preserve">, </w:t>
                  </w:r>
                  <w:ins w:id="116" w:author="Colin Watson" w:date="2014-09-12T17:42:00Z">
                    <w:r>
                      <w:rPr>
                        <w:rFonts w:ascii="Garamond" w:hAnsi="Garamond"/>
                        <w:color w:val="595959" w:themeColor="text1" w:themeTint="A6"/>
                        <w:sz w:val="12"/>
                        <w:szCs w:val="12"/>
                      </w:rPr>
                      <w:t>2.26</w:t>
                    </w:r>
                  </w:ins>
                  <w:del w:id="117" w:author="Colin Watson" w:date="2014-09-12T17:42:00Z">
                    <w:r w:rsidR="00181BD6" w:rsidRPr="00181BD6" w:rsidDel="00BB2065">
                      <w:rPr>
                        <w:rFonts w:ascii="Garamond" w:hAnsi="Garamond"/>
                        <w:color w:val="595959" w:themeColor="text1" w:themeTint="A6"/>
                        <w:sz w:val="12"/>
                        <w:szCs w:val="12"/>
                      </w:rPr>
                      <w:delText>2.9</w:delText>
                    </w:r>
                  </w:del>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5F1DC3A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1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0D64A897" w:rsidR="00A03FD7" w:rsidRPr="006C434A" w:rsidRDefault="00BB2065" w:rsidP="002B7D6A">
                  <w:pPr>
                    <w:rPr>
                      <w:rFonts w:ascii="Garamond" w:hAnsi="Garamond"/>
                      <w:color w:val="595959" w:themeColor="text1" w:themeTint="A6"/>
                      <w:sz w:val="12"/>
                      <w:szCs w:val="12"/>
                    </w:rPr>
                  </w:pPr>
                  <w:ins w:id="119" w:author="Colin Watson" w:date="2014-09-12T17:45:00Z">
                    <w:r>
                      <w:rPr>
                        <w:rFonts w:ascii="Garamond" w:hAnsi="Garamond"/>
                        <w:color w:val="595959" w:themeColor="text1" w:themeTint="A6"/>
                        <w:sz w:val="12"/>
                        <w:szCs w:val="12"/>
                      </w:rPr>
                      <w:t>2.5</w:t>
                    </w:r>
                  </w:ins>
                  <w:del w:id="120" w:author="Colin Watson" w:date="2014-09-12T17:45:00Z">
                    <w:r w:rsidR="00181BD6" w:rsidRPr="00181BD6" w:rsidDel="00BB2065">
                      <w:rPr>
                        <w:rFonts w:ascii="Garamond" w:hAnsi="Garamond"/>
                        <w:color w:val="595959" w:themeColor="text1" w:themeTint="A6"/>
                        <w:sz w:val="12"/>
                        <w:szCs w:val="12"/>
                      </w:rPr>
                      <w:delText>2.11</w:delText>
                    </w:r>
                  </w:del>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13E821E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1"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2FCBAA7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2"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0A951D4A" w:rsidR="00861C91" w:rsidRPr="00AA194A" w:rsidRDefault="00AC2FE7" w:rsidP="00FD2D38">
            <w:pPr>
              <w:rPr>
                <w:rFonts w:ascii="Garamond" w:hAnsi="Garamond"/>
                <w:sz w:val="20"/>
                <w:szCs w:val="20"/>
              </w:rPr>
            </w:pPr>
            <w:r w:rsidRPr="00AA194A">
              <w:rPr>
                <w:rFonts w:ascii="Garamond" w:hAnsi="Garamond"/>
                <w:sz w:val="16"/>
                <w:szCs w:val="16"/>
              </w:rPr>
              <w:t xml:space="preserve">Jaime can bypass authentication because it is not enforced </w:t>
            </w:r>
            <w:del w:id="123" w:author="Colin Watson" w:date="2015-03-04T20:38:00Z">
              <w:r w:rsidRPr="00AA194A" w:rsidDel="00FD2D38">
                <w:rPr>
                  <w:rFonts w:ascii="Garamond" w:hAnsi="Garamond"/>
                  <w:sz w:val="16"/>
                  <w:szCs w:val="16"/>
                </w:rPr>
                <w:delText xml:space="preserve">comprehensively across all entry points, modules, functions, content and other data, or is not applied </w:delText>
              </w:r>
            </w:del>
            <w:r w:rsidRPr="00AA194A">
              <w:rPr>
                <w:rFonts w:ascii="Garamond" w:hAnsi="Garamond"/>
                <w:sz w:val="16"/>
                <w:szCs w:val="16"/>
              </w:rPr>
              <w:t xml:space="preserve">with equal rigor for all types of authentication functionality (e.g. register, password change, password </w:t>
            </w:r>
            <w:r w:rsidR="00377162">
              <w:rPr>
                <w:rFonts w:ascii="Garamond" w:hAnsi="Garamond"/>
                <w:sz w:val="16"/>
                <w:szCs w:val="16"/>
              </w:rPr>
              <w:t>recovery</w:t>
            </w:r>
            <w:r w:rsidRPr="00AA194A">
              <w:rPr>
                <w:rFonts w:ascii="Garamond" w:hAnsi="Garamond"/>
                <w:sz w:val="16"/>
                <w:szCs w:val="16"/>
              </w:rPr>
              <w:t>, log out, administration)</w:t>
            </w:r>
            <w:ins w:id="124" w:author="Colin Watson" w:date="2015-03-04T20:38:00Z">
              <w:r w:rsidR="00FD2D38">
                <w:rPr>
                  <w:rFonts w:ascii="Garamond" w:hAnsi="Garamond"/>
                  <w:sz w:val="16"/>
                  <w:szCs w:val="16"/>
                </w:rPr>
                <w:t xml:space="preserve"> or across all versions (e.g. mobile website, full website)</w:t>
              </w:r>
            </w:ins>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7B17D269"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ins w:id="125" w:author="Colin Watson" w:date="2014-09-12T17:46:00Z">
                    <w:r w:rsidR="00A3624D">
                      <w:rPr>
                        <w:rFonts w:ascii="Garamond" w:hAnsi="Garamond"/>
                        <w:color w:val="595959" w:themeColor="text1" w:themeTint="A6"/>
                        <w:sz w:val="12"/>
                        <w:szCs w:val="12"/>
                      </w:rPr>
                      <w:t>2.8</w:t>
                    </w:r>
                  </w:ins>
                  <w:del w:id="126" w:author="Colin Watson" w:date="2014-09-12T17:46:00Z">
                    <w:r w:rsidR="00181BD6" w:rsidRPr="00181BD6" w:rsidDel="00A3624D">
                      <w:rPr>
                        <w:rFonts w:ascii="Garamond" w:hAnsi="Garamond"/>
                        <w:color w:val="595959" w:themeColor="text1" w:themeTint="A6"/>
                        <w:sz w:val="12"/>
                        <w:szCs w:val="12"/>
                      </w:rPr>
                      <w:delText>2.7</w:delText>
                    </w:r>
                  </w:del>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57197CB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7"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07D2747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1EE8FBD8" w:rsidR="00A03FD7" w:rsidRPr="006C434A" w:rsidRDefault="00A3624D" w:rsidP="00B71E39">
                  <w:pPr>
                    <w:tabs>
                      <w:tab w:val="center" w:pos="1006"/>
                    </w:tabs>
                    <w:rPr>
                      <w:rFonts w:ascii="Garamond" w:hAnsi="Garamond"/>
                      <w:color w:val="595959" w:themeColor="text1" w:themeTint="A6"/>
                      <w:sz w:val="12"/>
                      <w:szCs w:val="12"/>
                    </w:rPr>
                  </w:pPr>
                  <w:ins w:id="129" w:author="Colin Watson" w:date="2014-09-12T17:51:00Z">
                    <w:r>
                      <w:rPr>
                        <w:rFonts w:ascii="Garamond" w:hAnsi="Garamond"/>
                        <w:color w:val="595959" w:themeColor="text1" w:themeTint="A6"/>
                        <w:sz w:val="12"/>
                        <w:szCs w:val="12"/>
                      </w:rPr>
                      <w:t>3.10</w:t>
                    </w:r>
                  </w:ins>
                  <w:del w:id="130" w:author="Colin Watson" w:date="2014-09-12T17:51:00Z">
                    <w:r w:rsidR="00B71E39" w:rsidRPr="00B71E39" w:rsidDel="00A3624D">
                      <w:rPr>
                        <w:rFonts w:ascii="Garamond" w:hAnsi="Garamond"/>
                        <w:color w:val="595959" w:themeColor="text1" w:themeTint="A6"/>
                        <w:sz w:val="12"/>
                        <w:szCs w:val="12"/>
                      </w:rPr>
                      <w:delText>3.9</w:delText>
                    </w:r>
                  </w:del>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7CD01DF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1"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6B12558C" w:rsidR="00A03FD7" w:rsidRPr="006C434A" w:rsidRDefault="00A3624D" w:rsidP="002B7D6A">
                  <w:pPr>
                    <w:rPr>
                      <w:rFonts w:ascii="Garamond" w:hAnsi="Garamond"/>
                      <w:color w:val="595959" w:themeColor="text1" w:themeTint="A6"/>
                      <w:sz w:val="12"/>
                      <w:szCs w:val="12"/>
                    </w:rPr>
                  </w:pPr>
                  <w:ins w:id="132" w:author="Colin Watson" w:date="2014-09-12T17:52:00Z">
                    <w:r>
                      <w:rPr>
                        <w:rFonts w:ascii="Garamond" w:hAnsi="Garamond"/>
                        <w:color w:val="595959" w:themeColor="text1" w:themeTint="A6"/>
                        <w:sz w:val="12"/>
                        <w:szCs w:val="12"/>
                      </w:rPr>
                      <w:t>3.16</w:t>
                    </w:r>
                  </w:ins>
                  <w:del w:id="133" w:author="Colin Watson" w:date="2014-09-12T17:52:00Z">
                    <w:r w:rsidR="00A03FD7" w:rsidDel="00A3624D">
                      <w:rPr>
                        <w:rFonts w:ascii="Garamond" w:hAnsi="Garamond"/>
                        <w:color w:val="595959" w:themeColor="text1" w:themeTint="A6"/>
                        <w:sz w:val="12"/>
                        <w:szCs w:val="12"/>
                      </w:rPr>
                      <w:delText>-</w:delText>
                    </w:r>
                  </w:del>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285916E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274F63C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5"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490541B9" w:rsidR="00A03FD7" w:rsidRPr="006C434A" w:rsidRDefault="00A3624D" w:rsidP="00A3624D">
                  <w:pPr>
                    <w:rPr>
                      <w:rFonts w:ascii="Garamond" w:hAnsi="Garamond"/>
                      <w:color w:val="595959" w:themeColor="text1" w:themeTint="A6"/>
                      <w:sz w:val="12"/>
                      <w:szCs w:val="12"/>
                    </w:rPr>
                  </w:pPr>
                  <w:ins w:id="136" w:author="Colin Watson" w:date="2014-09-12T17:53:00Z">
                    <w:r>
                      <w:rPr>
                        <w:rFonts w:ascii="Garamond" w:hAnsi="Garamond"/>
                        <w:color w:val="595959" w:themeColor="text1" w:themeTint="A6"/>
                        <w:sz w:val="12"/>
                        <w:szCs w:val="12"/>
                      </w:rPr>
                      <w:t xml:space="preserve">3.2, </w:t>
                    </w:r>
                  </w:ins>
                  <w:del w:id="137" w:author="Colin Watson" w:date="2014-09-12T17:53:00Z">
                    <w:r w:rsidR="000C64DF" w:rsidDel="00A3624D">
                      <w:rPr>
                        <w:rFonts w:ascii="Garamond" w:hAnsi="Garamond"/>
                        <w:color w:val="595959" w:themeColor="text1" w:themeTint="A6"/>
                        <w:sz w:val="12"/>
                        <w:szCs w:val="12"/>
                      </w:rPr>
                      <w:delText xml:space="preserve">3.6, </w:delText>
                    </w:r>
                  </w:del>
                  <w:r w:rsidR="000C64DF">
                    <w:rPr>
                      <w:rFonts w:ascii="Garamond" w:hAnsi="Garamond"/>
                      <w:color w:val="595959" w:themeColor="text1" w:themeTint="A6"/>
                      <w:sz w:val="12"/>
                      <w:szCs w:val="12"/>
                    </w:rPr>
                    <w:t xml:space="preserve">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2BB2BAE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7EAA0E7F"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ins w:id="139" w:author="Colin Watson" w:date="2014-09-12T17:56:00Z">
                    <w:r w:rsidR="00B63452">
                      <w:rPr>
                        <w:rFonts w:ascii="Garamond" w:hAnsi="Garamond"/>
                        <w:color w:val="595959" w:themeColor="text1" w:themeTint="A6"/>
                        <w:sz w:val="12"/>
                        <w:szCs w:val="12"/>
                      </w:rPr>
                      <w:t>3.16</w:t>
                    </w:r>
                  </w:ins>
                  <w:del w:id="140" w:author="Colin Watson" w:date="2014-09-12T17:56:00Z">
                    <w:r w:rsidRPr="000C64DF" w:rsidDel="00B63452">
                      <w:rPr>
                        <w:rFonts w:ascii="Garamond" w:hAnsi="Garamond"/>
                        <w:color w:val="595959" w:themeColor="text1" w:themeTint="A6"/>
                        <w:sz w:val="12"/>
                        <w:szCs w:val="12"/>
                      </w:rPr>
                      <w:delText>3.10</w:delText>
                    </w:r>
                  </w:del>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02BA11C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1"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5CFB2694"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w:t>
                  </w:r>
                  <w:ins w:id="142" w:author="Colin Watson" w:date="2014-09-12T17:58:00Z">
                    <w:r w:rsidR="00B63452">
                      <w:rPr>
                        <w:rFonts w:ascii="Garamond" w:hAnsi="Garamond"/>
                        <w:color w:val="595959" w:themeColor="text1" w:themeTint="A6"/>
                        <w:sz w:val="12"/>
                        <w:szCs w:val="12"/>
                      </w:rPr>
                      <w:t>3.5</w:t>
                    </w:r>
                  </w:ins>
                  <w:del w:id="143" w:author="Colin Watson" w:date="2014-09-12T17:58:00Z">
                    <w:r w:rsidDel="00B63452">
                      <w:rPr>
                        <w:rFonts w:ascii="Garamond" w:hAnsi="Garamond"/>
                        <w:color w:val="595959" w:themeColor="text1" w:themeTint="A6"/>
                        <w:sz w:val="12"/>
                        <w:szCs w:val="12"/>
                      </w:rPr>
                      <w:delText xml:space="preserve">3.4, </w:delText>
                    </w:r>
                    <w:r w:rsidRPr="000C64DF" w:rsidDel="00B63452">
                      <w:rPr>
                        <w:rFonts w:ascii="Garamond" w:hAnsi="Garamond"/>
                        <w:color w:val="595959" w:themeColor="text1" w:themeTint="A6"/>
                        <w:sz w:val="12"/>
                        <w:szCs w:val="12"/>
                      </w:rPr>
                      <w:delText>3.8</w:delText>
                    </w:r>
                  </w:del>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3749E16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18BDCC67" w:rsidR="00B9521B" w:rsidRPr="00AB2BE4" w:rsidRDefault="002A42F9" w:rsidP="00BD3BC0">
            <w:pPr>
              <w:rPr>
                <w:rFonts w:ascii="Garamond" w:hAnsi="Garamond"/>
                <w:sz w:val="20"/>
                <w:szCs w:val="20"/>
              </w:rPr>
            </w:pPr>
            <w:r w:rsidRPr="00AB2BE4">
              <w:rPr>
                <w:rFonts w:ascii="Garamond" w:hAnsi="Garamond"/>
                <w:sz w:val="16"/>
                <w:szCs w:val="16"/>
              </w:rPr>
              <w:t xml:space="preserve">Marce can forge requests because per-session, or per-request for more critical actions, strong random tokens </w:t>
            </w:r>
            <w:ins w:id="145" w:author="Colin Watson" w:date="2014-09-12T18:10:00Z">
              <w:r w:rsidR="00BD3BC0">
                <w:rPr>
                  <w:rFonts w:ascii="Garamond" w:hAnsi="Garamond"/>
                  <w:sz w:val="16"/>
                  <w:szCs w:val="16"/>
                </w:rPr>
                <w:t xml:space="preserve">(i.e. anti-CSRF tokens) </w:t>
              </w:r>
            </w:ins>
            <w:r w:rsidRPr="00AB2BE4">
              <w:rPr>
                <w:rFonts w:ascii="Garamond" w:hAnsi="Garamond"/>
                <w:sz w:val="16"/>
                <w:szCs w:val="16"/>
              </w:rPr>
              <w:t>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0C327BB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6"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461F2B42" w:rsidR="00A03FD7" w:rsidRPr="006C434A" w:rsidRDefault="00B63452" w:rsidP="002B7D6A">
                  <w:pPr>
                    <w:rPr>
                      <w:rFonts w:ascii="Garamond" w:hAnsi="Garamond"/>
                      <w:color w:val="595959" w:themeColor="text1" w:themeTint="A6"/>
                      <w:sz w:val="12"/>
                      <w:szCs w:val="12"/>
                    </w:rPr>
                  </w:pPr>
                  <w:ins w:id="147" w:author="Colin Watson" w:date="2014-09-12T18:04:00Z">
                    <w:r>
                      <w:rPr>
                        <w:rFonts w:ascii="Garamond" w:hAnsi="Garamond"/>
                        <w:color w:val="595959" w:themeColor="text1" w:themeTint="A6"/>
                        <w:sz w:val="12"/>
                        <w:szCs w:val="12"/>
                      </w:rPr>
                      <w:t>3.6</w:t>
                    </w:r>
                  </w:ins>
                  <w:ins w:id="148" w:author="Colin Watson" w:date="2014-09-12T18:05:00Z">
                    <w:r>
                      <w:rPr>
                        <w:rFonts w:ascii="Garamond" w:hAnsi="Garamond"/>
                        <w:color w:val="595959" w:themeColor="text1" w:themeTint="A6"/>
                        <w:sz w:val="12"/>
                        <w:szCs w:val="12"/>
                      </w:rPr>
                      <w:t>, 3.14,</w:t>
                    </w:r>
                  </w:ins>
                  <w:ins w:id="149" w:author="Colin Watson" w:date="2014-09-12T18:08:00Z">
                    <w:r w:rsidR="00BD3BC0">
                      <w:rPr>
                        <w:rFonts w:ascii="Garamond" w:hAnsi="Garamond"/>
                        <w:color w:val="595959" w:themeColor="text1" w:themeTint="A6"/>
                        <w:sz w:val="12"/>
                        <w:szCs w:val="12"/>
                      </w:rPr>
                      <w:t xml:space="preserve"> 3.15,</w:t>
                    </w:r>
                  </w:ins>
                  <w:del w:id="150" w:author="Colin Watson" w:date="2014-09-12T18:04:00Z">
                    <w:r w:rsidR="00964444" w:rsidDel="00B63452">
                      <w:rPr>
                        <w:rFonts w:ascii="Garamond" w:hAnsi="Garamond"/>
                        <w:color w:val="595959" w:themeColor="text1" w:themeTint="A6"/>
                        <w:sz w:val="12"/>
                        <w:szCs w:val="12"/>
                      </w:rPr>
                      <w:delText>3.5</w:delText>
                    </w:r>
                  </w:del>
                  <w:del w:id="151" w:author="Colin Watson" w:date="2014-09-12T18:05:00Z">
                    <w:r w:rsidR="00964444" w:rsidDel="00B63452">
                      <w:rPr>
                        <w:rFonts w:ascii="Garamond" w:hAnsi="Garamond"/>
                        <w:color w:val="595959" w:themeColor="text1" w:themeTint="A6"/>
                        <w:sz w:val="12"/>
                        <w:szCs w:val="12"/>
                      </w:rPr>
                      <w:delText>,</w:delText>
                    </w:r>
                  </w:del>
                  <w:r w:rsidR="00964444">
                    <w:rPr>
                      <w:rFonts w:ascii="Garamond" w:hAnsi="Garamond"/>
                      <w:color w:val="595959" w:themeColor="text1" w:themeTint="A6"/>
                      <w:sz w:val="12"/>
                      <w:szCs w:val="12"/>
                    </w:rPr>
                    <w:t xml:space="preserve"> 8.10</w:t>
                  </w:r>
                  <w:ins w:id="152" w:author="Colin Watson" w:date="2014-09-12T18:06:00Z">
                    <w:r w:rsidR="006C65F1">
                      <w:rPr>
                        <w:rFonts w:ascii="Garamond" w:hAnsi="Garamond"/>
                        <w:color w:val="595959" w:themeColor="text1" w:themeTint="A6"/>
                        <w:sz w:val="12"/>
                        <w:szCs w:val="12"/>
                      </w:rPr>
                      <w:t>, 10.3</w:t>
                    </w:r>
                  </w:ins>
                  <w:del w:id="153" w:author="Colin Watson" w:date="2014-09-12T18:05:00Z">
                    <w:r w:rsidR="00964444" w:rsidDel="00B63452">
                      <w:rPr>
                        <w:rFonts w:ascii="Garamond" w:hAnsi="Garamond"/>
                        <w:color w:val="595959" w:themeColor="text1" w:themeTint="A6"/>
                        <w:sz w:val="12"/>
                        <w:szCs w:val="12"/>
                      </w:rPr>
                      <w:delText xml:space="preserve">, </w:delText>
                    </w:r>
                    <w:r w:rsidR="00D2684D" w:rsidRPr="00D2684D" w:rsidDel="00B63452">
                      <w:rPr>
                        <w:rFonts w:ascii="Garamond" w:hAnsi="Garamond"/>
                        <w:color w:val="595959" w:themeColor="text1" w:themeTint="A6"/>
                        <w:sz w:val="12"/>
                        <w:szCs w:val="12"/>
                      </w:rPr>
                      <w:delText>11.4</w:delText>
                    </w:r>
                  </w:del>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5333FB0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44575932" w:rsidR="00A03FD7" w:rsidRPr="006C434A" w:rsidRDefault="00BD3BC0" w:rsidP="002B7D6A">
                  <w:pPr>
                    <w:rPr>
                      <w:rFonts w:ascii="Garamond" w:hAnsi="Garamond"/>
                      <w:color w:val="595959" w:themeColor="text1" w:themeTint="A6"/>
                      <w:sz w:val="12"/>
                      <w:szCs w:val="12"/>
                    </w:rPr>
                  </w:pPr>
                  <w:ins w:id="155" w:author="Colin Watson" w:date="2014-09-12T18:11:00Z">
                    <w:r>
                      <w:rPr>
                        <w:rFonts w:ascii="Garamond" w:hAnsi="Garamond"/>
                        <w:color w:val="595959" w:themeColor="text1" w:themeTint="A6"/>
                        <w:sz w:val="12"/>
                        <w:szCs w:val="12"/>
                      </w:rPr>
                      <w:t>4.16</w:t>
                    </w:r>
                  </w:ins>
                  <w:del w:id="156" w:author="Colin Watson" w:date="2014-09-12T18:09:00Z">
                    <w:r w:rsidR="006375C1" w:rsidRPr="006375C1" w:rsidDel="00BD3BC0">
                      <w:rPr>
                        <w:rFonts w:ascii="Garamond" w:hAnsi="Garamond"/>
                        <w:color w:val="595959" w:themeColor="text1" w:themeTint="A6"/>
                        <w:sz w:val="12"/>
                        <w:szCs w:val="12"/>
                      </w:rPr>
                      <w:delText>11.7</w:delText>
                    </w:r>
                  </w:del>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5AF063D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7"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66059B78" w:rsidR="00A03FD7" w:rsidRPr="006C434A" w:rsidRDefault="00BD3BC0" w:rsidP="002B7D6A">
                  <w:pPr>
                    <w:rPr>
                      <w:rFonts w:ascii="Garamond" w:hAnsi="Garamond"/>
                      <w:color w:val="595959" w:themeColor="text1" w:themeTint="A6"/>
                      <w:sz w:val="12"/>
                      <w:szCs w:val="12"/>
                    </w:rPr>
                  </w:pPr>
                  <w:ins w:id="158" w:author="Colin Watson" w:date="2014-09-12T18:12:00Z">
                    <w:r>
                      <w:rPr>
                        <w:rFonts w:ascii="Garamond" w:hAnsi="Garamond"/>
                        <w:color w:val="595959" w:themeColor="text1" w:themeTint="A6"/>
                        <w:sz w:val="12"/>
                        <w:szCs w:val="12"/>
                      </w:rPr>
                      <w:t>15.2</w:t>
                    </w:r>
                  </w:ins>
                  <w:del w:id="159" w:author="Colin Watson" w:date="2014-09-12T18:12:00Z">
                    <w:r w:rsidR="00A03FD7" w:rsidDel="00BD3BC0">
                      <w:rPr>
                        <w:rFonts w:ascii="Garamond" w:hAnsi="Garamond"/>
                        <w:color w:val="595959" w:themeColor="text1" w:themeTint="A6"/>
                        <w:sz w:val="12"/>
                        <w:szCs w:val="12"/>
                      </w:rPr>
                      <w:delText>-</w:delText>
                    </w:r>
                  </w:del>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07C1B19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0"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2CC7B77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1"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04D62B7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2"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26581994" w:rsidR="00B9521B" w:rsidRPr="00F73D0B" w:rsidRDefault="00940E13" w:rsidP="009103F2">
            <w:pPr>
              <w:rPr>
                <w:rFonts w:ascii="Garamond" w:hAnsi="Garamond"/>
                <w:sz w:val="20"/>
                <w:szCs w:val="20"/>
              </w:rPr>
            </w:pPr>
            <w:r w:rsidRPr="00F73D0B">
              <w:rPr>
                <w:rFonts w:ascii="Garamond" w:hAnsi="Garamond"/>
                <w:sz w:val="16"/>
                <w:szCs w:val="16"/>
              </w:rPr>
              <w:t>Christian can access</w:t>
            </w:r>
            <w:del w:id="163" w:author="Colin Watson" w:date="2015-03-04T20:41:00Z">
              <w:r w:rsidRPr="00F73D0B" w:rsidDel="009103F2">
                <w:rPr>
                  <w:rFonts w:ascii="Garamond" w:hAnsi="Garamond"/>
                  <w:sz w:val="16"/>
                  <w:szCs w:val="16"/>
                </w:rPr>
                <w:delText xml:space="preserve"> (read, write, update or delete)</w:delText>
              </w:r>
            </w:del>
            <w:r w:rsidRPr="00F73D0B">
              <w:rPr>
                <w:rFonts w:ascii="Garamond" w:hAnsi="Garamond"/>
                <w:sz w:val="16"/>
                <w:szCs w:val="16"/>
              </w:rPr>
              <w:t xml:space="preserve">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66F13C15" w:rsidR="00A03FD7" w:rsidRPr="006C434A" w:rsidRDefault="00C321D9" w:rsidP="002B7D6A">
                  <w:pPr>
                    <w:rPr>
                      <w:rFonts w:ascii="Garamond" w:hAnsi="Garamond"/>
                      <w:color w:val="595959" w:themeColor="text1" w:themeTint="A6"/>
                      <w:sz w:val="12"/>
                      <w:szCs w:val="12"/>
                    </w:rPr>
                  </w:pPr>
                  <w:del w:id="164" w:author="Colin Watson" w:date="2014-09-14T20:29:00Z">
                    <w:r w:rsidDel="00566648">
                      <w:rPr>
                        <w:rFonts w:ascii="Garamond" w:hAnsi="Garamond"/>
                        <w:color w:val="595959" w:themeColor="text1" w:themeTint="A6"/>
                        <w:sz w:val="12"/>
                        <w:szCs w:val="12"/>
                      </w:rPr>
                      <w:delText xml:space="preserve">4.1, 4.2, </w:delText>
                    </w:r>
                  </w:del>
                  <w:r>
                    <w:rPr>
                      <w:rFonts w:ascii="Garamond" w:hAnsi="Garamond"/>
                      <w:color w:val="595959" w:themeColor="text1" w:themeTint="A6"/>
                      <w:sz w:val="12"/>
                      <w:szCs w:val="12"/>
                    </w:rPr>
                    <w:t>4.3</w:t>
                  </w:r>
                  <w:del w:id="165" w:author="Colin Watson" w:date="2014-09-14T20:29:00Z">
                    <w:r w:rsidDel="00566648">
                      <w:rPr>
                        <w:rFonts w:ascii="Garamond" w:hAnsi="Garamond"/>
                        <w:color w:val="595959" w:themeColor="text1" w:themeTint="A6"/>
                        <w:sz w:val="12"/>
                        <w:szCs w:val="12"/>
                      </w:rPr>
                      <w:delText xml:space="preserve">, 4.4, </w:delText>
                    </w:r>
                    <w:r w:rsidR="00357CF4" w:rsidRPr="00357CF4" w:rsidDel="00566648">
                      <w:rPr>
                        <w:rFonts w:ascii="Garamond" w:hAnsi="Garamond"/>
                        <w:color w:val="595959" w:themeColor="text1" w:themeTint="A6"/>
                        <w:sz w:val="12"/>
                        <w:szCs w:val="12"/>
                      </w:rPr>
                      <w:delText>4.6</w:delText>
                    </w:r>
                  </w:del>
                  <w:ins w:id="166" w:author="Colin Watson" w:date="2014-09-14T20:27:00Z">
                    <w:r w:rsidR="00566648">
                      <w:rPr>
                        <w:rFonts w:ascii="Garamond" w:hAnsi="Garamond"/>
                        <w:color w:val="595959" w:themeColor="text1" w:themeTint="A6"/>
                        <w:sz w:val="12"/>
                        <w:szCs w:val="12"/>
                      </w:rPr>
                      <w:t>, 15.7</w:t>
                    </w:r>
                  </w:ins>
                  <w:ins w:id="167" w:author="Colin Watson" w:date="2014-09-14T20:26:00Z">
                    <w:r w:rsidR="00566648">
                      <w:rPr>
                        <w:rFonts w:ascii="Garamond" w:hAnsi="Garamond"/>
                        <w:color w:val="595959" w:themeColor="text1" w:themeTint="A6"/>
                        <w:sz w:val="12"/>
                        <w:szCs w:val="12"/>
                      </w:rPr>
                      <w:t>, 16.1</w:t>
                    </w:r>
                  </w:ins>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39E41C8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04FA588A" w:rsidR="00A03FD7" w:rsidRPr="006C434A" w:rsidRDefault="003E173D" w:rsidP="002B7D6A">
                  <w:pPr>
                    <w:rPr>
                      <w:rFonts w:ascii="Garamond" w:hAnsi="Garamond"/>
                      <w:color w:val="595959" w:themeColor="text1" w:themeTint="A6"/>
                      <w:sz w:val="12"/>
                      <w:szCs w:val="12"/>
                    </w:rPr>
                  </w:pPr>
                  <w:del w:id="169" w:author="Colin Watson" w:date="2014-09-14T20:32:00Z">
                    <w:r w:rsidDel="00566648">
                      <w:rPr>
                        <w:rFonts w:ascii="Garamond" w:hAnsi="Garamond"/>
                        <w:color w:val="595959" w:themeColor="text1" w:themeTint="A6"/>
                        <w:sz w:val="12"/>
                        <w:szCs w:val="12"/>
                      </w:rPr>
                      <w:delText xml:space="preserve">3.5, </w:delText>
                    </w:r>
                  </w:del>
                  <w:r w:rsidR="00C321D9">
                    <w:rPr>
                      <w:rFonts w:ascii="Garamond" w:hAnsi="Garamond"/>
                      <w:color w:val="595959" w:themeColor="text1" w:themeTint="A6"/>
                      <w:sz w:val="12"/>
                      <w:szCs w:val="12"/>
                    </w:rPr>
                    <w:t xml:space="preserve">4.1, </w:t>
                  </w:r>
                  <w:del w:id="170" w:author="Colin Watson" w:date="2014-09-14T20:32:00Z">
                    <w:r w:rsidR="00C321D9" w:rsidDel="00566648">
                      <w:rPr>
                        <w:rFonts w:ascii="Garamond" w:hAnsi="Garamond"/>
                        <w:color w:val="595959" w:themeColor="text1" w:themeTint="A6"/>
                        <w:sz w:val="12"/>
                        <w:szCs w:val="12"/>
                      </w:rPr>
                      <w:delText xml:space="preserve">8.7, </w:delText>
                    </w:r>
                  </w:del>
                  <w:r>
                    <w:rPr>
                      <w:rFonts w:ascii="Garamond" w:hAnsi="Garamond"/>
                      <w:color w:val="595959" w:themeColor="text1" w:themeTint="A6"/>
                      <w:sz w:val="12"/>
                      <w:szCs w:val="12"/>
                    </w:rPr>
                    <w:t xml:space="preserve">8.10, </w:t>
                  </w:r>
                  <w:r w:rsidR="00C321D9">
                    <w:rPr>
                      <w:rFonts w:ascii="Garamond" w:hAnsi="Garamond"/>
                      <w:color w:val="595959" w:themeColor="text1" w:themeTint="A6"/>
                      <w:sz w:val="12"/>
                      <w:szCs w:val="12"/>
                    </w:rPr>
                    <w:t xml:space="preserve">9.1, 9.2, </w:t>
                  </w:r>
                  <w:r w:rsidR="00357CF4" w:rsidRPr="00357CF4">
                    <w:rPr>
                      <w:rFonts w:ascii="Garamond" w:hAnsi="Garamond"/>
                      <w:color w:val="595959" w:themeColor="text1" w:themeTint="A6"/>
                      <w:sz w:val="12"/>
                      <w:szCs w:val="12"/>
                    </w:rPr>
                    <w:t>9.3</w:t>
                  </w:r>
                  <w:r w:rsidR="00C321D9">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r w:rsidR="00586F98">
                    <w:rPr>
                      <w:rFonts w:ascii="Garamond" w:hAnsi="Garamond"/>
                      <w:color w:val="595959" w:themeColor="text1" w:themeTint="A6"/>
                      <w:sz w:val="12"/>
                      <w:szCs w:val="12"/>
                    </w:rPr>
                    <w:t>, 9.6</w:t>
                  </w:r>
                  <w:ins w:id="171" w:author="Colin Watson" w:date="2014-09-14T20:31:00Z">
                    <w:r w:rsidR="00566648">
                      <w:rPr>
                        <w:rFonts w:ascii="Garamond" w:hAnsi="Garamond"/>
                        <w:color w:val="595959" w:themeColor="text1" w:themeTint="A6"/>
                        <w:sz w:val="12"/>
                        <w:szCs w:val="12"/>
                      </w:rPr>
                      <w:t>, 17.18</w:t>
                    </w:r>
                  </w:ins>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7F275C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2"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7FB64E5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3"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206EFDAD"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A60459">
                    <w:rPr>
                      <w:rFonts w:ascii="Garamond" w:hAnsi="Garamond"/>
                      <w:color w:val="595959" w:themeColor="text1" w:themeTint="A6"/>
                      <w:sz w:val="12"/>
                      <w:szCs w:val="12"/>
                    </w:rPr>
                    <w:t xml:space="preserve">4.2, </w:t>
                  </w:r>
                  <w:r>
                    <w:rPr>
                      <w:rFonts w:ascii="Garamond" w:hAnsi="Garamond"/>
                      <w:color w:val="595959" w:themeColor="text1" w:themeTint="A6"/>
                      <w:sz w:val="12"/>
                      <w:szCs w:val="12"/>
                    </w:rPr>
                    <w:t xml:space="preserve">4.3, 4.4, </w:t>
                  </w:r>
                  <w:ins w:id="174" w:author="Colin Watson" w:date="2014-09-14T20:35:00Z">
                    <w:r w:rsidR="00234E4D">
                      <w:rPr>
                        <w:rFonts w:ascii="Garamond" w:hAnsi="Garamond"/>
                        <w:color w:val="595959" w:themeColor="text1" w:themeTint="A6"/>
                        <w:sz w:val="12"/>
                        <w:szCs w:val="12"/>
                      </w:rPr>
                      <w:t xml:space="preserve">4.9, </w:t>
                    </w:r>
                  </w:ins>
                  <w:del w:id="175" w:author="Colin Watson" w:date="2014-09-14T20:34:00Z">
                    <w:r w:rsidDel="00234E4D">
                      <w:rPr>
                        <w:rFonts w:ascii="Garamond" w:hAnsi="Garamond"/>
                        <w:color w:val="595959" w:themeColor="text1" w:themeTint="A6"/>
                        <w:sz w:val="12"/>
                        <w:szCs w:val="12"/>
                      </w:rPr>
                      <w:delText xml:space="preserve">4.6, </w:delText>
                    </w:r>
                  </w:del>
                  <w:del w:id="176" w:author="Colin Watson" w:date="2014-09-14T20:35:00Z">
                    <w:r w:rsidDel="00234E4D">
                      <w:rPr>
                        <w:rFonts w:ascii="Garamond" w:hAnsi="Garamond"/>
                        <w:color w:val="595959" w:themeColor="text1" w:themeTint="A6"/>
                        <w:sz w:val="12"/>
                        <w:szCs w:val="12"/>
                      </w:rPr>
                      <w:delText xml:space="preserve">8.7, </w:delText>
                    </w:r>
                  </w:del>
                  <w:r w:rsidR="00357CF4" w:rsidRPr="00357CF4">
                    <w:rPr>
                      <w:rFonts w:ascii="Garamond" w:hAnsi="Garamond"/>
                      <w:color w:val="595959" w:themeColor="text1" w:themeTint="A6"/>
                      <w:sz w:val="12"/>
                      <w:szCs w:val="12"/>
                    </w:rPr>
                    <w:t>10.7</w:t>
                  </w:r>
                  <w:ins w:id="177" w:author="Colin Watson" w:date="2014-09-14T20:36:00Z">
                    <w:r w:rsidR="00234E4D">
                      <w:rPr>
                        <w:rFonts w:ascii="Garamond" w:hAnsi="Garamond"/>
                        <w:color w:val="595959" w:themeColor="text1" w:themeTint="A6"/>
                        <w:sz w:val="12"/>
                        <w:szCs w:val="12"/>
                      </w:rPr>
                      <w:t>, 15.7</w:t>
                    </w:r>
                  </w:ins>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7E0422C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5D06A4B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4.1, 4.3, 4.4</w:t>
                  </w:r>
                  <w:ins w:id="179" w:author="Colin Watson" w:date="2014-09-14T20:39:00Z">
                    <w:r w:rsidR="00234E4D">
                      <w:rPr>
                        <w:rFonts w:ascii="Garamond" w:hAnsi="Garamond"/>
                        <w:color w:val="595959" w:themeColor="text1" w:themeTint="A6"/>
                        <w:sz w:val="12"/>
                        <w:szCs w:val="12"/>
                      </w:rPr>
                      <w:t>, 15.7</w:t>
                    </w:r>
                  </w:ins>
                  <w:del w:id="180" w:author="Colin Watson" w:date="2014-09-14T20:37:00Z">
                    <w:r w:rsidDel="00234E4D">
                      <w:rPr>
                        <w:rFonts w:ascii="Garamond" w:hAnsi="Garamond"/>
                        <w:color w:val="595959" w:themeColor="text1" w:themeTint="A6"/>
                        <w:sz w:val="12"/>
                        <w:szCs w:val="12"/>
                      </w:rPr>
                      <w:delText xml:space="preserve">, </w:delText>
                    </w:r>
                    <w:r w:rsidR="006B34C6" w:rsidRPr="006B34C6" w:rsidDel="00234E4D">
                      <w:rPr>
                        <w:rFonts w:ascii="Garamond" w:hAnsi="Garamond"/>
                        <w:color w:val="595959" w:themeColor="text1" w:themeTint="A6"/>
                        <w:sz w:val="12"/>
                        <w:szCs w:val="12"/>
                      </w:rPr>
                      <w:delText>4.6</w:delText>
                    </w:r>
                    <w:r w:rsidR="00A60459" w:rsidDel="00234E4D">
                      <w:rPr>
                        <w:rFonts w:ascii="Garamond" w:hAnsi="Garamond"/>
                        <w:color w:val="595959" w:themeColor="text1" w:themeTint="A6"/>
                        <w:sz w:val="12"/>
                        <w:szCs w:val="12"/>
                      </w:rPr>
                      <w:delText>, 4.7</w:delText>
                    </w:r>
                  </w:del>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0FE7F56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1"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62EB177D"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4.1, 4.2, 4.3, 4.4</w:t>
                  </w:r>
                  <w:ins w:id="182" w:author="Colin Watson" w:date="2014-09-14T20:40:00Z">
                    <w:r w:rsidR="00234E4D">
                      <w:rPr>
                        <w:rFonts w:ascii="Garamond" w:hAnsi="Garamond"/>
                        <w:color w:val="595959" w:themeColor="text1" w:themeTint="A6"/>
                        <w:sz w:val="12"/>
                        <w:szCs w:val="12"/>
                      </w:rPr>
                      <w:t>, 15.7</w:t>
                    </w:r>
                  </w:ins>
                  <w:del w:id="183" w:author="Colin Watson" w:date="2014-09-14T20:40:00Z">
                    <w:r w:rsidDel="00234E4D">
                      <w:rPr>
                        <w:rFonts w:ascii="Garamond" w:hAnsi="Garamond"/>
                        <w:color w:val="595959" w:themeColor="text1" w:themeTint="A6"/>
                        <w:sz w:val="12"/>
                        <w:szCs w:val="12"/>
                      </w:rPr>
                      <w:delText xml:space="preserve">, </w:delText>
                    </w:r>
                    <w:r w:rsidR="006B34C6" w:rsidRPr="006B34C6" w:rsidDel="00234E4D">
                      <w:rPr>
                        <w:rFonts w:ascii="Garamond" w:hAnsi="Garamond"/>
                        <w:color w:val="595959" w:themeColor="text1" w:themeTint="A6"/>
                        <w:sz w:val="12"/>
                        <w:szCs w:val="12"/>
                      </w:rPr>
                      <w:delText>4.6</w:delText>
                    </w:r>
                  </w:del>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50BE919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3E3BFACC"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4.1, 4.2, 4.3, 4.4,</w:t>
                  </w:r>
                  <w:del w:id="185" w:author="Colin Watson" w:date="2014-09-14T20:44:00Z">
                    <w:r w:rsidDel="00E5615F">
                      <w:rPr>
                        <w:rFonts w:ascii="Garamond" w:hAnsi="Garamond"/>
                        <w:color w:val="595959" w:themeColor="text1" w:themeTint="A6"/>
                        <w:sz w:val="12"/>
                        <w:szCs w:val="12"/>
                      </w:rPr>
                      <w:delText xml:space="preserve"> 4.6, </w:delText>
                    </w:r>
                    <w:r w:rsidRPr="00476863" w:rsidDel="00E5615F">
                      <w:rPr>
                        <w:rFonts w:ascii="Garamond" w:hAnsi="Garamond"/>
                        <w:color w:val="595959" w:themeColor="text1" w:themeTint="A6"/>
                        <w:sz w:val="12"/>
                        <w:szCs w:val="12"/>
                      </w:rPr>
                      <w:delText>4.12</w:delText>
                    </w:r>
                  </w:del>
                  <w:ins w:id="186" w:author="Colin Watson" w:date="2014-09-14T20:42:00Z">
                    <w:r w:rsidR="00E5615F">
                      <w:rPr>
                        <w:rFonts w:ascii="Garamond" w:hAnsi="Garamond"/>
                        <w:color w:val="595959" w:themeColor="text1" w:themeTint="A6"/>
                        <w:sz w:val="12"/>
                        <w:szCs w:val="12"/>
                      </w:rPr>
                      <w:t>,15.1, 15.2, 15.3, 15.8</w:t>
                    </w:r>
                  </w:ins>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3A8A162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7"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5C565D95" w:rsidR="00A03FD7" w:rsidRPr="006C434A" w:rsidRDefault="00FC0BE1" w:rsidP="00476863">
                  <w:pPr>
                    <w:tabs>
                      <w:tab w:val="center" w:pos="1006"/>
                    </w:tabs>
                    <w:rPr>
                      <w:rFonts w:ascii="Garamond" w:hAnsi="Garamond"/>
                      <w:color w:val="595959" w:themeColor="text1" w:themeTint="A6"/>
                      <w:sz w:val="12"/>
                      <w:szCs w:val="12"/>
                    </w:rPr>
                  </w:pPr>
                  <w:ins w:id="188" w:author="Colin Watson" w:date="2014-09-14T20:46:00Z">
                    <w:r>
                      <w:rPr>
                        <w:rFonts w:ascii="Garamond" w:hAnsi="Garamond"/>
                        <w:color w:val="595959" w:themeColor="text1" w:themeTint="A6"/>
                        <w:sz w:val="12"/>
                        <w:szCs w:val="12"/>
                      </w:rPr>
                      <w:t xml:space="preserve">4.17, 15.6, 15.8, </w:t>
                    </w:r>
                  </w:ins>
                  <w:ins w:id="189" w:author="Colin Watson" w:date="2014-09-14T20:47:00Z">
                    <w:r>
                      <w:rPr>
                        <w:rFonts w:ascii="Garamond" w:hAnsi="Garamond"/>
                        <w:color w:val="595959" w:themeColor="text1" w:themeTint="A6"/>
                        <w:sz w:val="12"/>
                        <w:szCs w:val="12"/>
                      </w:rPr>
                      <w:t>15.10</w:t>
                    </w:r>
                  </w:ins>
                  <w:del w:id="190" w:author="Colin Watson" w:date="2014-09-14T20:46:00Z">
                    <w:r w:rsidR="00476863" w:rsidRPr="00476863" w:rsidDel="00FC0BE1">
                      <w:rPr>
                        <w:rFonts w:ascii="Garamond" w:hAnsi="Garamond"/>
                        <w:color w:val="595959" w:themeColor="text1" w:themeTint="A6"/>
                        <w:sz w:val="12"/>
                        <w:szCs w:val="12"/>
                      </w:rPr>
                      <w:delText>4.12</w:delText>
                    </w:r>
                  </w:del>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7532D7B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1"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7ECF031A" w:rsidR="00A03FD7" w:rsidRPr="006C434A" w:rsidRDefault="00476863" w:rsidP="00FC0BE1">
                  <w:pPr>
                    <w:rPr>
                      <w:rFonts w:ascii="Garamond" w:hAnsi="Garamond"/>
                      <w:color w:val="595959" w:themeColor="text1" w:themeTint="A6"/>
                      <w:sz w:val="12"/>
                      <w:szCs w:val="12"/>
                    </w:rPr>
                  </w:pPr>
                  <w:del w:id="192" w:author="Colin Watson" w:date="2014-09-14T20:48:00Z">
                    <w:r w:rsidDel="00FC0BE1">
                      <w:rPr>
                        <w:rFonts w:ascii="Garamond" w:hAnsi="Garamond"/>
                        <w:color w:val="595959" w:themeColor="text1" w:themeTint="A6"/>
                        <w:sz w:val="12"/>
                        <w:szCs w:val="12"/>
                      </w:rPr>
                      <w:delText>4</w:delText>
                    </w:r>
                  </w:del>
                  <w:ins w:id="193" w:author="Colin Watson" w:date="2014-09-14T20:48:00Z">
                    <w:r w:rsidR="00FC0BE1">
                      <w:rPr>
                        <w:rFonts w:ascii="Garamond" w:hAnsi="Garamond"/>
                        <w:color w:val="595959" w:themeColor="text1" w:themeTint="A6"/>
                        <w:sz w:val="12"/>
                        <w:szCs w:val="12"/>
                      </w:rPr>
                      <w:t>4.1, 4.12</w:t>
                    </w:r>
                  </w:ins>
                  <w:del w:id="194" w:author="Colin Watson" w:date="2014-09-14T20:48:00Z">
                    <w:r w:rsidDel="00FC0BE1">
                      <w:rPr>
                        <w:rFonts w:ascii="Garamond" w:hAnsi="Garamond"/>
                        <w:color w:val="595959" w:themeColor="text1" w:themeTint="A6"/>
                        <w:sz w:val="12"/>
                        <w:szCs w:val="12"/>
                      </w:rPr>
                      <w:delText xml:space="preserve">.13, </w:delText>
                    </w:r>
                    <w:r w:rsidRPr="00476863" w:rsidDel="00FC0BE1">
                      <w:rPr>
                        <w:rFonts w:ascii="Garamond" w:hAnsi="Garamond"/>
                        <w:color w:val="595959" w:themeColor="text1" w:themeTint="A6"/>
                        <w:sz w:val="12"/>
                        <w:szCs w:val="12"/>
                      </w:rPr>
                      <w:delText>4.14</w:delText>
                    </w:r>
                  </w:del>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5E813A2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5"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1747FD6A"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ins w:id="196" w:author="Colin Watson" w:date="2014-09-14T20:50:00Z">
                    <w:r w:rsidR="00FC0BE1">
                      <w:rPr>
                        <w:rFonts w:ascii="Garamond" w:hAnsi="Garamond"/>
                        <w:color w:val="595959" w:themeColor="text1" w:themeTint="A6"/>
                        <w:sz w:val="12"/>
                        <w:szCs w:val="12"/>
                      </w:rPr>
                      <w:t>7.3,</w:t>
                    </w:r>
                  </w:ins>
                  <w:del w:id="197" w:author="Colin Watson" w:date="2014-09-14T20:51:00Z">
                    <w:r w:rsidR="00476863" w:rsidRPr="00476863" w:rsidDel="00FC0BE1">
                      <w:rPr>
                        <w:rFonts w:ascii="Garamond" w:hAnsi="Garamond"/>
                        <w:color w:val="595959" w:themeColor="text1" w:themeTint="A6"/>
                        <w:sz w:val="12"/>
                        <w:szCs w:val="12"/>
                      </w:rPr>
                      <w:delText>12.1</w:delText>
                    </w:r>
                    <w:r w:rsidR="00EB6633" w:rsidDel="00FC0BE1">
                      <w:rPr>
                        <w:rFonts w:ascii="Garamond" w:hAnsi="Garamond"/>
                        <w:color w:val="595959" w:themeColor="text1" w:themeTint="A6"/>
                        <w:sz w:val="12"/>
                        <w:szCs w:val="12"/>
                      </w:rPr>
                      <w:delText>,</w:delText>
                    </w:r>
                  </w:del>
                  <w:r w:rsidR="00EB6633">
                    <w:rPr>
                      <w:rFonts w:ascii="Garamond" w:hAnsi="Garamond"/>
                      <w:color w:val="595959" w:themeColor="text1" w:themeTint="A6"/>
                      <w:sz w:val="12"/>
                      <w:szCs w:val="12"/>
                    </w:rPr>
                    <w:t xml:space="preserve"> </w:t>
                  </w:r>
                  <w:ins w:id="198" w:author="Colin Watson" w:date="2014-09-14T20:50:00Z">
                    <w:r w:rsidR="00FC0BE1">
                      <w:rPr>
                        <w:rFonts w:ascii="Garamond" w:hAnsi="Garamond"/>
                        <w:color w:val="595959" w:themeColor="text1" w:themeTint="A6"/>
                        <w:sz w:val="12"/>
                        <w:szCs w:val="12"/>
                      </w:rPr>
                      <w:t>13.2</w:t>
                    </w:r>
                  </w:ins>
                  <w:del w:id="199" w:author="Colin Watson" w:date="2014-09-14T20:51:00Z">
                    <w:r w:rsidR="00EB6633" w:rsidDel="00FC0BE1">
                      <w:rPr>
                        <w:rFonts w:ascii="Garamond" w:hAnsi="Garamond"/>
                        <w:color w:val="595959" w:themeColor="text1" w:themeTint="A6"/>
                        <w:sz w:val="12"/>
                        <w:szCs w:val="12"/>
                      </w:rPr>
                      <w:delText>14.1</w:delText>
                    </w:r>
                  </w:del>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1EA19FE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0"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669931D5" w:rsidR="00A03FD7" w:rsidRPr="006C434A" w:rsidRDefault="00FC0BE1" w:rsidP="00476863">
                  <w:pPr>
                    <w:tabs>
                      <w:tab w:val="center" w:pos="1006"/>
                    </w:tabs>
                    <w:rPr>
                      <w:rFonts w:ascii="Garamond" w:hAnsi="Garamond"/>
                      <w:color w:val="595959" w:themeColor="text1" w:themeTint="A6"/>
                      <w:sz w:val="12"/>
                      <w:szCs w:val="12"/>
                    </w:rPr>
                  </w:pPr>
                  <w:ins w:id="201" w:author="Colin Watson" w:date="2014-09-14T20:52:00Z">
                    <w:r>
                      <w:rPr>
                        <w:rFonts w:ascii="Garamond" w:hAnsi="Garamond"/>
                        <w:color w:val="595959" w:themeColor="text1" w:themeTint="A6"/>
                        <w:sz w:val="12"/>
                        <w:szCs w:val="12"/>
                      </w:rPr>
                      <w:t>5.12, 15.7</w:t>
                    </w:r>
                  </w:ins>
                  <w:del w:id="202" w:author="Colin Watson" w:date="2014-09-14T20:52:00Z">
                    <w:r w:rsidR="00A60459" w:rsidDel="00FC0BE1">
                      <w:rPr>
                        <w:rFonts w:ascii="Garamond" w:hAnsi="Garamond"/>
                        <w:color w:val="595959" w:themeColor="text1" w:themeTint="A6"/>
                        <w:sz w:val="12"/>
                        <w:szCs w:val="12"/>
                      </w:rPr>
                      <w:delText>-</w:delText>
                    </w:r>
                  </w:del>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3980F6D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3"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4830C969"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del w:id="204" w:author="Colin Watson" w:date="2014-09-14T20:54:00Z">
                    <w:r w:rsidR="00EB6633" w:rsidDel="00195991">
                      <w:rPr>
                        <w:rFonts w:ascii="Garamond" w:hAnsi="Garamond"/>
                        <w:color w:val="595959" w:themeColor="text1" w:themeTint="A6"/>
                        <w:sz w:val="12"/>
                        <w:szCs w:val="12"/>
                      </w:rPr>
                      <w:delText>, 14.1</w:delText>
                    </w:r>
                  </w:del>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2389F1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5"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4B019483" w:rsidR="00A03FD7" w:rsidRPr="006C434A" w:rsidRDefault="00195991" w:rsidP="002B7D6A">
                  <w:pPr>
                    <w:rPr>
                      <w:rFonts w:ascii="Garamond" w:hAnsi="Garamond"/>
                      <w:color w:val="595959" w:themeColor="text1" w:themeTint="A6"/>
                      <w:sz w:val="12"/>
                      <w:szCs w:val="12"/>
                    </w:rPr>
                  </w:pPr>
                  <w:ins w:id="206" w:author="Colin Watson" w:date="2014-09-14T20:55:00Z">
                    <w:r>
                      <w:rPr>
                        <w:rFonts w:ascii="Garamond" w:hAnsi="Garamond"/>
                        <w:color w:val="595959" w:themeColor="text1" w:themeTint="A6"/>
                        <w:sz w:val="12"/>
                        <w:szCs w:val="12"/>
                      </w:rPr>
                      <w:t>-</w:t>
                    </w:r>
                  </w:ins>
                  <w:del w:id="207" w:author="Colin Watson" w:date="2014-09-14T20:55:00Z">
                    <w:r w:rsidR="00AD1223" w:rsidDel="00195991">
                      <w:rPr>
                        <w:rFonts w:ascii="Garamond" w:hAnsi="Garamond"/>
                        <w:color w:val="595959" w:themeColor="text1" w:themeTint="A6"/>
                        <w:sz w:val="12"/>
                        <w:szCs w:val="12"/>
                      </w:rPr>
                      <w:delText>7.7</w:delText>
                    </w:r>
                  </w:del>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07EEF4D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372589DB" w:rsidR="00A03FD7" w:rsidRPr="006C434A" w:rsidRDefault="00806A33" w:rsidP="002B7D6A">
                  <w:pPr>
                    <w:rPr>
                      <w:rFonts w:ascii="Garamond" w:hAnsi="Garamond"/>
                      <w:color w:val="595959" w:themeColor="text1" w:themeTint="A6"/>
                      <w:sz w:val="12"/>
                      <w:szCs w:val="12"/>
                    </w:rPr>
                  </w:pPr>
                  <w:del w:id="209" w:author="Colin Watson" w:date="2014-09-14T20:56:00Z">
                    <w:r w:rsidDel="00195991">
                      <w:rPr>
                        <w:rFonts w:ascii="Garamond" w:hAnsi="Garamond"/>
                        <w:color w:val="595959" w:themeColor="text1" w:themeTint="A6"/>
                        <w:sz w:val="12"/>
                        <w:szCs w:val="12"/>
                      </w:rPr>
                      <w:delText xml:space="preserve">12.3, </w:delText>
                    </w:r>
                  </w:del>
                  <w:r w:rsidR="00F47BDC"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31A0FBF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0"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34ACAE34" w:rsidR="00C17D42" w:rsidRPr="008F7EEF" w:rsidRDefault="00E836B6" w:rsidP="00C17D42">
            <w:pPr>
              <w:rPr>
                <w:rFonts w:ascii="Garamond" w:hAnsi="Garamond"/>
                <w:sz w:val="20"/>
                <w:szCs w:val="20"/>
              </w:rPr>
            </w:pPr>
            <w:r w:rsidRPr="008F7EEF">
              <w:rPr>
                <w:rFonts w:ascii="Garamond" w:hAnsi="Garamond"/>
                <w:sz w:val="16"/>
                <w:szCs w:val="16"/>
              </w:rPr>
              <w:t xml:space="preserve">Romain can read and modify data in </w:t>
            </w:r>
            <w:ins w:id="211" w:author="Colin Watson" w:date="2015-03-04T20:45:00Z">
              <w:r w:rsidR="00A56D80">
                <w:rPr>
                  <w:rFonts w:ascii="Garamond" w:hAnsi="Garamond"/>
                  <w:sz w:val="16"/>
                  <w:szCs w:val="16"/>
                </w:rPr>
                <w:t xml:space="preserve">memory or in </w:t>
              </w:r>
            </w:ins>
            <w:r w:rsidRPr="008F7EEF">
              <w:rPr>
                <w:rFonts w:ascii="Garamond" w:hAnsi="Garamond"/>
                <w:sz w:val="16"/>
                <w:szCs w:val="16"/>
              </w:rPr>
              <w:t xml:space="preserve">transit (e.g. cryptographic secrets, credentials, session identifiers, personal and commercially-sensitive data), in </w:t>
            </w:r>
            <w:ins w:id="212" w:author="Colin Watson" w:date="2015-03-04T20:45:00Z">
              <w:r w:rsidR="00A56D80">
                <w:rPr>
                  <w:rFonts w:ascii="Garamond" w:hAnsi="Garamond"/>
                  <w:sz w:val="16"/>
                  <w:szCs w:val="16"/>
                </w:rPr>
                <w:t xml:space="preserve">use or in </w:t>
              </w:r>
            </w:ins>
            <w:r w:rsidRPr="008F7EEF">
              <w:rPr>
                <w:rFonts w:ascii="Garamond" w:hAnsi="Garamond"/>
                <w:sz w:val="16"/>
                <w:szCs w:val="16"/>
              </w:rPr>
              <w:t>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3C47CF0F" w:rsidR="00A03FD7" w:rsidRPr="006C434A" w:rsidRDefault="00D54C04" w:rsidP="002B7D6A">
                  <w:pPr>
                    <w:rPr>
                      <w:rFonts w:ascii="Garamond" w:hAnsi="Garamond"/>
                      <w:color w:val="595959" w:themeColor="text1" w:themeTint="A6"/>
                      <w:sz w:val="12"/>
                      <w:szCs w:val="12"/>
                    </w:rPr>
                  </w:pPr>
                  <w:del w:id="213" w:author="Colin Watson" w:date="2014-09-14T20:57:00Z">
                    <w:r w:rsidDel="00195991">
                      <w:rPr>
                        <w:rFonts w:ascii="Garamond" w:hAnsi="Garamond"/>
                        <w:color w:val="595959" w:themeColor="text1" w:themeTint="A6"/>
                        <w:sz w:val="12"/>
                        <w:szCs w:val="12"/>
                      </w:rPr>
                      <w:delText xml:space="preserve">4.7, </w:delText>
                    </w:r>
                  </w:del>
                  <w:r w:rsidR="002C4BA9">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133B555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6645051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5"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6523EF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10.2, </w:t>
                  </w:r>
                  <w:r w:rsidR="00550506">
                    <w:rPr>
                      <w:rFonts w:ascii="Garamond" w:hAnsi="Garamond"/>
                      <w:color w:val="595959" w:themeColor="text1" w:themeTint="A6"/>
                      <w:sz w:val="12"/>
                      <w:szCs w:val="12"/>
                    </w:rPr>
                    <w:t xml:space="preserve">10.3, </w:t>
                  </w:r>
                  <w:r w:rsidR="0037717F">
                    <w:rPr>
                      <w:rFonts w:ascii="Garamond" w:hAnsi="Garamond"/>
                      <w:color w:val="595959" w:themeColor="text1" w:themeTint="A6"/>
                      <w:sz w:val="12"/>
                      <w:szCs w:val="12"/>
                    </w:rPr>
                    <w:t>10.7</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00E0A56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6"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53FA20A4"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w:t>
                  </w:r>
                  <w:del w:id="217" w:author="Colin Watson" w:date="2014-09-14T20:59:00Z">
                    <w:r w:rsidRPr="00806A33" w:rsidDel="00195991">
                      <w:rPr>
                        <w:rFonts w:ascii="Garamond" w:hAnsi="Garamond"/>
                        <w:color w:val="595959" w:themeColor="text1" w:themeTint="A6"/>
                        <w:sz w:val="12"/>
                        <w:szCs w:val="12"/>
                      </w:rPr>
                      <w:delText>, V11.5</w:delText>
                    </w:r>
                  </w:del>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453587A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8"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41516048"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w:t>
                  </w:r>
                  <w:del w:id="219" w:author="Colin Watson" w:date="2014-09-14T21:00:00Z">
                    <w:r w:rsidDel="00195991">
                      <w:rPr>
                        <w:rFonts w:ascii="Garamond" w:hAnsi="Garamond"/>
                        <w:color w:val="595959" w:themeColor="text1" w:themeTint="A6"/>
                        <w:sz w:val="12"/>
                        <w:szCs w:val="12"/>
                      </w:rPr>
                      <w:delText xml:space="preserve">2.14, </w:delText>
                    </w:r>
                  </w:del>
                  <w:del w:id="220" w:author="Colin Watson" w:date="2014-09-14T21:01:00Z">
                    <w:r w:rsidDel="00195991">
                      <w:rPr>
                        <w:rFonts w:ascii="Garamond" w:hAnsi="Garamond"/>
                        <w:color w:val="595959" w:themeColor="text1" w:themeTint="A6"/>
                        <w:sz w:val="12"/>
                        <w:szCs w:val="12"/>
                      </w:rPr>
                      <w:delText>7.4,</w:delText>
                    </w:r>
                  </w:del>
                  <w:ins w:id="221" w:author="Colin Watson" w:date="2014-09-14T21:01:00Z">
                    <w:r w:rsidR="00195991">
                      <w:rPr>
                        <w:rFonts w:ascii="Garamond" w:hAnsi="Garamond"/>
                        <w:color w:val="595959" w:themeColor="text1" w:themeTint="A6"/>
                        <w:sz w:val="12"/>
                        <w:szCs w:val="12"/>
                      </w:rPr>
                      <w:t xml:space="preserve">7.7, 7.8, </w:t>
                    </w:r>
                  </w:ins>
                  <w:del w:id="222" w:author="Colin Watson" w:date="2014-09-14T21:01:00Z">
                    <w:r w:rsidDel="00195991">
                      <w:rPr>
                        <w:rFonts w:ascii="Garamond" w:hAnsi="Garamond"/>
                        <w:color w:val="595959" w:themeColor="text1" w:themeTint="A6"/>
                        <w:sz w:val="12"/>
                        <w:szCs w:val="12"/>
                      </w:rPr>
                      <w:delText xml:space="preserve"> </w:delText>
                    </w:r>
                  </w:del>
                  <w:r>
                    <w:rPr>
                      <w:rFonts w:ascii="Garamond" w:hAnsi="Garamond"/>
                      <w:color w:val="595959" w:themeColor="text1" w:themeTint="A6"/>
                      <w:sz w:val="12"/>
                      <w:szCs w:val="12"/>
                    </w:rPr>
                    <w:t xml:space="preserve">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3E0E503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3"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5907971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462863E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5"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5B628DDA" w:rsidR="00A03FD7" w:rsidRPr="006C434A" w:rsidRDefault="00E671AA" w:rsidP="002B7D6A">
                  <w:pPr>
                    <w:rPr>
                      <w:rFonts w:ascii="Garamond" w:hAnsi="Garamond"/>
                      <w:color w:val="595959" w:themeColor="text1" w:themeTint="A6"/>
                      <w:sz w:val="12"/>
                      <w:szCs w:val="12"/>
                    </w:rPr>
                  </w:pPr>
                  <w:ins w:id="226" w:author="Colin Watson" w:date="2014-09-14T21:06:00Z">
                    <w:r>
                      <w:rPr>
                        <w:rFonts w:ascii="Garamond" w:hAnsi="Garamond"/>
                        <w:color w:val="595959" w:themeColor="text1" w:themeTint="A6"/>
                        <w:sz w:val="12"/>
                        <w:szCs w:val="12"/>
                      </w:rPr>
                      <w:t>-</w:t>
                    </w:r>
                  </w:ins>
                  <w:del w:id="227" w:author="Colin Watson" w:date="2014-09-14T21:06:00Z">
                    <w:r w:rsidR="00CD446E" w:rsidDel="00E671AA">
                      <w:rPr>
                        <w:rFonts w:ascii="Garamond" w:hAnsi="Garamond"/>
                        <w:color w:val="595959" w:themeColor="text1" w:themeTint="A6"/>
                        <w:sz w:val="12"/>
                        <w:szCs w:val="12"/>
                      </w:rPr>
                      <w:delText>2.14</w:delText>
                    </w:r>
                  </w:del>
                  <w:del w:id="228" w:author="Colin Watson" w:date="2014-09-14T21:03:00Z">
                    <w:r w:rsidR="00CD446E" w:rsidDel="00E671AA">
                      <w:rPr>
                        <w:rFonts w:ascii="Garamond" w:hAnsi="Garamond"/>
                        <w:color w:val="595959" w:themeColor="text1" w:themeTint="A6"/>
                        <w:sz w:val="12"/>
                        <w:szCs w:val="12"/>
                      </w:rPr>
                      <w:delText xml:space="preserve">, </w:delText>
                    </w:r>
                    <w:r w:rsidR="000A7953" w:rsidRPr="000A7953" w:rsidDel="00E671AA">
                      <w:rPr>
                        <w:rFonts w:ascii="Garamond" w:hAnsi="Garamond"/>
                        <w:color w:val="595959" w:themeColor="text1" w:themeTint="A6"/>
                        <w:sz w:val="12"/>
                        <w:szCs w:val="12"/>
                      </w:rPr>
                      <w:delText>12.1</w:delText>
                    </w:r>
                  </w:del>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168DCD3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9"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02DD55F7" w:rsidR="00A03FD7" w:rsidRPr="006C434A" w:rsidRDefault="00974706" w:rsidP="002B7D6A">
                  <w:pPr>
                    <w:rPr>
                      <w:rFonts w:ascii="Garamond" w:hAnsi="Garamond"/>
                      <w:color w:val="595959" w:themeColor="text1" w:themeTint="A6"/>
                      <w:sz w:val="12"/>
                      <w:szCs w:val="12"/>
                    </w:rPr>
                  </w:pPr>
                  <w:del w:id="230" w:author="Colin Watson" w:date="2014-09-14T21:06:00Z">
                    <w:r w:rsidDel="00E671AA">
                      <w:rPr>
                        <w:rFonts w:ascii="Garamond" w:hAnsi="Garamond"/>
                        <w:color w:val="595959" w:themeColor="text1" w:themeTint="A6"/>
                        <w:sz w:val="12"/>
                        <w:szCs w:val="12"/>
                      </w:rPr>
                      <w:delText xml:space="preserve">2.14, </w:delText>
                    </w:r>
                  </w:del>
                  <w:r w:rsidR="000A7953"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6BD1DCB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1"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6D0D9B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2"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3841298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3" w:author="Colin Watson" w:date="2014-09-14T21:37:00Z">
                    <w:r w:rsidR="00D11E48">
                      <w:rPr>
                        <w:rFonts w:ascii="Garamond" w:hAnsi="Garamond"/>
                        <w:color w:val="7F7F7F" w:themeColor="text1" w:themeTint="80"/>
                        <w:sz w:val="8"/>
                        <w:szCs w:val="8"/>
                      </w:rPr>
                      <w:t>v1.1</w:t>
                    </w:r>
                  </w:ins>
                  <w:del w:id="234" w:author="Colin Watson" w:date="2014-09-14T21:37:00Z">
                    <w:r w:rsidR="00A03624" w:rsidDel="00D11E48">
                      <w:rPr>
                        <w:rFonts w:ascii="Garamond" w:hAnsi="Garamond"/>
                        <w:color w:val="7F7F7F" w:themeColor="text1" w:themeTint="80"/>
                        <w:sz w:val="8"/>
                        <w:szCs w:val="8"/>
                      </w:rPr>
                      <w:delText>v1.05</w:delText>
                    </w:r>
                  </w:del>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36E2043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5" w:author="Colin Watson" w:date="2014-09-14T21:37:00Z">
                    <w:r w:rsidR="00D11E48">
                      <w:rPr>
                        <w:rFonts w:ascii="Garamond" w:hAnsi="Garamond"/>
                        <w:color w:val="7F7F7F" w:themeColor="text1" w:themeTint="80"/>
                        <w:sz w:val="8"/>
                        <w:szCs w:val="8"/>
                      </w:rPr>
                      <w:t>v1.1</w:t>
                    </w:r>
                  </w:ins>
                  <w:del w:id="236" w:author="Colin Watson" w:date="2014-09-14T21:37:00Z">
                    <w:r w:rsidR="00A03624" w:rsidDel="00D11E48">
                      <w:rPr>
                        <w:rFonts w:ascii="Garamond" w:hAnsi="Garamond"/>
                        <w:color w:val="7F7F7F" w:themeColor="text1" w:themeTint="80"/>
                        <w:sz w:val="8"/>
                        <w:szCs w:val="8"/>
                      </w:rPr>
                      <w:delText>v1.05</w:delText>
                    </w:r>
                  </w:del>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5FA3CDC5" w:rsidR="00B9521B" w:rsidRPr="00E17F97" w:rsidRDefault="00B159AB" w:rsidP="00B9521B">
            <w:pPr>
              <w:rPr>
                <w:rFonts w:ascii="Garamond" w:hAnsi="Garamond"/>
                <w:sz w:val="20"/>
                <w:szCs w:val="20"/>
              </w:rPr>
            </w:pPr>
            <w:r w:rsidRPr="00E17F97">
              <w:rPr>
                <w:rFonts w:ascii="Garamond" w:hAnsi="Garamond"/>
                <w:sz w:val="16"/>
                <w:szCs w:val="16"/>
              </w:rPr>
              <w:t>Aaron can bypass controls because error/exception handling is missing, or is implemented inconsistently</w:t>
            </w:r>
            <w:del w:id="237" w:author="Colin Watson" w:date="2015-03-04T20:46:00Z">
              <w:r w:rsidRPr="00E17F97" w:rsidDel="00A56D80">
                <w:rPr>
                  <w:rFonts w:ascii="Garamond" w:hAnsi="Garamond"/>
                  <w:sz w:val="16"/>
                  <w:szCs w:val="16"/>
                </w:rPr>
                <w:delText>,</w:delText>
              </w:r>
            </w:del>
            <w:r w:rsidRPr="00E17F97">
              <w:rPr>
                <w:rFonts w:ascii="Garamond" w:hAnsi="Garamond"/>
                <w:sz w:val="16"/>
                <w:szCs w:val="16"/>
              </w:rPr>
              <w:t xml:space="preserve"> or </w:t>
            </w:r>
            <w:del w:id="238" w:author="Colin Watson" w:date="2015-03-04T20:46:00Z">
              <w:r w:rsidRPr="00E17F97" w:rsidDel="00A56D80">
                <w:rPr>
                  <w:rFonts w:ascii="Garamond" w:hAnsi="Garamond"/>
                  <w:sz w:val="16"/>
                  <w:szCs w:val="16"/>
                </w:rPr>
                <w:delText xml:space="preserve">is </w:delText>
              </w:r>
            </w:del>
            <w:r w:rsidRPr="00E17F97">
              <w:rPr>
                <w:rFonts w:ascii="Garamond" w:hAnsi="Garamond"/>
                <w:sz w:val="16"/>
                <w:szCs w:val="16"/>
              </w:rPr>
              <w:t>partially</w:t>
            </w:r>
            <w:del w:id="239" w:author="Colin Watson" w:date="2015-03-04T20:46:00Z">
              <w:r w:rsidRPr="00E17F97" w:rsidDel="00A56D80">
                <w:rPr>
                  <w:rFonts w:ascii="Garamond" w:hAnsi="Garamond"/>
                  <w:sz w:val="16"/>
                  <w:szCs w:val="16"/>
                </w:rPr>
                <w:delText xml:space="preserve"> implemented</w:delText>
              </w:r>
            </w:del>
            <w:r w:rsidRPr="00E17F97">
              <w:rPr>
                <w:rFonts w:ascii="Garamond" w:hAnsi="Garamond"/>
                <w:sz w:val="16"/>
                <w:szCs w:val="16"/>
              </w:rPr>
              <w:t xml:space="preserve">, or does not deny access by default (i.e. errors </w:t>
            </w:r>
            <w:ins w:id="240" w:author="Colin Watson" w:date="2015-03-04T20:47:00Z">
              <w:r w:rsidR="00A56D80">
                <w:rPr>
                  <w:rFonts w:ascii="Garamond" w:hAnsi="Garamond"/>
                  <w:sz w:val="16"/>
                  <w:szCs w:val="16"/>
                </w:rPr>
                <w:t xml:space="preserve">should </w:t>
              </w:r>
            </w:ins>
            <w:r w:rsidRPr="00E17F97">
              <w:rPr>
                <w:rFonts w:ascii="Garamond" w:hAnsi="Garamond"/>
                <w:sz w:val="16"/>
                <w:szCs w:val="16"/>
              </w:rPr>
              <w:t>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75728709" w:rsidR="00A03FD7" w:rsidRPr="006C434A" w:rsidRDefault="00E671AA" w:rsidP="002B7D6A">
                  <w:pPr>
                    <w:rPr>
                      <w:rFonts w:ascii="Garamond" w:hAnsi="Garamond"/>
                      <w:color w:val="595959" w:themeColor="text1" w:themeTint="A6"/>
                      <w:sz w:val="12"/>
                      <w:szCs w:val="12"/>
                    </w:rPr>
                  </w:pPr>
                  <w:ins w:id="241" w:author="Colin Watson" w:date="2014-09-14T21:09:00Z">
                    <w:r>
                      <w:rPr>
                        <w:rFonts w:ascii="Garamond" w:hAnsi="Garamond"/>
                        <w:color w:val="595959" w:themeColor="text1" w:themeTint="A6"/>
                        <w:sz w:val="12"/>
                        <w:szCs w:val="12"/>
                      </w:rPr>
                      <w:t>8.15, 15.4</w:t>
                    </w:r>
                  </w:ins>
                  <w:del w:id="242" w:author="Colin Watson" w:date="2014-09-14T21:09:00Z">
                    <w:r w:rsidR="00A03FD7" w:rsidDel="00E671AA">
                      <w:rPr>
                        <w:rFonts w:ascii="Garamond" w:hAnsi="Garamond"/>
                        <w:color w:val="595959" w:themeColor="text1" w:themeTint="A6"/>
                        <w:sz w:val="12"/>
                        <w:szCs w:val="12"/>
                      </w:rPr>
                      <w:delText>-</w:delText>
                    </w:r>
                  </w:del>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7272B4A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3"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3589642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4"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72D30A6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5"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041FC106"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2.12, </w:t>
                  </w:r>
                  <w:del w:id="246" w:author="Colin Watson" w:date="2014-09-14T21:11:00Z">
                    <w:r w:rsidDel="00E671AA">
                      <w:rPr>
                        <w:rFonts w:ascii="Garamond" w:hAnsi="Garamond"/>
                        <w:color w:val="595959" w:themeColor="text1" w:themeTint="A6"/>
                        <w:sz w:val="12"/>
                        <w:szCs w:val="12"/>
                      </w:rPr>
                      <w:delText xml:space="preserve">4.15, </w:delText>
                    </w:r>
                  </w:del>
                  <w:r>
                    <w:rPr>
                      <w:rFonts w:ascii="Garamond" w:hAnsi="Garamond"/>
                      <w:color w:val="595959" w:themeColor="text1" w:themeTint="A6"/>
                      <w:sz w:val="12"/>
                      <w:szCs w:val="12"/>
                    </w:rPr>
                    <w:t>5.7,</w:t>
                  </w:r>
                  <w:ins w:id="247" w:author="Colin Watson" w:date="2014-09-14T21:12:00Z">
                    <w:r w:rsidR="00E671AA">
                      <w:rPr>
                        <w:rFonts w:ascii="Garamond" w:hAnsi="Garamond"/>
                        <w:color w:val="595959" w:themeColor="text1" w:themeTint="A6"/>
                        <w:sz w:val="12"/>
                        <w:szCs w:val="12"/>
                      </w:rPr>
                      <w:t xml:space="preserve"> </w:t>
                    </w:r>
                  </w:ins>
                  <w:del w:id="248" w:author="Colin Watson" w:date="2014-09-14T21:12:00Z">
                    <w:r w:rsidDel="00E671AA">
                      <w:rPr>
                        <w:rFonts w:ascii="Garamond" w:hAnsi="Garamond"/>
                        <w:color w:val="595959" w:themeColor="text1" w:themeTint="A6"/>
                        <w:sz w:val="12"/>
                        <w:szCs w:val="12"/>
                      </w:rPr>
                      <w:delText>7.5,</w:delText>
                    </w:r>
                  </w:del>
                  <w:r>
                    <w:rPr>
                      <w:rFonts w:ascii="Garamond" w:hAnsi="Garamond"/>
                      <w:color w:val="595959" w:themeColor="text1" w:themeTint="A6"/>
                      <w:sz w:val="12"/>
                      <w:szCs w:val="12"/>
                    </w:rPr>
                    <w:t>8.3,</w:t>
                  </w:r>
                  <w:ins w:id="249" w:author="Colin Watson" w:date="2014-09-14T21:13:00Z">
                    <w:r w:rsidR="00E671AA">
                      <w:rPr>
                        <w:rFonts w:ascii="Garamond" w:hAnsi="Garamond"/>
                        <w:color w:val="595959" w:themeColor="text1" w:themeTint="A6"/>
                        <w:sz w:val="12"/>
                        <w:szCs w:val="12"/>
                      </w:rPr>
                      <w:t xml:space="preserve"> </w:t>
                    </w:r>
                  </w:ins>
                  <w:r>
                    <w:rPr>
                      <w:rFonts w:ascii="Garamond" w:hAnsi="Garamond"/>
                      <w:color w:val="595959" w:themeColor="text1" w:themeTint="A6"/>
                      <w:sz w:val="12"/>
                      <w:szCs w:val="12"/>
                    </w:rPr>
                    <w:t>8.5</w:t>
                  </w:r>
                  <w:ins w:id="250" w:author="Colin Watson" w:date="2014-09-14T21:13:00Z">
                    <w:r w:rsidR="00E671AA">
                      <w:rPr>
                        <w:rFonts w:ascii="Garamond" w:hAnsi="Garamond"/>
                        <w:color w:val="595959" w:themeColor="text1" w:themeTint="A6"/>
                        <w:sz w:val="12"/>
                        <w:szCs w:val="12"/>
                      </w:rPr>
                      <w:t>, 8.</w:t>
                    </w:r>
                  </w:ins>
                  <w:del w:id="251" w:author="Colin Watson" w:date="2014-09-14T21:13:00Z">
                    <w:r w:rsidDel="00E671AA">
                      <w:rPr>
                        <w:rFonts w:ascii="Garamond" w:hAnsi="Garamond"/>
                        <w:color w:val="595959" w:themeColor="text1" w:themeTint="A6"/>
                        <w:sz w:val="12"/>
                        <w:szCs w:val="12"/>
                      </w:rPr>
                      <w:delText>-</w:delText>
                    </w:r>
                  </w:del>
                  <w:r>
                    <w:rPr>
                      <w:rFonts w:ascii="Garamond" w:hAnsi="Garamond"/>
                      <w:color w:val="595959" w:themeColor="text1" w:themeTint="A6"/>
                      <w:sz w:val="12"/>
                      <w:szCs w:val="12"/>
                    </w:rPr>
                    <w:t>6,</w:t>
                  </w:r>
                  <w:ins w:id="252" w:author="Colin Watson" w:date="2014-09-14T21:13:00Z">
                    <w:r w:rsidR="00E671AA">
                      <w:rPr>
                        <w:rFonts w:ascii="Garamond" w:hAnsi="Garamond"/>
                        <w:color w:val="595959" w:themeColor="text1" w:themeTint="A6"/>
                        <w:sz w:val="12"/>
                        <w:szCs w:val="12"/>
                      </w:rPr>
                      <w:t xml:space="preserve"> </w:t>
                    </w:r>
                  </w:ins>
                  <w:r>
                    <w:rPr>
                      <w:rFonts w:ascii="Garamond" w:hAnsi="Garamond"/>
                      <w:color w:val="595959" w:themeColor="text1" w:themeTint="A6"/>
                      <w:sz w:val="12"/>
                      <w:szCs w:val="12"/>
                    </w:rPr>
                    <w:t>8.8,</w:t>
                  </w:r>
                  <w:ins w:id="253" w:author="Colin Watson" w:date="2014-09-14T21:12:00Z">
                    <w:r w:rsidR="00E671AA">
                      <w:rPr>
                        <w:rFonts w:ascii="Garamond" w:hAnsi="Garamond"/>
                        <w:color w:val="595959" w:themeColor="text1" w:themeTint="A6"/>
                        <w:sz w:val="12"/>
                        <w:szCs w:val="12"/>
                      </w:rPr>
                      <w:t xml:space="preserve"> </w:t>
                    </w:r>
                  </w:ins>
                  <w:r>
                    <w:rPr>
                      <w:rFonts w:ascii="Garamond" w:hAnsi="Garamond"/>
                      <w:color w:val="595959" w:themeColor="text1" w:themeTint="A6"/>
                      <w:sz w:val="12"/>
                      <w:szCs w:val="12"/>
                    </w:rPr>
                    <w:t>8.9,</w:t>
                  </w:r>
                  <w:ins w:id="254" w:author="Colin Watson" w:date="2014-09-14T21:13:00Z">
                    <w:r w:rsidR="00E671AA">
                      <w:rPr>
                        <w:rFonts w:ascii="Garamond" w:hAnsi="Garamond"/>
                        <w:color w:val="595959" w:themeColor="text1" w:themeTint="A6"/>
                        <w:sz w:val="12"/>
                        <w:szCs w:val="12"/>
                      </w:rPr>
                      <w:t xml:space="preserve"> </w:t>
                    </w:r>
                    <w:r w:rsidR="00AF2B7C">
                      <w:rPr>
                        <w:rFonts w:ascii="Garamond" w:hAnsi="Garamond"/>
                        <w:color w:val="595959" w:themeColor="text1" w:themeTint="A6"/>
                        <w:sz w:val="12"/>
                        <w:szCs w:val="12"/>
                      </w:rPr>
                      <w:t xml:space="preserve">8.15, </w:t>
                    </w:r>
                  </w:ins>
                  <w:r>
                    <w:rPr>
                      <w:rFonts w:ascii="Garamond" w:hAnsi="Garamond"/>
                      <w:color w:val="595959" w:themeColor="text1" w:themeTint="A6"/>
                      <w:sz w:val="12"/>
                      <w:szCs w:val="12"/>
                    </w:rPr>
                    <w:t>10.4</w:t>
                  </w:r>
                  <w:del w:id="255" w:author="Colin Watson" w:date="2014-09-14T21:14:00Z">
                    <w:r w:rsidDel="00AF2B7C">
                      <w:rPr>
                        <w:rFonts w:ascii="Garamond" w:hAnsi="Garamond"/>
                        <w:color w:val="595959" w:themeColor="text1" w:themeTint="A6"/>
                        <w:sz w:val="12"/>
                        <w:szCs w:val="12"/>
                      </w:rPr>
                      <w:delText>,</w:delText>
                    </w:r>
                    <w:r w:rsidRPr="0042428B" w:rsidDel="00AF2B7C">
                      <w:rPr>
                        <w:rFonts w:ascii="Garamond" w:hAnsi="Garamond"/>
                        <w:color w:val="595959" w:themeColor="text1" w:themeTint="A6"/>
                        <w:sz w:val="12"/>
                        <w:szCs w:val="12"/>
                      </w:rPr>
                      <w:delText>12.3</w:delText>
                    </w:r>
                  </w:del>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2542BEA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56"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513CA63F" w:rsidR="00A03FD7" w:rsidRPr="006C434A" w:rsidRDefault="00AF2B7C" w:rsidP="002B7D6A">
                  <w:pPr>
                    <w:rPr>
                      <w:rFonts w:ascii="Garamond" w:hAnsi="Garamond"/>
                      <w:color w:val="595959" w:themeColor="text1" w:themeTint="A6"/>
                      <w:sz w:val="12"/>
                      <w:szCs w:val="12"/>
                    </w:rPr>
                  </w:pPr>
                  <w:ins w:id="257" w:author="Colin Watson" w:date="2014-09-14T21:16:00Z">
                    <w:r>
                      <w:rPr>
                        <w:rFonts w:ascii="Garamond" w:hAnsi="Garamond"/>
                        <w:color w:val="595959" w:themeColor="text1" w:themeTint="A6"/>
                        <w:sz w:val="12"/>
                        <w:szCs w:val="12"/>
                      </w:rPr>
                      <w:t>-</w:t>
                    </w:r>
                  </w:ins>
                  <w:del w:id="258" w:author="Colin Watson" w:date="2014-09-14T21:16:00Z">
                    <w:r w:rsidR="006D30D7" w:rsidDel="00AF2B7C">
                      <w:rPr>
                        <w:rFonts w:ascii="Garamond" w:hAnsi="Garamond"/>
                        <w:color w:val="595959" w:themeColor="text1" w:themeTint="A6"/>
                        <w:sz w:val="12"/>
                        <w:szCs w:val="12"/>
                      </w:rPr>
                      <w:delText>1.1, 1.2</w:delText>
                    </w:r>
                  </w:del>
                  <w:del w:id="259" w:author="Colin Watson" w:date="2014-09-14T21:15:00Z">
                    <w:r w:rsidR="006D30D7" w:rsidDel="00AF2B7C">
                      <w:rPr>
                        <w:rFonts w:ascii="Garamond" w:hAnsi="Garamond"/>
                        <w:color w:val="595959" w:themeColor="text1" w:themeTint="A6"/>
                        <w:sz w:val="12"/>
                        <w:szCs w:val="12"/>
                      </w:rPr>
                      <w:delText xml:space="preserve">, </w:delText>
                    </w:r>
                    <w:r w:rsidR="00F75834" w:rsidDel="00AF2B7C">
                      <w:rPr>
                        <w:rFonts w:ascii="Garamond" w:hAnsi="Garamond"/>
                        <w:color w:val="595959" w:themeColor="text1" w:themeTint="A6"/>
                        <w:sz w:val="12"/>
                        <w:szCs w:val="12"/>
                      </w:rPr>
                      <w:delText xml:space="preserve">11.2, 11.3, </w:delText>
                    </w:r>
                    <w:r w:rsidR="00702FA1" w:rsidRPr="00702FA1" w:rsidDel="00AF2B7C">
                      <w:rPr>
                        <w:rFonts w:ascii="Garamond" w:hAnsi="Garamond"/>
                        <w:color w:val="595959" w:themeColor="text1" w:themeTint="A6"/>
                        <w:sz w:val="12"/>
                        <w:szCs w:val="12"/>
                      </w:rPr>
                      <w:delText>11.6</w:delText>
                    </w:r>
                  </w:del>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2D4EFB3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60"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2A7568BA" w:rsidR="00A03FD7" w:rsidRPr="006C434A" w:rsidRDefault="00AF2B7C" w:rsidP="002B7D6A">
                  <w:pPr>
                    <w:rPr>
                      <w:rFonts w:ascii="Garamond" w:hAnsi="Garamond"/>
                      <w:color w:val="595959" w:themeColor="text1" w:themeTint="A6"/>
                      <w:sz w:val="12"/>
                      <w:szCs w:val="12"/>
                    </w:rPr>
                  </w:pPr>
                  <w:ins w:id="261" w:author="Colin Watson" w:date="2014-09-14T21:17:00Z">
                    <w:r>
                      <w:rPr>
                        <w:rFonts w:ascii="Garamond" w:hAnsi="Garamond"/>
                        <w:color w:val="595959" w:themeColor="text1" w:themeTint="A6"/>
                        <w:sz w:val="12"/>
                        <w:szCs w:val="12"/>
                      </w:rPr>
                      <w:t xml:space="preserve">2.1, 4.1, </w:t>
                    </w:r>
                  </w:ins>
                  <w:r w:rsidR="00EB6633">
                    <w:rPr>
                      <w:rFonts w:ascii="Garamond" w:hAnsi="Garamond"/>
                      <w:color w:val="595959" w:themeColor="text1" w:themeTint="A6"/>
                      <w:sz w:val="12"/>
                      <w:szCs w:val="12"/>
                    </w:rPr>
                    <w:t>4.10</w:t>
                  </w:r>
                  <w:del w:id="262" w:author="Colin Watson" w:date="2014-09-14T21:18:00Z">
                    <w:r w:rsidR="00EB6633" w:rsidDel="00AF2B7C">
                      <w:rPr>
                        <w:rFonts w:ascii="Garamond" w:hAnsi="Garamond"/>
                        <w:color w:val="595959" w:themeColor="text1" w:themeTint="A6"/>
                        <w:sz w:val="12"/>
                        <w:szCs w:val="12"/>
                      </w:rPr>
                      <w:delText>, 14.1</w:delText>
                    </w:r>
                  </w:del>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0C99C1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63"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6DBC18FB"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w:t>
                  </w:r>
                  <w:del w:id="264" w:author="Colin Watson" w:date="2014-09-14T21:19:00Z">
                    <w:r w:rsidR="006D30D7" w:rsidDel="00AF2B7C">
                      <w:rPr>
                        <w:rFonts w:ascii="Garamond" w:hAnsi="Garamond"/>
                        <w:color w:val="595959" w:themeColor="text1" w:themeTint="A6"/>
                        <w:sz w:val="12"/>
                        <w:szCs w:val="12"/>
                      </w:rPr>
                      <w:delText>1.1, 1.2,</w:delText>
                    </w:r>
                  </w:del>
                </w:p>
                <w:p w14:paraId="6F3828D9" w14:textId="45E01307" w:rsidR="00A03FD7" w:rsidRPr="006C434A" w:rsidRDefault="00AB3EB9" w:rsidP="002B7D6A">
                  <w:pPr>
                    <w:rPr>
                      <w:rFonts w:ascii="Garamond" w:hAnsi="Garamond"/>
                      <w:color w:val="595959" w:themeColor="text1" w:themeTint="A6"/>
                      <w:sz w:val="12"/>
                      <w:szCs w:val="12"/>
                    </w:rPr>
                  </w:pPr>
                  <w:del w:id="265" w:author="Colin Watson" w:date="2014-09-14T21:20:00Z">
                    <w:r w:rsidRPr="00AB3EB9" w:rsidDel="00AF2B7C">
                      <w:rPr>
                        <w:rFonts w:ascii="Garamond" w:hAnsi="Garamond"/>
                        <w:color w:val="595959" w:themeColor="text1" w:themeTint="A6"/>
                        <w:sz w:val="12"/>
                        <w:szCs w:val="12"/>
                      </w:rPr>
                      <w:delText>2.</w:delText>
                    </w:r>
                    <w:r w:rsidDel="00AF2B7C">
                      <w:rPr>
                        <w:rFonts w:ascii="Garamond" w:hAnsi="Garamond"/>
                        <w:color w:val="595959" w:themeColor="text1" w:themeTint="A6"/>
                        <w:sz w:val="12"/>
                        <w:szCs w:val="12"/>
                      </w:rPr>
                      <w:delText xml:space="preserve">15, 3.13, 4.16, 5.9, 6.10, 7.10, 8.12, </w:delText>
                    </w:r>
                  </w:del>
                  <w:r w:rsidRPr="00AB3EB9">
                    <w:rPr>
                      <w:rFonts w:ascii="Garamond" w:hAnsi="Garamond"/>
                      <w:color w:val="595959" w:themeColor="text1" w:themeTint="A6"/>
                      <w:sz w:val="12"/>
                      <w:szCs w:val="12"/>
                    </w:rPr>
                    <w:t>13.1</w:t>
                  </w:r>
                  <w:ins w:id="266" w:author="Colin Watson" w:date="2014-09-14T21:21:00Z">
                    <w:r w:rsidR="00AF2B7C">
                      <w:rPr>
                        <w:rFonts w:ascii="Garamond" w:hAnsi="Garamond"/>
                        <w:color w:val="595959" w:themeColor="text1" w:themeTint="A6"/>
                        <w:sz w:val="12"/>
                        <w:szCs w:val="12"/>
                      </w:rPr>
                      <w:t>-11</w:t>
                    </w:r>
                  </w:ins>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01A4E0C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67"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77675897" w:rsidR="00A03FD7" w:rsidRPr="006C434A" w:rsidRDefault="00643E00" w:rsidP="002B7D6A">
                  <w:pPr>
                    <w:rPr>
                      <w:rFonts w:ascii="Garamond" w:hAnsi="Garamond"/>
                      <w:color w:val="595959" w:themeColor="text1" w:themeTint="A6"/>
                      <w:sz w:val="12"/>
                      <w:szCs w:val="12"/>
                    </w:rPr>
                  </w:pPr>
                  <w:del w:id="268" w:author="Colin Watson" w:date="2014-09-14T21:22:00Z">
                    <w:r w:rsidDel="00AF2B7C">
                      <w:rPr>
                        <w:rFonts w:ascii="Garamond" w:hAnsi="Garamond"/>
                        <w:color w:val="595959" w:themeColor="text1" w:themeTint="A6"/>
                        <w:sz w:val="12"/>
                        <w:szCs w:val="12"/>
                      </w:rPr>
                      <w:delText>12.1</w:delText>
                    </w:r>
                  </w:del>
                  <w:ins w:id="269" w:author="Colin Watson" w:date="2014-09-14T21:22:00Z">
                    <w:r w:rsidR="00AF2B7C">
                      <w:rPr>
                        <w:rFonts w:ascii="Garamond" w:hAnsi="Garamond"/>
                        <w:color w:val="595959" w:themeColor="text1" w:themeTint="A6"/>
                        <w:sz w:val="12"/>
                        <w:szCs w:val="12"/>
                      </w:rPr>
                      <w:t>-</w:t>
                    </w:r>
                  </w:ins>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4A095D0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0"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0C32D90D" w:rsidR="00A03FD7" w:rsidRPr="006C434A" w:rsidRDefault="00AF2B7C" w:rsidP="002B7D6A">
                  <w:pPr>
                    <w:rPr>
                      <w:rFonts w:ascii="Garamond" w:hAnsi="Garamond"/>
                      <w:color w:val="595959" w:themeColor="text1" w:themeTint="A6"/>
                      <w:sz w:val="12"/>
                      <w:szCs w:val="12"/>
                    </w:rPr>
                  </w:pPr>
                  <w:ins w:id="271" w:author="Colin Watson" w:date="2014-09-14T21:23:00Z">
                    <w:r>
                      <w:rPr>
                        <w:rFonts w:ascii="Garamond" w:hAnsi="Garamond"/>
                        <w:color w:val="595959" w:themeColor="text1" w:themeTint="A6"/>
                        <w:sz w:val="12"/>
                        <w:szCs w:val="12"/>
                      </w:rPr>
                      <w:t>4.17</w:t>
                    </w:r>
                    <w:r w:rsidR="00A87A34">
                      <w:rPr>
                        <w:rFonts w:ascii="Garamond" w:hAnsi="Garamond"/>
                        <w:color w:val="595959" w:themeColor="text1" w:themeTint="A6"/>
                        <w:sz w:val="12"/>
                        <w:szCs w:val="12"/>
                      </w:rPr>
                      <w:t>, 15.6, 15.10</w:t>
                    </w:r>
                  </w:ins>
                  <w:del w:id="272" w:author="Colin Watson" w:date="2014-09-14T21:23:00Z">
                    <w:r w:rsidR="00A03FD7" w:rsidDel="00AF2B7C">
                      <w:rPr>
                        <w:rFonts w:ascii="Garamond" w:hAnsi="Garamond"/>
                        <w:color w:val="595959" w:themeColor="text1" w:themeTint="A6"/>
                        <w:sz w:val="12"/>
                        <w:szCs w:val="12"/>
                      </w:rPr>
                      <w:delText>-</w:delText>
                    </w:r>
                  </w:del>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6442C3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3"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15BD6ED7" w:rsidR="00A03FD7" w:rsidRPr="006C434A" w:rsidRDefault="00A87A34" w:rsidP="002B7D6A">
                  <w:pPr>
                    <w:rPr>
                      <w:rFonts w:ascii="Garamond" w:hAnsi="Garamond"/>
                      <w:color w:val="595959" w:themeColor="text1" w:themeTint="A6"/>
                      <w:sz w:val="12"/>
                      <w:szCs w:val="12"/>
                    </w:rPr>
                  </w:pPr>
                  <w:ins w:id="274" w:author="Colin Watson" w:date="2014-09-14T21:26:00Z">
                    <w:r>
                      <w:rPr>
                        <w:rFonts w:ascii="Garamond" w:hAnsi="Garamond"/>
                        <w:color w:val="595959" w:themeColor="text1" w:themeTint="A6"/>
                        <w:sz w:val="12"/>
                        <w:szCs w:val="12"/>
                      </w:rPr>
                      <w:t>-</w:t>
                    </w:r>
                  </w:ins>
                  <w:del w:id="275" w:author="Colin Watson" w:date="2014-09-14T21:26:00Z">
                    <w:r w:rsidR="006D30D7" w:rsidDel="00A87A34">
                      <w:rPr>
                        <w:rFonts w:ascii="Garamond" w:hAnsi="Garamond"/>
                        <w:color w:val="595959" w:themeColor="text1" w:themeTint="A6"/>
                        <w:sz w:val="12"/>
                        <w:szCs w:val="12"/>
                      </w:rPr>
                      <w:delText>2.9</w:delText>
                    </w:r>
                  </w:del>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704A41F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6" w:author="Colin Watson" w:date="2014-09-14T21:37:00Z">
                    <w:r w:rsidR="00D11E48">
                      <w:rPr>
                        <w:rFonts w:ascii="Garamond" w:hAnsi="Garamond"/>
                        <w:color w:val="7F7F7F" w:themeColor="text1" w:themeTint="80"/>
                        <w:sz w:val="8"/>
                        <w:szCs w:val="8"/>
                      </w:rPr>
                      <w:t>v1.1</w:t>
                    </w:r>
                  </w:ins>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197A5C13" w:rsidR="00FD71AA" w:rsidRPr="00E942CA" w:rsidRDefault="00377162" w:rsidP="00BD2F3A">
            <w:pPr>
              <w:rPr>
                <w:rFonts w:ascii="Garamond" w:hAnsi="Garamond"/>
                <w:sz w:val="20"/>
                <w:szCs w:val="20"/>
              </w:rPr>
            </w:pPr>
            <w:r>
              <w:rPr>
                <w:rFonts w:ascii="Garamond" w:hAnsi="Garamond"/>
                <w:sz w:val="20"/>
                <w:szCs w:val="20"/>
              </w:rPr>
              <w:t>1.04</w:t>
            </w:r>
          </w:p>
        </w:tc>
        <w:tc>
          <w:tcPr>
            <w:tcW w:w="1134" w:type="dxa"/>
            <w:shd w:val="clear" w:color="auto" w:fill="auto"/>
            <w:tcMar>
              <w:top w:w="57" w:type="dxa"/>
              <w:left w:w="57" w:type="dxa"/>
              <w:bottom w:w="57" w:type="dxa"/>
              <w:right w:w="57" w:type="dxa"/>
            </w:tcMar>
          </w:tcPr>
          <w:p w14:paraId="09096319" w14:textId="01D42266" w:rsidR="00FD71AA" w:rsidRPr="00E942CA" w:rsidRDefault="001558C6" w:rsidP="00BD2F3A">
            <w:pPr>
              <w:rPr>
                <w:rFonts w:ascii="Garamond" w:hAnsi="Garamond"/>
                <w:sz w:val="20"/>
                <w:szCs w:val="20"/>
              </w:rPr>
            </w:pPr>
            <w:r>
              <w:rPr>
                <w:rFonts w:ascii="Garamond" w:hAnsi="Garamond"/>
                <w:sz w:val="20"/>
                <w:szCs w:val="20"/>
              </w:rPr>
              <w:t>01 Feb</w:t>
            </w:r>
            <w:r w:rsidR="00377162">
              <w:rPr>
                <w:rFonts w:ascii="Garamond" w:hAnsi="Garamond"/>
                <w:sz w:val="20"/>
                <w:szCs w:val="20"/>
              </w:rPr>
              <w:t xml:space="preserve"> 2014</w:t>
            </w:r>
          </w:p>
        </w:tc>
        <w:tc>
          <w:tcPr>
            <w:tcW w:w="13240" w:type="dxa"/>
            <w:shd w:val="clear" w:color="auto" w:fill="auto"/>
            <w:tcMar>
              <w:top w:w="57" w:type="dxa"/>
              <w:left w:w="57" w:type="dxa"/>
              <w:bottom w:w="57" w:type="dxa"/>
              <w:right w:w="57" w:type="dxa"/>
            </w:tcMar>
          </w:tcPr>
          <w:p w14:paraId="479F608A" w14:textId="75C8345C" w:rsidR="00FD71AA" w:rsidRPr="00E942CA" w:rsidRDefault="00377162" w:rsidP="00377162">
            <w:pPr>
              <w:rPr>
                <w:rFonts w:ascii="Garamond" w:hAnsi="Garamond"/>
                <w:sz w:val="20"/>
                <w:szCs w:val="20"/>
              </w:rPr>
            </w:pPr>
            <w:r>
              <w:rPr>
                <w:rFonts w:ascii="Garamond" w:hAnsi="Garamond"/>
                <w:sz w:val="20"/>
                <w:szCs w:val="20"/>
              </w:rPr>
              <w:t>Text “</w:t>
            </w:r>
            <w:r w:rsidRPr="00377162">
              <w:rPr>
                <w:rFonts w:ascii="Garamond" w:hAnsi="Garamond"/>
                <w:sz w:val="20"/>
                <w:szCs w:val="20"/>
              </w:rPr>
              <w:t xml:space="preserve">password change, password </w:t>
            </w:r>
            <w:r>
              <w:rPr>
                <w:rFonts w:ascii="Garamond" w:hAnsi="Garamond"/>
                <w:sz w:val="20"/>
                <w:szCs w:val="20"/>
              </w:rPr>
              <w:t>change</w:t>
            </w:r>
            <w:r w:rsidRPr="00377162">
              <w:rPr>
                <w:rFonts w:ascii="Garamond" w:hAnsi="Garamond"/>
                <w:sz w:val="20"/>
                <w:szCs w:val="20"/>
              </w:rPr>
              <w:t>,</w:t>
            </w:r>
            <w:r>
              <w:rPr>
                <w:rFonts w:ascii="Garamond" w:hAnsi="Garamond"/>
                <w:sz w:val="20"/>
                <w:szCs w:val="20"/>
              </w:rPr>
              <w:t>” corrected to “</w:t>
            </w:r>
            <w:r w:rsidRPr="00377162">
              <w:rPr>
                <w:rFonts w:ascii="Garamond" w:hAnsi="Garamond"/>
                <w:sz w:val="20"/>
                <w:szCs w:val="20"/>
              </w:rPr>
              <w:t>password change, password recovery,</w:t>
            </w:r>
            <w:r>
              <w:rPr>
                <w:rFonts w:ascii="Garamond" w:hAnsi="Garamond"/>
                <w:sz w:val="20"/>
                <w:szCs w:val="20"/>
              </w:rPr>
              <w:t xml:space="preserve">” on Queen of Authentication card. </w:t>
            </w: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519751CB" w:rsidR="00FD71AA" w:rsidRPr="00E942CA" w:rsidRDefault="00824C4C" w:rsidP="00BD2F3A">
            <w:pPr>
              <w:rPr>
                <w:rFonts w:ascii="Garamond" w:hAnsi="Garamond"/>
                <w:sz w:val="20"/>
                <w:szCs w:val="20"/>
              </w:rPr>
            </w:pPr>
            <w:r>
              <w:rPr>
                <w:rFonts w:ascii="Garamond" w:hAnsi="Garamond"/>
                <w:sz w:val="20"/>
                <w:szCs w:val="20"/>
              </w:rPr>
              <w:t>1.05</w:t>
            </w:r>
          </w:p>
        </w:tc>
        <w:tc>
          <w:tcPr>
            <w:tcW w:w="1134" w:type="dxa"/>
            <w:shd w:val="clear" w:color="auto" w:fill="auto"/>
            <w:tcMar>
              <w:top w:w="57" w:type="dxa"/>
              <w:left w:w="57" w:type="dxa"/>
              <w:bottom w:w="57" w:type="dxa"/>
              <w:right w:w="57" w:type="dxa"/>
            </w:tcMar>
          </w:tcPr>
          <w:p w14:paraId="5F332EBF" w14:textId="411825DD" w:rsidR="00FD71AA" w:rsidRPr="00E942CA" w:rsidRDefault="00824C4C" w:rsidP="00432084">
            <w:pPr>
              <w:rPr>
                <w:rFonts w:ascii="Garamond" w:hAnsi="Garamond"/>
                <w:sz w:val="20"/>
                <w:szCs w:val="20"/>
              </w:rPr>
            </w:pPr>
            <w:r>
              <w:rPr>
                <w:rFonts w:ascii="Garamond" w:hAnsi="Garamond"/>
                <w:sz w:val="20"/>
                <w:szCs w:val="20"/>
              </w:rPr>
              <w:t xml:space="preserve">21 Mar </w:t>
            </w:r>
            <w:del w:id="277" w:author="Colin Watson" w:date="2014-03-21T17:23:00Z">
              <w:r w:rsidDel="00432084">
                <w:rPr>
                  <w:rFonts w:ascii="Garamond" w:hAnsi="Garamond"/>
                  <w:sz w:val="20"/>
                  <w:szCs w:val="20"/>
                </w:rPr>
                <w:delText>2015</w:delText>
              </w:r>
            </w:del>
            <w:ins w:id="278" w:author="Colin Watson" w:date="2014-03-21T17:23:00Z">
              <w:r w:rsidR="00432084">
                <w:rPr>
                  <w:rFonts w:ascii="Garamond" w:hAnsi="Garamond"/>
                  <w:sz w:val="20"/>
                  <w:szCs w:val="20"/>
                </w:rPr>
                <w:t>2014</w:t>
              </w:r>
            </w:ins>
          </w:p>
        </w:tc>
        <w:tc>
          <w:tcPr>
            <w:tcW w:w="13240" w:type="dxa"/>
            <w:shd w:val="clear" w:color="auto" w:fill="auto"/>
            <w:tcMar>
              <w:top w:w="57" w:type="dxa"/>
              <w:left w:w="57" w:type="dxa"/>
              <w:bottom w:w="57" w:type="dxa"/>
              <w:right w:w="57" w:type="dxa"/>
            </w:tcMar>
          </w:tcPr>
          <w:p w14:paraId="7E5AF20B" w14:textId="0E1A59BF" w:rsidR="00FD71AA" w:rsidRPr="00E942CA" w:rsidRDefault="006B4178" w:rsidP="00824C4C">
            <w:pPr>
              <w:rPr>
                <w:rFonts w:ascii="Garamond" w:hAnsi="Garamond"/>
                <w:sz w:val="20"/>
                <w:szCs w:val="20"/>
              </w:rPr>
            </w:pPr>
            <w:r>
              <w:rPr>
                <w:rFonts w:ascii="Garamond" w:hAnsi="Garamond"/>
                <w:sz w:val="20"/>
                <w:szCs w:val="20"/>
              </w:rPr>
              <w:t xml:space="preserve">Updates to alternative game rules. </w:t>
            </w:r>
            <w:r w:rsidR="00824C4C">
              <w:rPr>
                <w:rFonts w:ascii="Garamond" w:hAnsi="Garamond"/>
                <w:sz w:val="20"/>
                <w:szCs w:val="20"/>
              </w:rPr>
              <w:t>Additional FAQs created. Contributors updated.</w:t>
            </w:r>
            <w:r w:rsidR="00D636D7">
              <w:rPr>
                <w:rFonts w:ascii="Garamond" w:hAnsi="Garamond"/>
                <w:sz w:val="20"/>
                <w:szCs w:val="20"/>
              </w:rPr>
              <w:t xml:space="preserve"> Podcast and video links added.</w:t>
            </w: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4F528FBB" w:rsidR="00FD71AA" w:rsidRPr="00E942CA" w:rsidRDefault="00432084" w:rsidP="00F91ECC">
            <w:pPr>
              <w:rPr>
                <w:rFonts w:ascii="Garamond" w:hAnsi="Garamond"/>
                <w:sz w:val="20"/>
                <w:szCs w:val="20"/>
              </w:rPr>
            </w:pPr>
            <w:ins w:id="279" w:author="Colin Watson" w:date="2014-03-21T17:23:00Z">
              <w:r>
                <w:rPr>
                  <w:rFonts w:ascii="Garamond" w:hAnsi="Garamond"/>
                  <w:sz w:val="20"/>
                  <w:szCs w:val="20"/>
                </w:rPr>
                <w:t>1.</w:t>
              </w:r>
            </w:ins>
            <w:ins w:id="280" w:author="Colin Watson" w:date="2014-09-14T21:31:00Z">
              <w:r w:rsidR="00F91ECC">
                <w:rPr>
                  <w:rFonts w:ascii="Garamond" w:hAnsi="Garamond"/>
                  <w:sz w:val="20"/>
                  <w:szCs w:val="20"/>
                </w:rPr>
                <w:t>10</w:t>
              </w:r>
            </w:ins>
          </w:p>
        </w:tc>
        <w:tc>
          <w:tcPr>
            <w:tcW w:w="1134" w:type="dxa"/>
            <w:shd w:val="clear" w:color="auto" w:fill="auto"/>
            <w:tcMar>
              <w:top w:w="57" w:type="dxa"/>
              <w:left w:w="57" w:type="dxa"/>
              <w:bottom w:w="57" w:type="dxa"/>
              <w:right w:w="57" w:type="dxa"/>
            </w:tcMar>
          </w:tcPr>
          <w:p w14:paraId="51DD94B9" w14:textId="582A3DA6" w:rsidR="00FD71AA" w:rsidRPr="00E942CA" w:rsidRDefault="00BD7EC2" w:rsidP="00BD2F3A">
            <w:pPr>
              <w:rPr>
                <w:rFonts w:ascii="Garamond" w:hAnsi="Garamond"/>
                <w:sz w:val="20"/>
                <w:szCs w:val="20"/>
              </w:rPr>
            </w:pPr>
            <w:ins w:id="281" w:author="Colin Watson" w:date="2015-03-04T20:56:00Z">
              <w:r>
                <w:rPr>
                  <w:rFonts w:ascii="Garamond" w:hAnsi="Garamond"/>
                  <w:sz w:val="20"/>
                  <w:szCs w:val="20"/>
                </w:rPr>
                <w:t>04 Mar 2015</w:t>
              </w:r>
            </w:ins>
          </w:p>
        </w:tc>
        <w:tc>
          <w:tcPr>
            <w:tcW w:w="13240" w:type="dxa"/>
            <w:shd w:val="clear" w:color="auto" w:fill="auto"/>
            <w:tcMar>
              <w:top w:w="57" w:type="dxa"/>
              <w:left w:w="57" w:type="dxa"/>
              <w:bottom w:w="57" w:type="dxa"/>
              <w:right w:w="57" w:type="dxa"/>
            </w:tcMar>
          </w:tcPr>
          <w:p w14:paraId="48C9CE4C" w14:textId="10D84A84" w:rsidR="00FD71AA" w:rsidRPr="00E942CA" w:rsidRDefault="00432084" w:rsidP="00BD7EC2">
            <w:pPr>
              <w:rPr>
                <w:rFonts w:ascii="Garamond" w:hAnsi="Garamond"/>
                <w:sz w:val="20"/>
                <w:szCs w:val="20"/>
              </w:rPr>
            </w:pPr>
            <w:ins w:id="282" w:author="Colin Watson" w:date="2014-03-21T17:23:00Z">
              <w:r>
                <w:rPr>
                  <w:rFonts w:ascii="Garamond" w:hAnsi="Garamond"/>
                  <w:sz w:val="20"/>
                  <w:szCs w:val="20"/>
                </w:rPr>
                <w:t>Change log date corrected for v1.05</w:t>
              </w:r>
            </w:ins>
            <w:ins w:id="283" w:author="Colin Watson" w:date="2014-09-14T21:31:00Z">
              <w:r w:rsidR="00F91ECC">
                <w:rPr>
                  <w:rFonts w:ascii="Garamond" w:hAnsi="Garamond"/>
                  <w:sz w:val="20"/>
                  <w:szCs w:val="20"/>
                </w:rPr>
                <w:t>. Cross-references updated for 2014 version of ASVS.</w:t>
              </w:r>
            </w:ins>
            <w:ins w:id="284" w:author="Colin Watson" w:date="2014-09-14T21:35:00Z">
              <w:r w:rsidR="004F1C2E">
                <w:rPr>
                  <w:rFonts w:ascii="Garamond" w:hAnsi="Garamond"/>
                  <w:sz w:val="20"/>
                  <w:szCs w:val="20"/>
                </w:rPr>
                <w:t xml:space="preserve"> Contributors updated. Minor text changes to </w:t>
              </w:r>
            </w:ins>
            <w:ins w:id="285" w:author="Colin Watson" w:date="2014-09-14T21:36:00Z">
              <w:r w:rsidR="004F1C2E">
                <w:rPr>
                  <w:rFonts w:ascii="Garamond" w:hAnsi="Garamond"/>
                  <w:sz w:val="20"/>
                  <w:szCs w:val="20"/>
                </w:rPr>
                <w:t>cards</w:t>
              </w:r>
            </w:ins>
            <w:ins w:id="286" w:author="Colin Watson" w:date="2015-03-04T20:56:00Z">
              <w:r w:rsidR="00BD7EC2">
                <w:rPr>
                  <w:rFonts w:ascii="Garamond" w:hAnsi="Garamond"/>
                  <w:sz w:val="20"/>
                  <w:szCs w:val="20"/>
                </w:rPr>
                <w:t xml:space="preserve"> to improve readability</w:t>
              </w:r>
            </w:ins>
            <w:ins w:id="287" w:author="Colin Watson" w:date="2014-09-14T21:36:00Z">
              <w:r w:rsidR="004F1C2E">
                <w:rPr>
                  <w:rFonts w:ascii="Garamond" w:hAnsi="Garamond"/>
                  <w:sz w:val="20"/>
                  <w:szCs w:val="20"/>
                </w:rPr>
                <w:t>.</w:t>
              </w:r>
            </w:ins>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527F549E" w:rsidR="00752C36" w:rsidRDefault="00752C36" w:rsidP="00AA194A">
            <w:pPr>
              <w:pStyle w:val="C-Head-Top"/>
            </w:pPr>
            <w:r>
              <w:t>Project contributors</w:t>
            </w:r>
          </w:p>
          <w:p w14:paraId="6B126FFC" w14:textId="4568F98C"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p>
          <w:p w14:paraId="673A437A" w14:textId="77777777" w:rsidR="00AE1EC4" w:rsidRDefault="00AE1EC4" w:rsidP="00AA194A">
            <w:pPr>
              <w:pStyle w:val="C-Head-Top"/>
              <w:rPr>
                <w:ins w:id="288" w:author="Colin Watson" w:date="2015-03-04T20:54:00Z"/>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9" w:author="Colin Watson" w:date="2015-03-04T20:55:00Z">
                <w:tblPr>
                  <w:tblStyle w:val="TableGrid"/>
                  <w:tblW w:w="0" w:type="auto"/>
                  <w:tblLook w:val="04A0" w:firstRow="1" w:lastRow="0" w:firstColumn="1" w:lastColumn="0" w:noHBand="0" w:noVBand="1"/>
                </w:tblPr>
              </w:tblPrChange>
            </w:tblPr>
            <w:tblGrid>
              <w:gridCol w:w="2712"/>
              <w:gridCol w:w="2602"/>
              <w:tblGridChange w:id="290">
                <w:tblGrid>
                  <w:gridCol w:w="3873"/>
                  <w:gridCol w:w="3874"/>
                </w:tblGrid>
              </w:tblGridChange>
            </w:tblGrid>
            <w:tr w:rsidR="00BD7EC2" w14:paraId="2222764A" w14:textId="77777777" w:rsidTr="00BD7EC2">
              <w:trPr>
                <w:ins w:id="291" w:author="Colin Watson" w:date="2015-03-04T20:54:00Z"/>
              </w:trPr>
              <w:tc>
                <w:tcPr>
                  <w:tcW w:w="0" w:type="auto"/>
                  <w:tcPrChange w:id="292" w:author="Colin Watson" w:date="2015-03-04T20:55:00Z">
                    <w:tcPr>
                      <w:tcW w:w="3873" w:type="dxa"/>
                    </w:tcPr>
                  </w:tcPrChange>
                </w:tcPr>
                <w:p w14:paraId="14B9D208" w14:textId="77777777" w:rsidR="00BD7EC2" w:rsidRPr="00F91ECC" w:rsidRDefault="00BD7EC2" w:rsidP="00BD7EC2">
                  <w:pPr>
                    <w:pStyle w:val="C-Head-Top"/>
                    <w:numPr>
                      <w:ilvl w:val="0"/>
                      <w:numId w:val="18"/>
                    </w:numPr>
                    <w:spacing w:after="40"/>
                    <w:ind w:left="714" w:hanging="357"/>
                    <w:rPr>
                      <w:ins w:id="293" w:author="Colin Watson" w:date="2015-03-04T20:54:00Z"/>
                      <w:rFonts w:eastAsiaTheme="majorEastAsia" w:cstheme="majorBidi"/>
                      <w:b w:val="0"/>
                      <w:bCs/>
                      <w:color w:val="243F60" w:themeColor="accent1" w:themeShade="7F"/>
                      <w:sz w:val="20"/>
                      <w:szCs w:val="20"/>
                    </w:rPr>
                  </w:pPr>
                  <w:ins w:id="294" w:author="Colin Watson" w:date="2015-03-04T20:54:00Z">
                    <w:r>
                      <w:rPr>
                        <w:b w:val="0"/>
                        <w:sz w:val="20"/>
                        <w:szCs w:val="20"/>
                      </w:rPr>
                      <w:t>Simon Bennetts</w:t>
                    </w:r>
                  </w:ins>
                </w:p>
                <w:p w14:paraId="37BB41EB" w14:textId="77777777" w:rsidR="00BD7EC2" w:rsidRPr="00CC7F7B" w:rsidRDefault="00BD7EC2" w:rsidP="00BD7EC2">
                  <w:pPr>
                    <w:pStyle w:val="C-Head-Top"/>
                    <w:numPr>
                      <w:ilvl w:val="0"/>
                      <w:numId w:val="18"/>
                    </w:numPr>
                    <w:spacing w:after="40"/>
                    <w:ind w:left="714" w:hanging="357"/>
                    <w:rPr>
                      <w:ins w:id="295" w:author="Colin Watson" w:date="2015-03-04T20:54:00Z"/>
                      <w:sz w:val="20"/>
                      <w:szCs w:val="20"/>
                    </w:rPr>
                  </w:pPr>
                  <w:ins w:id="296" w:author="Colin Watson" w:date="2015-03-04T20:54:00Z">
                    <w:r>
                      <w:rPr>
                        <w:b w:val="0"/>
                        <w:sz w:val="20"/>
                        <w:szCs w:val="20"/>
                      </w:rPr>
                      <w:t>Tom Brennan</w:t>
                    </w:r>
                  </w:ins>
                </w:p>
                <w:p w14:paraId="25DC9303" w14:textId="77777777" w:rsidR="00BD7EC2" w:rsidRPr="00CC7F7B" w:rsidRDefault="00BD7EC2" w:rsidP="00BD7EC2">
                  <w:pPr>
                    <w:pStyle w:val="C-Head-Top"/>
                    <w:numPr>
                      <w:ilvl w:val="0"/>
                      <w:numId w:val="18"/>
                    </w:numPr>
                    <w:spacing w:after="40"/>
                    <w:ind w:left="714" w:hanging="357"/>
                    <w:rPr>
                      <w:ins w:id="297" w:author="Colin Watson" w:date="2015-03-04T20:54:00Z"/>
                      <w:b w:val="0"/>
                      <w:sz w:val="20"/>
                      <w:szCs w:val="20"/>
                    </w:rPr>
                  </w:pPr>
                  <w:ins w:id="298" w:author="Colin Watson" w:date="2015-03-04T20:54:00Z">
                    <w:r w:rsidRPr="00CC7F7B">
                      <w:rPr>
                        <w:b w:val="0"/>
                        <w:sz w:val="20"/>
                        <w:szCs w:val="20"/>
                      </w:rPr>
                      <w:t>Fabio Cerullo</w:t>
                    </w:r>
                  </w:ins>
                </w:p>
                <w:p w14:paraId="1A00AE3D" w14:textId="77777777" w:rsidR="00BD7EC2" w:rsidRPr="00373831" w:rsidRDefault="00BD7EC2" w:rsidP="00BD7EC2">
                  <w:pPr>
                    <w:pStyle w:val="C-Head-Top"/>
                    <w:numPr>
                      <w:ilvl w:val="0"/>
                      <w:numId w:val="18"/>
                    </w:numPr>
                    <w:spacing w:after="40"/>
                    <w:ind w:left="714" w:hanging="357"/>
                    <w:rPr>
                      <w:ins w:id="299" w:author="Colin Watson" w:date="2015-03-04T20:54:00Z"/>
                      <w:rFonts w:eastAsiaTheme="majorEastAsia" w:cstheme="majorBidi"/>
                      <w:b w:val="0"/>
                      <w:bCs/>
                      <w:color w:val="243F60" w:themeColor="accent1" w:themeShade="7F"/>
                      <w:sz w:val="20"/>
                      <w:szCs w:val="20"/>
                    </w:rPr>
                  </w:pPr>
                  <w:ins w:id="300" w:author="Colin Watson" w:date="2015-03-04T20:54:00Z">
                    <w:r w:rsidRPr="00D636D7">
                      <w:rPr>
                        <w:b w:val="0"/>
                        <w:sz w:val="20"/>
                        <w:szCs w:val="20"/>
                      </w:rPr>
                      <w:t>Tobias Gondrom</w:t>
                    </w:r>
                  </w:ins>
                </w:p>
                <w:p w14:paraId="27290CF7" w14:textId="77777777" w:rsidR="00BD7EC2" w:rsidRPr="00AD263E" w:rsidRDefault="00BD7EC2" w:rsidP="00BD7EC2">
                  <w:pPr>
                    <w:pStyle w:val="C-Head-Top"/>
                    <w:numPr>
                      <w:ilvl w:val="0"/>
                      <w:numId w:val="18"/>
                    </w:numPr>
                    <w:spacing w:after="40"/>
                    <w:ind w:left="714" w:hanging="357"/>
                    <w:rPr>
                      <w:ins w:id="301" w:author="Colin Watson" w:date="2015-03-04T20:54:00Z"/>
                      <w:rFonts w:eastAsiaTheme="majorEastAsia" w:cstheme="majorBidi"/>
                      <w:b w:val="0"/>
                      <w:bCs/>
                      <w:color w:val="243F60" w:themeColor="accent1" w:themeShade="7F"/>
                      <w:sz w:val="20"/>
                      <w:szCs w:val="20"/>
                    </w:rPr>
                  </w:pPr>
                  <w:ins w:id="302" w:author="Colin Watson" w:date="2015-03-04T20:54:00Z">
                    <w:r w:rsidRPr="00D636D7">
                      <w:rPr>
                        <w:b w:val="0"/>
                        <w:sz w:val="20"/>
                        <w:szCs w:val="20"/>
                      </w:rPr>
                      <w:t>Anthony Harrison</w:t>
                    </w:r>
                  </w:ins>
                </w:p>
                <w:p w14:paraId="48C4B8FB" w14:textId="61035840" w:rsidR="00BD7EC2" w:rsidRPr="00BD7EC2" w:rsidRDefault="00BD7EC2" w:rsidP="00BD7EC2">
                  <w:pPr>
                    <w:pStyle w:val="C-Head-Top"/>
                    <w:numPr>
                      <w:ilvl w:val="0"/>
                      <w:numId w:val="18"/>
                    </w:numPr>
                    <w:spacing w:after="40"/>
                    <w:ind w:left="714" w:hanging="357"/>
                    <w:rPr>
                      <w:ins w:id="303" w:author="Colin Watson" w:date="2015-03-04T20:54:00Z"/>
                      <w:rFonts w:eastAsiaTheme="majorEastAsia" w:cstheme="majorBidi"/>
                      <w:b w:val="0"/>
                      <w:bCs/>
                      <w:color w:val="243F60" w:themeColor="accent1" w:themeShade="7F"/>
                      <w:sz w:val="20"/>
                      <w:szCs w:val="20"/>
                    </w:rPr>
                  </w:pPr>
                  <w:ins w:id="304" w:author="Colin Watson" w:date="2015-03-04T20:54:00Z">
                    <w:r>
                      <w:rPr>
                        <w:b w:val="0"/>
                        <w:sz w:val="20"/>
                        <w:szCs w:val="20"/>
                      </w:rPr>
                      <w:t>Ken Ferris</w:t>
                    </w:r>
                  </w:ins>
                </w:p>
              </w:tc>
              <w:tc>
                <w:tcPr>
                  <w:tcW w:w="0" w:type="auto"/>
                  <w:tcPrChange w:id="305" w:author="Colin Watson" w:date="2015-03-04T20:55:00Z">
                    <w:tcPr>
                      <w:tcW w:w="3874" w:type="dxa"/>
                    </w:tcPr>
                  </w:tcPrChange>
                </w:tcPr>
                <w:p w14:paraId="0BEB1D83" w14:textId="77777777" w:rsidR="00BD7EC2" w:rsidRPr="00D636D7" w:rsidRDefault="00BD7EC2" w:rsidP="00BD7EC2">
                  <w:pPr>
                    <w:pStyle w:val="C-Head-Top"/>
                    <w:numPr>
                      <w:ilvl w:val="0"/>
                      <w:numId w:val="18"/>
                    </w:numPr>
                    <w:spacing w:after="40"/>
                    <w:ind w:left="714" w:hanging="357"/>
                    <w:rPr>
                      <w:ins w:id="306" w:author="Colin Watson" w:date="2015-03-04T20:54:00Z"/>
                      <w:rFonts w:eastAsiaTheme="majorEastAsia" w:cstheme="majorBidi"/>
                      <w:b w:val="0"/>
                      <w:bCs/>
                      <w:color w:val="243F60" w:themeColor="accent1" w:themeShade="7F"/>
                      <w:sz w:val="20"/>
                      <w:szCs w:val="20"/>
                    </w:rPr>
                  </w:pPr>
                  <w:ins w:id="307" w:author="Colin Watson" w:date="2015-03-04T20:54:00Z">
                    <w:r w:rsidRPr="00BD7EC2">
                      <w:rPr>
                        <w:rFonts w:eastAsiaTheme="majorEastAsia" w:cstheme="majorBidi"/>
                        <w:b w:val="0"/>
                        <w:bCs/>
                        <w:color w:val="243F60" w:themeColor="accent1" w:themeShade="7F"/>
                        <w:sz w:val="20"/>
                        <w:szCs w:val="20"/>
                      </w:rPr>
                      <w:t>Jerry Hoff</w:t>
                    </w:r>
                  </w:ins>
                </w:p>
                <w:p w14:paraId="55D7E602" w14:textId="77777777" w:rsidR="00BD7EC2" w:rsidRPr="00D636D7" w:rsidRDefault="00BD7EC2" w:rsidP="00BD7EC2">
                  <w:pPr>
                    <w:pStyle w:val="C-Head-Top"/>
                    <w:numPr>
                      <w:ilvl w:val="0"/>
                      <w:numId w:val="18"/>
                    </w:numPr>
                    <w:spacing w:after="40"/>
                    <w:ind w:left="714" w:hanging="357"/>
                    <w:rPr>
                      <w:ins w:id="308" w:author="Colin Watson" w:date="2015-03-04T20:54:00Z"/>
                      <w:rFonts w:eastAsiaTheme="majorEastAsia" w:cstheme="majorBidi"/>
                      <w:b w:val="0"/>
                      <w:bCs/>
                      <w:color w:val="243F60" w:themeColor="accent1" w:themeShade="7F"/>
                      <w:sz w:val="20"/>
                      <w:szCs w:val="20"/>
                    </w:rPr>
                  </w:pPr>
                  <w:ins w:id="309" w:author="Colin Watson" w:date="2015-03-04T20:54:00Z">
                    <w:r>
                      <w:rPr>
                        <w:b w:val="0"/>
                        <w:sz w:val="20"/>
                        <w:szCs w:val="20"/>
                      </w:rPr>
                      <w:t>Jim Manico</w:t>
                    </w:r>
                  </w:ins>
                </w:p>
                <w:p w14:paraId="569FB623" w14:textId="77777777" w:rsidR="00BD7EC2" w:rsidRPr="00D636D7" w:rsidRDefault="00BD7EC2" w:rsidP="00BD7EC2">
                  <w:pPr>
                    <w:pStyle w:val="C-Head-Top"/>
                    <w:numPr>
                      <w:ilvl w:val="0"/>
                      <w:numId w:val="18"/>
                    </w:numPr>
                    <w:spacing w:after="40"/>
                    <w:ind w:left="714" w:hanging="357"/>
                    <w:rPr>
                      <w:ins w:id="310" w:author="Colin Watson" w:date="2015-03-04T20:54:00Z"/>
                      <w:rFonts w:eastAsiaTheme="majorEastAsia" w:cstheme="majorBidi"/>
                      <w:b w:val="0"/>
                      <w:bCs/>
                      <w:color w:val="243F60" w:themeColor="accent1" w:themeShade="7F"/>
                      <w:sz w:val="20"/>
                      <w:szCs w:val="20"/>
                    </w:rPr>
                  </w:pPr>
                  <w:ins w:id="311" w:author="Colin Watson" w:date="2015-03-04T20:54:00Z">
                    <w:r>
                      <w:rPr>
                        <w:b w:val="0"/>
                        <w:sz w:val="20"/>
                        <w:szCs w:val="20"/>
                      </w:rPr>
                      <w:t>Mark Miller</w:t>
                    </w:r>
                  </w:ins>
                </w:p>
                <w:p w14:paraId="481B4DA2" w14:textId="77777777" w:rsidR="00BD7EC2" w:rsidRPr="00D636D7" w:rsidRDefault="00BD7EC2" w:rsidP="00BD7EC2">
                  <w:pPr>
                    <w:pStyle w:val="C-Head-Top"/>
                    <w:numPr>
                      <w:ilvl w:val="0"/>
                      <w:numId w:val="18"/>
                    </w:numPr>
                    <w:spacing w:after="40"/>
                    <w:ind w:left="714" w:hanging="357"/>
                    <w:rPr>
                      <w:ins w:id="312" w:author="Colin Watson" w:date="2015-03-04T20:54:00Z"/>
                      <w:rFonts w:eastAsiaTheme="majorEastAsia" w:cstheme="majorBidi"/>
                      <w:b w:val="0"/>
                      <w:bCs/>
                      <w:color w:val="243F60" w:themeColor="accent1" w:themeShade="7F"/>
                      <w:sz w:val="20"/>
                      <w:szCs w:val="20"/>
                    </w:rPr>
                  </w:pPr>
                  <w:ins w:id="313" w:author="Colin Watson" w:date="2015-03-04T20:54:00Z">
                    <w:r>
                      <w:rPr>
                        <w:b w:val="0"/>
                        <w:sz w:val="20"/>
                        <w:szCs w:val="20"/>
                      </w:rPr>
                      <w:t>Cam Morris</w:t>
                    </w:r>
                  </w:ins>
                </w:p>
                <w:p w14:paraId="5A7E0F6D" w14:textId="77777777" w:rsidR="00BD7EC2" w:rsidRPr="00AD263E" w:rsidRDefault="00BD7EC2" w:rsidP="00BD7EC2">
                  <w:pPr>
                    <w:pStyle w:val="C-Head-Top"/>
                    <w:numPr>
                      <w:ilvl w:val="0"/>
                      <w:numId w:val="18"/>
                    </w:numPr>
                    <w:spacing w:after="40"/>
                    <w:ind w:left="714" w:hanging="357"/>
                    <w:rPr>
                      <w:ins w:id="314" w:author="Colin Watson" w:date="2015-03-04T20:54:00Z"/>
                      <w:rFonts w:eastAsiaTheme="majorEastAsia" w:cstheme="majorBidi"/>
                      <w:b w:val="0"/>
                      <w:bCs/>
                      <w:color w:val="243F60" w:themeColor="accent1" w:themeShade="7F"/>
                      <w:sz w:val="20"/>
                      <w:szCs w:val="20"/>
                    </w:rPr>
                  </w:pPr>
                  <w:ins w:id="315" w:author="Colin Watson" w:date="2015-03-04T20:54:00Z">
                    <w:r>
                      <w:rPr>
                        <w:b w:val="0"/>
                        <w:sz w:val="20"/>
                        <w:szCs w:val="20"/>
                      </w:rPr>
                      <w:t>Stephen de Vries</w:t>
                    </w:r>
                  </w:ins>
                </w:p>
                <w:p w14:paraId="31229EB1" w14:textId="77777777" w:rsidR="00BD7EC2" w:rsidRDefault="00BD7EC2" w:rsidP="00BD7EC2">
                  <w:pPr>
                    <w:pStyle w:val="C-Head-Top"/>
                    <w:numPr>
                      <w:ilvl w:val="0"/>
                      <w:numId w:val="18"/>
                    </w:numPr>
                    <w:rPr>
                      <w:ins w:id="316" w:author="Colin Watson" w:date="2015-03-04T20:54:00Z"/>
                      <w:b w:val="0"/>
                      <w:sz w:val="20"/>
                      <w:szCs w:val="20"/>
                    </w:rPr>
                  </w:pPr>
                  <w:ins w:id="317" w:author="Colin Watson" w:date="2015-03-04T20:54:00Z">
                    <w:r>
                      <w:rPr>
                        <w:b w:val="0"/>
                        <w:sz w:val="20"/>
                        <w:szCs w:val="20"/>
                      </w:rPr>
                      <w:t>Colin Watson</w:t>
                    </w:r>
                  </w:ins>
                </w:p>
                <w:p w14:paraId="3DF95AF0" w14:textId="77777777" w:rsidR="00BD7EC2" w:rsidRDefault="00BD7EC2" w:rsidP="00AA194A">
                  <w:pPr>
                    <w:pStyle w:val="C-Head-Top"/>
                    <w:rPr>
                      <w:ins w:id="318" w:author="Colin Watson" w:date="2015-03-04T20:54:00Z"/>
                      <w:sz w:val="20"/>
                      <w:szCs w:val="20"/>
                    </w:rPr>
                  </w:pPr>
                </w:p>
              </w:tc>
            </w:tr>
          </w:tbl>
          <w:p w14:paraId="22B53D8E" w14:textId="182EBAD4" w:rsidR="00BD7EC2" w:rsidDel="00BD7EC2" w:rsidRDefault="00BD7EC2" w:rsidP="00AA194A">
            <w:pPr>
              <w:pStyle w:val="C-Head-Top"/>
              <w:rPr>
                <w:del w:id="319" w:author="Colin Watson" w:date="2015-03-04T20:54:00Z"/>
                <w:sz w:val="20"/>
                <w:szCs w:val="20"/>
              </w:rPr>
            </w:pPr>
          </w:p>
          <w:p w14:paraId="17AF2A9F" w14:textId="54DDBFC9" w:rsidR="00BD7EC2" w:rsidRPr="00BD7EC2" w:rsidDel="00BD7EC2" w:rsidRDefault="00250C42" w:rsidP="00160C72">
            <w:pPr>
              <w:pStyle w:val="C-Head-Top"/>
              <w:numPr>
                <w:ilvl w:val="0"/>
                <w:numId w:val="18"/>
              </w:numPr>
              <w:spacing w:after="40"/>
              <w:ind w:left="714" w:hanging="357"/>
              <w:rPr>
                <w:del w:id="320" w:author="Colin Watson" w:date="2015-03-04T20:54:00Z"/>
                <w:b w:val="0"/>
                <w:sz w:val="20"/>
                <w:szCs w:val="20"/>
              </w:rPr>
            </w:pPr>
            <w:del w:id="321" w:author="Colin Watson" w:date="2015-03-04T20:54:00Z">
              <w:r w:rsidDel="00BD7EC2">
                <w:rPr>
                  <w:b w:val="0"/>
                  <w:sz w:val="20"/>
                  <w:szCs w:val="20"/>
                </w:rPr>
                <w:delText>Simon Bennetts</w:delText>
              </w:r>
            </w:del>
          </w:p>
          <w:p w14:paraId="66ADF040" w14:textId="34F9CA1C" w:rsidR="00373831" w:rsidRPr="00373831" w:rsidDel="00BD7EC2" w:rsidRDefault="00373831" w:rsidP="00160C72">
            <w:pPr>
              <w:pStyle w:val="C-Head-Top"/>
              <w:numPr>
                <w:ilvl w:val="0"/>
                <w:numId w:val="18"/>
              </w:numPr>
              <w:spacing w:after="40"/>
              <w:ind w:left="714" w:hanging="357"/>
              <w:rPr>
                <w:del w:id="322" w:author="Colin Watson" w:date="2015-03-04T20:54:00Z"/>
                <w:rFonts w:eastAsiaTheme="majorEastAsia" w:cstheme="majorBidi"/>
                <w:b w:val="0"/>
                <w:bCs/>
                <w:color w:val="243F60" w:themeColor="accent1" w:themeShade="7F"/>
                <w:sz w:val="20"/>
                <w:szCs w:val="20"/>
              </w:rPr>
            </w:pPr>
            <w:del w:id="323" w:author="Colin Watson" w:date="2015-03-04T20:54:00Z">
              <w:r w:rsidRPr="00D636D7" w:rsidDel="00BD7EC2">
                <w:rPr>
                  <w:b w:val="0"/>
                  <w:sz w:val="20"/>
                  <w:szCs w:val="20"/>
                </w:rPr>
                <w:delText>Tobias Gondrom</w:delText>
              </w:r>
            </w:del>
          </w:p>
          <w:p w14:paraId="3F97AE96" w14:textId="3008FD9C" w:rsidR="00AD263E" w:rsidRPr="00AD263E" w:rsidDel="00BD7EC2" w:rsidRDefault="00AD263E" w:rsidP="00160C72">
            <w:pPr>
              <w:pStyle w:val="C-Head-Top"/>
              <w:numPr>
                <w:ilvl w:val="0"/>
                <w:numId w:val="18"/>
              </w:numPr>
              <w:spacing w:after="40"/>
              <w:ind w:left="714" w:hanging="357"/>
              <w:rPr>
                <w:del w:id="324" w:author="Colin Watson" w:date="2015-03-04T20:54:00Z"/>
                <w:rFonts w:eastAsiaTheme="majorEastAsia" w:cstheme="majorBidi"/>
                <w:b w:val="0"/>
                <w:bCs/>
                <w:color w:val="243F60" w:themeColor="accent1" w:themeShade="7F"/>
                <w:sz w:val="20"/>
                <w:szCs w:val="20"/>
              </w:rPr>
            </w:pPr>
            <w:del w:id="325" w:author="Colin Watson" w:date="2015-03-04T20:54:00Z">
              <w:r w:rsidRPr="00D636D7" w:rsidDel="00BD7EC2">
                <w:rPr>
                  <w:b w:val="0"/>
                  <w:sz w:val="20"/>
                  <w:szCs w:val="20"/>
                </w:rPr>
                <w:delText>Anthony Harrison</w:delText>
              </w:r>
            </w:del>
          </w:p>
          <w:p w14:paraId="6EC22281" w14:textId="22B1F766" w:rsidR="00BD7EC2" w:rsidRPr="00D636D7" w:rsidDel="00BD7EC2" w:rsidRDefault="00752C36" w:rsidP="00160C72">
            <w:pPr>
              <w:pStyle w:val="C-Head-Top"/>
              <w:numPr>
                <w:ilvl w:val="0"/>
                <w:numId w:val="18"/>
              </w:numPr>
              <w:spacing w:after="40"/>
              <w:ind w:left="714" w:hanging="357"/>
              <w:rPr>
                <w:del w:id="326" w:author="Colin Watson" w:date="2015-03-04T20:54:00Z"/>
                <w:rFonts w:eastAsiaTheme="majorEastAsia" w:cstheme="majorBidi"/>
                <w:b w:val="0"/>
                <w:bCs/>
                <w:color w:val="243F60" w:themeColor="accent1" w:themeShade="7F"/>
                <w:sz w:val="20"/>
                <w:szCs w:val="20"/>
              </w:rPr>
            </w:pPr>
            <w:del w:id="327" w:author="Colin Watson" w:date="2015-03-04T20:54:00Z">
              <w:r w:rsidDel="00BD7EC2">
                <w:rPr>
                  <w:b w:val="0"/>
                  <w:sz w:val="20"/>
                  <w:szCs w:val="20"/>
                </w:rPr>
                <w:delText>Ken Ferris</w:delText>
              </w:r>
            </w:del>
          </w:p>
          <w:p w14:paraId="79DE1F51" w14:textId="43D489E4" w:rsidR="00250C42" w:rsidRPr="00D636D7" w:rsidDel="00BD7EC2" w:rsidRDefault="00250C42" w:rsidP="00160C72">
            <w:pPr>
              <w:pStyle w:val="C-Head-Top"/>
              <w:numPr>
                <w:ilvl w:val="0"/>
                <w:numId w:val="18"/>
              </w:numPr>
              <w:spacing w:after="40"/>
              <w:ind w:left="714" w:hanging="357"/>
              <w:rPr>
                <w:del w:id="328" w:author="Colin Watson" w:date="2015-03-04T20:54:00Z"/>
                <w:rFonts w:eastAsiaTheme="majorEastAsia" w:cstheme="majorBidi"/>
                <w:b w:val="0"/>
                <w:bCs/>
                <w:color w:val="243F60" w:themeColor="accent1" w:themeShade="7F"/>
                <w:sz w:val="20"/>
                <w:szCs w:val="20"/>
              </w:rPr>
            </w:pPr>
            <w:del w:id="329" w:author="Colin Watson" w:date="2015-03-04T20:54:00Z">
              <w:r w:rsidDel="00BD7EC2">
                <w:rPr>
                  <w:b w:val="0"/>
                  <w:sz w:val="20"/>
                  <w:szCs w:val="20"/>
                </w:rPr>
                <w:delText>Jim Man</w:delText>
              </w:r>
              <w:r w:rsidR="005C15E2" w:rsidDel="00BD7EC2">
                <w:rPr>
                  <w:b w:val="0"/>
                  <w:sz w:val="20"/>
                  <w:szCs w:val="20"/>
                </w:rPr>
                <w:delText>ico</w:delText>
              </w:r>
            </w:del>
          </w:p>
          <w:p w14:paraId="232BD0E0" w14:textId="5825134D" w:rsidR="00012F19" w:rsidRPr="00D636D7" w:rsidDel="00BD7EC2" w:rsidRDefault="00012F19" w:rsidP="00160C72">
            <w:pPr>
              <w:pStyle w:val="C-Head-Top"/>
              <w:numPr>
                <w:ilvl w:val="0"/>
                <w:numId w:val="18"/>
              </w:numPr>
              <w:spacing w:after="40"/>
              <w:ind w:left="714" w:hanging="357"/>
              <w:rPr>
                <w:del w:id="330" w:author="Colin Watson" w:date="2015-03-04T20:54:00Z"/>
                <w:rFonts w:eastAsiaTheme="majorEastAsia" w:cstheme="majorBidi"/>
                <w:b w:val="0"/>
                <w:bCs/>
                <w:color w:val="243F60" w:themeColor="accent1" w:themeShade="7F"/>
                <w:sz w:val="20"/>
                <w:szCs w:val="20"/>
              </w:rPr>
            </w:pPr>
            <w:del w:id="331" w:author="Colin Watson" w:date="2015-03-04T20:54:00Z">
              <w:r w:rsidDel="00BD7EC2">
                <w:rPr>
                  <w:b w:val="0"/>
                  <w:sz w:val="20"/>
                  <w:szCs w:val="20"/>
                </w:rPr>
                <w:delText>Mark Miller</w:delText>
              </w:r>
            </w:del>
          </w:p>
          <w:p w14:paraId="216690EB" w14:textId="60CD7744" w:rsidR="005C15E2" w:rsidRPr="00D636D7" w:rsidDel="00BD7EC2" w:rsidRDefault="005C15E2" w:rsidP="00160C72">
            <w:pPr>
              <w:pStyle w:val="C-Head-Top"/>
              <w:numPr>
                <w:ilvl w:val="0"/>
                <w:numId w:val="18"/>
              </w:numPr>
              <w:spacing w:after="40"/>
              <w:ind w:left="714" w:hanging="357"/>
              <w:rPr>
                <w:del w:id="332" w:author="Colin Watson" w:date="2015-03-04T20:54:00Z"/>
                <w:rFonts w:eastAsiaTheme="majorEastAsia" w:cstheme="majorBidi"/>
                <w:b w:val="0"/>
                <w:bCs/>
                <w:color w:val="243F60" w:themeColor="accent1" w:themeShade="7F"/>
                <w:sz w:val="20"/>
                <w:szCs w:val="20"/>
              </w:rPr>
            </w:pPr>
            <w:del w:id="333" w:author="Colin Watson" w:date="2015-03-04T20:54:00Z">
              <w:r w:rsidDel="00BD7EC2">
                <w:rPr>
                  <w:b w:val="0"/>
                  <w:sz w:val="20"/>
                  <w:szCs w:val="20"/>
                </w:rPr>
                <w:delText>Cam Morris</w:delText>
              </w:r>
            </w:del>
          </w:p>
          <w:p w14:paraId="65B41465" w14:textId="59F2EE1D" w:rsidR="00AD263E" w:rsidRPr="00AD263E" w:rsidDel="00BD7EC2" w:rsidRDefault="00AD263E" w:rsidP="00160C72">
            <w:pPr>
              <w:pStyle w:val="C-Head-Top"/>
              <w:numPr>
                <w:ilvl w:val="0"/>
                <w:numId w:val="18"/>
              </w:numPr>
              <w:spacing w:after="40"/>
              <w:ind w:left="714" w:hanging="357"/>
              <w:rPr>
                <w:del w:id="334" w:author="Colin Watson" w:date="2015-03-04T20:54:00Z"/>
                <w:rFonts w:eastAsiaTheme="majorEastAsia" w:cstheme="majorBidi"/>
                <w:b w:val="0"/>
                <w:bCs/>
                <w:color w:val="243F60" w:themeColor="accent1" w:themeShade="7F"/>
                <w:sz w:val="20"/>
                <w:szCs w:val="20"/>
              </w:rPr>
            </w:pPr>
            <w:del w:id="335" w:author="Colin Watson" w:date="2015-03-04T20:54:00Z">
              <w:r w:rsidDel="00BD7EC2">
                <w:rPr>
                  <w:b w:val="0"/>
                  <w:sz w:val="20"/>
                  <w:szCs w:val="20"/>
                </w:rPr>
                <w:delText>Stephen de Vries</w:delText>
              </w:r>
            </w:del>
          </w:p>
          <w:p w14:paraId="43BADE0B" w14:textId="57A5BA5B" w:rsidR="00752C36" w:rsidDel="00BD7EC2" w:rsidRDefault="00752C36" w:rsidP="00D636D7">
            <w:pPr>
              <w:pStyle w:val="C-Head-Top"/>
              <w:numPr>
                <w:ilvl w:val="0"/>
                <w:numId w:val="18"/>
              </w:numPr>
              <w:rPr>
                <w:del w:id="336" w:author="Colin Watson" w:date="2015-03-04T20:54:00Z"/>
                <w:b w:val="0"/>
                <w:sz w:val="20"/>
                <w:szCs w:val="20"/>
              </w:rPr>
            </w:pPr>
            <w:del w:id="337" w:author="Colin Watson" w:date="2015-03-04T20:54:00Z">
              <w:r w:rsidDel="00BD7EC2">
                <w:rPr>
                  <w:b w:val="0"/>
                  <w:sz w:val="20"/>
                  <w:szCs w:val="20"/>
                </w:rPr>
                <w:delText>Colin Watson</w:delText>
              </w:r>
            </w:del>
          </w:p>
          <w:p w14:paraId="1032107E" w14:textId="77777777" w:rsidR="00377162" w:rsidRDefault="00377162" w:rsidP="00AA194A">
            <w:pPr>
              <w:pStyle w:val="C-Head-Top"/>
              <w:rPr>
                <w:b w:val="0"/>
                <w:sz w:val="20"/>
                <w:szCs w:val="20"/>
              </w:rPr>
            </w:pPr>
          </w:p>
          <w:p w14:paraId="6BAF7236" w14:textId="058388AB" w:rsidR="00377162" w:rsidRDefault="00377162" w:rsidP="00AA194A">
            <w:pPr>
              <w:pStyle w:val="C-Head-Top"/>
              <w:rPr>
                <w:b w:val="0"/>
                <w:sz w:val="20"/>
                <w:szCs w:val="20"/>
              </w:rPr>
            </w:pPr>
            <w:r>
              <w:rPr>
                <w:b w:val="0"/>
                <w:sz w:val="20"/>
                <w:szCs w:val="20"/>
              </w:rPr>
              <w:t>Also:</w:t>
            </w:r>
          </w:p>
          <w:p w14:paraId="71E34941" w14:textId="77777777" w:rsidR="00A03624" w:rsidRDefault="00A03624" w:rsidP="00AA194A">
            <w:pPr>
              <w:pStyle w:val="C-Head-Top"/>
              <w:rPr>
                <w:b w:val="0"/>
                <w:sz w:val="20"/>
                <w:szCs w:val="20"/>
              </w:rPr>
            </w:pPr>
          </w:p>
          <w:p w14:paraId="69F921B5" w14:textId="63A4CD66" w:rsidR="00373831" w:rsidRDefault="00373831" w:rsidP="00D636D7">
            <w:pPr>
              <w:pStyle w:val="C-Head-Top"/>
              <w:numPr>
                <w:ilvl w:val="0"/>
                <w:numId w:val="19"/>
              </w:numPr>
              <w:rPr>
                <w:b w:val="0"/>
                <w:sz w:val="20"/>
                <w:szCs w:val="20"/>
              </w:rPr>
            </w:pPr>
            <w:r>
              <w:rPr>
                <w:b w:val="0"/>
                <w:sz w:val="20"/>
                <w:szCs w:val="20"/>
              </w:rPr>
              <w:t>OWASP’s hard-working employees</w:t>
            </w:r>
          </w:p>
          <w:p w14:paraId="78A32E2A" w14:textId="663B1095" w:rsidR="00377162" w:rsidRDefault="00377162" w:rsidP="00D636D7">
            <w:pPr>
              <w:pStyle w:val="C-Head-Top"/>
              <w:numPr>
                <w:ilvl w:val="0"/>
                <w:numId w:val="19"/>
              </w:numPr>
              <w:rPr>
                <w:b w:val="0"/>
                <w:sz w:val="20"/>
                <w:szCs w:val="20"/>
              </w:rPr>
            </w:pPr>
            <w:r>
              <w:rPr>
                <w:b w:val="0"/>
                <w:sz w:val="20"/>
                <w:szCs w:val="20"/>
              </w:rPr>
              <w:t>Attendees at OWASP London, OWASP Manchester</w:t>
            </w:r>
            <w:del w:id="338" w:author="Colin Watson" w:date="2014-09-14T21:33:00Z">
              <w:r w:rsidDel="00AF0D17">
                <w:rPr>
                  <w:b w:val="0"/>
                  <w:sz w:val="20"/>
                  <w:szCs w:val="20"/>
                </w:rPr>
                <w:delText xml:space="preserve"> and</w:delText>
              </w:r>
            </w:del>
            <w:ins w:id="339" w:author="Colin Watson" w:date="2014-09-14T21:33:00Z">
              <w:r w:rsidR="00AF0D17">
                <w:rPr>
                  <w:b w:val="0"/>
                  <w:sz w:val="20"/>
                  <w:szCs w:val="20"/>
                </w:rPr>
                <w:t>,</w:t>
              </w:r>
            </w:ins>
            <w:r>
              <w:rPr>
                <w:b w:val="0"/>
                <w:sz w:val="20"/>
                <w:szCs w:val="20"/>
              </w:rPr>
              <w:t xml:space="preserve"> OWASP Netherlands </w:t>
            </w:r>
            <w:ins w:id="340" w:author="Colin Watson" w:date="2014-09-14T21:33:00Z">
              <w:r w:rsidR="00AF0D17">
                <w:rPr>
                  <w:b w:val="0"/>
                  <w:sz w:val="20"/>
                  <w:szCs w:val="20"/>
                </w:rPr>
                <w:t xml:space="preserve">and OWASP Scotland </w:t>
              </w:r>
            </w:ins>
            <w:r>
              <w:rPr>
                <w:b w:val="0"/>
                <w:sz w:val="20"/>
                <w:szCs w:val="20"/>
              </w:rPr>
              <w:t>chapter meetings</w:t>
            </w:r>
            <w:r w:rsidR="004C7227">
              <w:rPr>
                <w:b w:val="0"/>
                <w:sz w:val="20"/>
                <w:szCs w:val="20"/>
              </w:rPr>
              <w:t>, and the London Gamification meetup,</w:t>
            </w:r>
            <w:r>
              <w:rPr>
                <w:b w:val="0"/>
                <w:sz w:val="20"/>
                <w:szCs w:val="20"/>
              </w:rPr>
              <w:t xml:space="preserve"> who made helpful suggestions and asked challenging questions</w:t>
            </w:r>
          </w:p>
          <w:p w14:paraId="377E3BA0" w14:textId="1C623380" w:rsidR="00A03624" w:rsidRPr="00AA194A" w:rsidRDefault="00A03624" w:rsidP="00D636D7">
            <w:pPr>
              <w:pStyle w:val="C-Head-Top"/>
              <w:numPr>
                <w:ilvl w:val="0"/>
                <w:numId w:val="19"/>
              </w:numPr>
              <w:rPr>
                <w:b w:val="0"/>
              </w:rPr>
            </w:pPr>
            <w:r>
              <w:rPr>
                <w:b w:val="0"/>
                <w:sz w:val="20"/>
                <w:szCs w:val="20"/>
              </w:rPr>
              <w:t>Blackfoot UK L</w:t>
            </w:r>
            <w:r w:rsidR="00492466">
              <w:rPr>
                <w:b w:val="0"/>
                <w:sz w:val="20"/>
                <w:szCs w:val="20"/>
              </w:rPr>
              <w:t>imited</w:t>
            </w:r>
            <w:r>
              <w:rPr>
                <w:b w:val="0"/>
                <w:sz w:val="20"/>
                <w:szCs w:val="20"/>
              </w:rPr>
              <w:t xml:space="preserve"> for gifting print-ready design files and </w:t>
            </w:r>
            <w:del w:id="341" w:author="Colin Watson" w:date="2014-09-14T21:34:00Z">
              <w:r w:rsidDel="00AF0D17">
                <w:rPr>
                  <w:b w:val="0"/>
                  <w:sz w:val="20"/>
                  <w:szCs w:val="20"/>
                </w:rPr>
                <w:delText xml:space="preserve">scores </w:delText>
              </w:r>
            </w:del>
            <w:ins w:id="342" w:author="Colin Watson" w:date="2014-09-14T21:34:00Z">
              <w:r w:rsidR="00AF0D17">
                <w:rPr>
                  <w:b w:val="0"/>
                  <w:sz w:val="20"/>
                  <w:szCs w:val="20"/>
                </w:rPr>
                <w:t xml:space="preserve">hundreds </w:t>
              </w:r>
            </w:ins>
            <w:r>
              <w:rPr>
                <w:b w:val="0"/>
                <w:sz w:val="20"/>
                <w:szCs w:val="20"/>
              </w:rPr>
              <w:t>of professionally printed card decks</w:t>
            </w:r>
            <w:r w:rsidR="00492466">
              <w:rPr>
                <w:b w:val="0"/>
                <w:sz w:val="20"/>
                <w:szCs w:val="20"/>
              </w:rPr>
              <w:t xml:space="preserve"> for distribution </w:t>
            </w:r>
            <w:ins w:id="343" w:author="Colin Watson" w:date="2015-03-04T20:51:00Z">
              <w:r w:rsidR="00160C72">
                <w:rPr>
                  <w:b w:val="0"/>
                  <w:sz w:val="20"/>
                  <w:szCs w:val="20"/>
                </w:rPr>
                <w:t xml:space="preserve">by post and </w:t>
              </w:r>
            </w:ins>
            <w:r w:rsidR="00492466">
              <w:rPr>
                <w:b w:val="0"/>
                <w:sz w:val="20"/>
                <w:szCs w:val="20"/>
              </w:rPr>
              <w:t>at OWASP chapter meetings</w:t>
            </w:r>
          </w:p>
          <w:p w14:paraId="70C5B97C" w14:textId="77777777" w:rsidR="002F04E0" w:rsidRDefault="002F04E0" w:rsidP="00D636D7">
            <w:pPr>
              <w:pStyle w:val="C-Head-Top"/>
            </w:pPr>
          </w:p>
          <w:p w14:paraId="1EEAA10C" w14:textId="2FF18FBE" w:rsidR="002F04E0" w:rsidRPr="00012F19" w:rsidRDefault="00026082" w:rsidP="00D636D7">
            <w:pPr>
              <w:rPr>
                <w:rFonts w:ascii="Garamond" w:hAnsi="Garamond"/>
                <w:sz w:val="20"/>
                <w:szCs w:val="20"/>
              </w:rPr>
            </w:pPr>
            <w:r>
              <w:rPr>
                <w:rFonts w:ascii="Garamond" w:hAnsi="Garamond"/>
                <w:sz w:val="20"/>
                <w:szCs w:val="20"/>
              </w:rPr>
              <w:t>Please co</w:t>
            </w:r>
            <w:r w:rsidRPr="00012F19">
              <w:rPr>
                <w:rFonts w:ascii="Garamond" w:hAnsi="Garamond"/>
                <w:sz w:val="20"/>
                <w:szCs w:val="20"/>
              </w:rPr>
              <w:t>ntact the mailing list or the project leader directly, if anyone is missing from the above lists.</w:t>
            </w:r>
          </w:p>
          <w:p w14:paraId="690BD1FB" w14:textId="5BCE8C90" w:rsidR="00377162" w:rsidRPr="00012F19" w:rsidRDefault="00012F19" w:rsidP="00D636D7">
            <w:pPr>
              <w:pStyle w:val="C-Head-Middle"/>
            </w:pPr>
            <w:r>
              <w:t>P</w:t>
            </w:r>
            <w:r w:rsidR="00377162" w:rsidRPr="00012F19">
              <w:t>odcasts</w:t>
            </w:r>
            <w:r>
              <w:t xml:space="preserve"> and videos</w:t>
            </w:r>
          </w:p>
          <w:p w14:paraId="3D96D1C9" w14:textId="27FC8451" w:rsidR="00012F19" w:rsidRDefault="00012F19" w:rsidP="00D636D7">
            <w:pPr>
              <w:rPr>
                <w:rFonts w:ascii="Garamond" w:hAnsi="Garamond"/>
                <w:sz w:val="20"/>
                <w:szCs w:val="20"/>
              </w:rPr>
            </w:pPr>
            <w:r w:rsidRPr="00D636D7">
              <w:rPr>
                <w:rFonts w:ascii="Garamond" w:hAnsi="Garamond"/>
                <w:sz w:val="20"/>
                <w:szCs w:val="20"/>
              </w:rPr>
              <w:t xml:space="preserve">The following supporting </w:t>
            </w:r>
            <w:r>
              <w:rPr>
                <w:rFonts w:ascii="Garamond" w:hAnsi="Garamond"/>
                <w:sz w:val="20"/>
                <w:szCs w:val="20"/>
              </w:rPr>
              <w:t xml:space="preserve">OWASP Cornucopia </w:t>
            </w:r>
            <w:r w:rsidRPr="00D636D7">
              <w:rPr>
                <w:rFonts w:ascii="Garamond" w:hAnsi="Garamond"/>
                <w:sz w:val="20"/>
                <w:szCs w:val="20"/>
              </w:rPr>
              <w:t>resources are available online:</w:t>
            </w:r>
          </w:p>
          <w:p w14:paraId="5F0A3084" w14:textId="77777777" w:rsidR="00012F19" w:rsidRPr="00D636D7" w:rsidRDefault="00012F19" w:rsidP="00D636D7">
            <w:pPr>
              <w:rPr>
                <w:rFonts w:ascii="Garamond" w:hAnsi="Garamond"/>
                <w:sz w:val="20"/>
                <w:szCs w:val="20"/>
              </w:rPr>
            </w:pPr>
          </w:p>
          <w:p w14:paraId="046B1E57" w14:textId="515E3B89" w:rsidR="00377162" w:rsidRDefault="00C92D2E" w:rsidP="00D636D7">
            <w:pPr>
              <w:pStyle w:val="C-Head-Middle"/>
              <w:numPr>
                <w:ilvl w:val="0"/>
                <w:numId w:val="20"/>
              </w:numPr>
              <w:spacing w:before="0" w:after="120"/>
              <w:ind w:left="714" w:hanging="357"/>
              <w:rPr>
                <w:b w:val="0"/>
                <w:sz w:val="20"/>
                <w:szCs w:val="20"/>
              </w:rPr>
            </w:pPr>
            <w:r>
              <w:rPr>
                <w:b w:val="0"/>
                <w:sz w:val="20"/>
                <w:szCs w:val="20"/>
              </w:rPr>
              <w:t>Podcast i</w:t>
            </w:r>
            <w:r w:rsidR="00012F19">
              <w:rPr>
                <w:b w:val="0"/>
                <w:sz w:val="20"/>
                <w:szCs w:val="20"/>
              </w:rPr>
              <w:t xml:space="preserve">nterview, OWASP 24/7 </w:t>
            </w:r>
            <w:r w:rsidR="00012F19" w:rsidRPr="00D636D7">
              <w:rPr>
                <w:b w:val="0"/>
                <w:sz w:val="20"/>
                <w:szCs w:val="20"/>
              </w:rPr>
              <w:t>Podcast</w:t>
            </w:r>
            <w:r w:rsidR="00012F19">
              <w:rPr>
                <w:b w:val="0"/>
                <w:sz w:val="20"/>
                <w:szCs w:val="20"/>
              </w:rPr>
              <w:t xml:space="preserve"> channel, 21</w:t>
            </w:r>
            <w:r w:rsidR="00012F19" w:rsidRPr="00D636D7">
              <w:rPr>
                <w:b w:val="0"/>
                <w:sz w:val="20"/>
                <w:szCs w:val="20"/>
                <w:vertAlign w:val="superscript"/>
              </w:rPr>
              <w:t>st</w:t>
            </w:r>
            <w:r w:rsidR="00012F19">
              <w:rPr>
                <w:b w:val="0"/>
                <w:sz w:val="20"/>
                <w:szCs w:val="20"/>
              </w:rPr>
              <w:t xml:space="preserve"> March 2014</w:t>
            </w:r>
            <w:r w:rsidR="00012F19" w:rsidRPr="00D636D7">
              <w:rPr>
                <w:b w:val="0"/>
                <w:sz w:val="20"/>
                <w:szCs w:val="20"/>
              </w:rPr>
              <w:br/>
            </w:r>
            <w:hyperlink r:id="rId34" w:history="1">
              <w:r w:rsidR="00012F19" w:rsidRPr="00D636D7">
                <w:rPr>
                  <w:rStyle w:val="Hyperlink"/>
                  <w:b w:val="0"/>
                  <w:sz w:val="20"/>
                  <w:szCs w:val="20"/>
                </w:rPr>
                <w:t>http://trustedsoftwarealliance.com/2014/03/21/the-owasp-cornucopia-project-with-colin-watson/</w:t>
              </w:r>
            </w:hyperlink>
          </w:p>
          <w:p w14:paraId="2D5E8F29" w14:textId="5DE65623" w:rsidR="00012F19" w:rsidRDefault="00C92D2E" w:rsidP="00D636D7">
            <w:pPr>
              <w:pStyle w:val="C-Head-Middle"/>
              <w:numPr>
                <w:ilvl w:val="0"/>
                <w:numId w:val="20"/>
              </w:numPr>
              <w:spacing w:before="0" w:after="120"/>
              <w:ind w:left="714" w:hanging="357"/>
              <w:rPr>
                <w:b w:val="0"/>
                <w:sz w:val="20"/>
                <w:szCs w:val="20"/>
              </w:rPr>
            </w:pPr>
            <w:r>
              <w:rPr>
                <w:b w:val="0"/>
                <w:sz w:val="20"/>
                <w:szCs w:val="20"/>
              </w:rPr>
              <w:t>Video of p</w:t>
            </w:r>
            <w:r w:rsidR="00012F19">
              <w:rPr>
                <w:b w:val="0"/>
                <w:sz w:val="20"/>
                <w:szCs w:val="20"/>
              </w:rPr>
              <w:t xml:space="preserve">resentation, </w:t>
            </w:r>
            <w:r w:rsidR="00012F19" w:rsidRPr="00012F19">
              <w:rPr>
                <w:b w:val="0"/>
                <w:sz w:val="20"/>
                <w:szCs w:val="20"/>
              </w:rPr>
              <w:t>OWASP EU</w:t>
            </w:r>
            <w:r w:rsidR="00012F19">
              <w:rPr>
                <w:b w:val="0"/>
                <w:sz w:val="20"/>
                <w:szCs w:val="20"/>
              </w:rPr>
              <w:t xml:space="preserve"> </w:t>
            </w:r>
            <w:r w:rsidR="00012F19" w:rsidRPr="00012F19">
              <w:rPr>
                <w:b w:val="0"/>
                <w:sz w:val="20"/>
                <w:szCs w:val="20"/>
              </w:rPr>
              <w:t>Tour2013 London</w:t>
            </w:r>
            <w:r w:rsidR="00012F19">
              <w:rPr>
                <w:b w:val="0"/>
                <w:sz w:val="20"/>
                <w:szCs w:val="20"/>
              </w:rPr>
              <w:t xml:space="preserve">, </w:t>
            </w:r>
            <w:r w:rsidR="00981685">
              <w:rPr>
                <w:b w:val="0"/>
                <w:sz w:val="20"/>
                <w:szCs w:val="20"/>
              </w:rPr>
              <w:t>3</w:t>
            </w:r>
            <w:r w:rsidR="00981685" w:rsidRPr="00D636D7">
              <w:rPr>
                <w:b w:val="0"/>
                <w:sz w:val="20"/>
                <w:szCs w:val="20"/>
                <w:vertAlign w:val="superscript"/>
              </w:rPr>
              <w:t>rd</w:t>
            </w:r>
            <w:r w:rsidR="00981685">
              <w:rPr>
                <w:b w:val="0"/>
                <w:sz w:val="20"/>
                <w:szCs w:val="20"/>
              </w:rPr>
              <w:t xml:space="preserve"> June </w:t>
            </w:r>
            <w:r w:rsidR="00012F19">
              <w:rPr>
                <w:b w:val="0"/>
                <w:sz w:val="20"/>
                <w:szCs w:val="20"/>
              </w:rPr>
              <w:t>2013</w:t>
            </w:r>
            <w:r w:rsidR="00012F19">
              <w:rPr>
                <w:b w:val="0"/>
                <w:sz w:val="20"/>
                <w:szCs w:val="20"/>
              </w:rPr>
              <w:br/>
            </w:r>
            <w:hyperlink r:id="rId35" w:history="1">
              <w:r w:rsidR="00012F19" w:rsidRPr="00D636D7">
                <w:rPr>
                  <w:rStyle w:val="Hyperlink"/>
                  <w:b w:val="0"/>
                  <w:sz w:val="20"/>
                  <w:szCs w:val="20"/>
                </w:rPr>
                <w:t>https://www.youtube.com/watch?v=Q_LE-8xNXVk</w:t>
              </w:r>
            </w:hyperlink>
          </w:p>
          <w:p w14:paraId="1FA6E8AB" w14:textId="77777777" w:rsidR="00C92D2E" w:rsidRDefault="00C92D2E" w:rsidP="00D636D7">
            <w:pPr>
              <w:pStyle w:val="C-Head-Middle"/>
              <w:spacing w:before="0" w:after="120"/>
              <w:rPr>
                <w:b w:val="0"/>
                <w:sz w:val="20"/>
                <w:szCs w:val="20"/>
              </w:rPr>
            </w:pPr>
          </w:p>
          <w:p w14:paraId="40EE5DF3" w14:textId="6138BA9E" w:rsidR="00C92D2E" w:rsidRPr="00D636D7" w:rsidRDefault="00C92D2E" w:rsidP="00D636D7">
            <w:pPr>
              <w:pStyle w:val="C-Head-Middle"/>
              <w:spacing w:before="0" w:after="120"/>
              <w:rPr>
                <w:b w:val="0"/>
                <w:sz w:val="20"/>
                <w:szCs w:val="20"/>
              </w:rPr>
            </w:pPr>
            <w:r>
              <w:rPr>
                <w:b w:val="0"/>
                <w:sz w:val="20"/>
                <w:szCs w:val="20"/>
              </w:rPr>
              <w:t>See the project website for further information and presentation materials.</w:t>
            </w: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7"/>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6452BF" w:rsidRDefault="006452BF" w:rsidP="00F76FDB">
      <w:r>
        <w:separator/>
      </w:r>
    </w:p>
  </w:endnote>
  <w:endnote w:type="continuationSeparator" w:id="0">
    <w:p w14:paraId="73A1999C" w14:textId="77777777" w:rsidR="006452BF" w:rsidRDefault="006452BF"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6452BF" w:rsidRDefault="006452BF" w:rsidP="00F76FDB">
      <w:r>
        <w:separator/>
      </w:r>
    </w:p>
  </w:footnote>
  <w:footnote w:type="continuationSeparator" w:id="0">
    <w:p w14:paraId="1F1A936A" w14:textId="77777777" w:rsidR="006452BF" w:rsidRDefault="006452BF"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6452BF" w14:paraId="0EB9D3F2" w14:textId="77777777" w:rsidTr="00584225">
      <w:tc>
        <w:tcPr>
          <w:tcW w:w="5353" w:type="dxa"/>
        </w:tcPr>
        <w:p w14:paraId="264BA2F9" w14:textId="40A32675" w:rsidR="006452BF" w:rsidRPr="00AC3581" w:rsidRDefault="006452BF"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ins w:id="344" w:author="Colin Watson" w:date="2014-09-14T21:37:00Z">
            <w:r>
              <w:rPr>
                <w:rFonts w:ascii="Garamond" w:hAnsi="Garamond"/>
                <w:color w:val="BFBFBF" w:themeColor="background1" w:themeShade="BF"/>
                <w:sz w:val="16"/>
                <w:szCs w:val="16"/>
              </w:rPr>
              <w:t>v1.10</w:t>
            </w:r>
          </w:ins>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F120CB">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F120CB">
            <w:rPr>
              <w:rFonts w:ascii="Garamond" w:hAnsi="Garamond"/>
              <w:noProof/>
              <w:color w:val="BFBFBF" w:themeColor="background1" w:themeShade="BF"/>
              <w:sz w:val="16"/>
              <w:szCs w:val="16"/>
            </w:rPr>
            <w:t>2</w:t>
          </w:r>
          <w:r>
            <w:rPr>
              <w:rFonts w:ascii="Garamond" w:hAnsi="Garamond"/>
              <w:color w:val="BFBFBF" w:themeColor="background1" w:themeShade="BF"/>
              <w:sz w:val="16"/>
              <w:szCs w:val="16"/>
            </w:rPr>
            <w:fldChar w:fldCharType="end"/>
          </w:r>
        </w:p>
      </w:tc>
      <w:tc>
        <w:tcPr>
          <w:tcW w:w="2693" w:type="dxa"/>
        </w:tcPr>
        <w:p w14:paraId="3EB7FCCE" w14:textId="56292C22" w:rsidR="006452BF" w:rsidRDefault="006452BF" w:rsidP="00AC3581">
          <w:pPr>
            <w:pStyle w:val="Header"/>
            <w:jc w:val="center"/>
            <w:rPr>
              <w:rFonts w:ascii="Garamond" w:hAnsi="Garamond"/>
              <w:sz w:val="16"/>
              <w:szCs w:val="16"/>
            </w:rPr>
          </w:pPr>
        </w:p>
      </w:tc>
      <w:tc>
        <w:tcPr>
          <w:tcW w:w="7308" w:type="dxa"/>
        </w:tcPr>
        <w:p w14:paraId="336A43DA" w14:textId="5332FB2A" w:rsidR="006452BF" w:rsidRDefault="006452BF" w:rsidP="00AC3581">
          <w:pPr>
            <w:pStyle w:val="Header"/>
            <w:jc w:val="right"/>
            <w:rPr>
              <w:rFonts w:ascii="Garamond" w:hAnsi="Garamond"/>
              <w:sz w:val="16"/>
              <w:szCs w:val="16"/>
            </w:rPr>
          </w:pPr>
          <w:r>
            <w:rPr>
              <w:rFonts w:ascii="Garamond" w:hAnsi="Garamond"/>
              <w:color w:val="BFBFBF" w:themeColor="background1" w:themeShade="BF"/>
              <w:sz w:val="16"/>
              <w:szCs w:val="16"/>
            </w:rPr>
            <w:t xml:space="preserve">© 2012-2014 </w:t>
          </w:r>
          <w:r w:rsidRPr="00F76FDB">
            <w:rPr>
              <w:rFonts w:ascii="Garamond" w:hAnsi="Garamond"/>
              <w:color w:val="BFBFBF" w:themeColor="background1" w:themeShade="BF"/>
              <w:sz w:val="16"/>
              <w:szCs w:val="16"/>
            </w:rPr>
            <w:t>OWASP Foundation</w:t>
          </w:r>
        </w:p>
      </w:tc>
    </w:tr>
  </w:tbl>
  <w:p w14:paraId="193CA993" w14:textId="73F0D5FA" w:rsidR="006452BF" w:rsidRPr="00AC3581" w:rsidRDefault="006452BF"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18F"/>
    <w:multiLevelType w:val="hybridMultilevel"/>
    <w:tmpl w:val="13C6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A961E4A"/>
    <w:multiLevelType w:val="hybridMultilevel"/>
    <w:tmpl w:val="6BEE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A02608"/>
    <w:multiLevelType w:val="hybridMultilevel"/>
    <w:tmpl w:val="9A74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74407A"/>
    <w:multiLevelType w:val="hybridMultilevel"/>
    <w:tmpl w:val="EB1A06A6"/>
    <w:lvl w:ilvl="0" w:tplc="822C3DC2">
      <w:start w:val="1"/>
      <w:numFmt w:val="decimal"/>
      <w:lvlText w:val="D%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8"/>
  </w:num>
  <w:num w:numId="3">
    <w:abstractNumId w:val="12"/>
  </w:num>
  <w:num w:numId="4">
    <w:abstractNumId w:val="9"/>
  </w:num>
  <w:num w:numId="5">
    <w:abstractNumId w:val="5"/>
  </w:num>
  <w:num w:numId="6">
    <w:abstractNumId w:val="19"/>
  </w:num>
  <w:num w:numId="7">
    <w:abstractNumId w:val="7"/>
  </w:num>
  <w:num w:numId="8">
    <w:abstractNumId w:val="2"/>
  </w:num>
  <w:num w:numId="9">
    <w:abstractNumId w:val="11"/>
  </w:num>
  <w:num w:numId="10">
    <w:abstractNumId w:val="18"/>
  </w:num>
  <w:num w:numId="11">
    <w:abstractNumId w:val="4"/>
  </w:num>
  <w:num w:numId="12">
    <w:abstractNumId w:val="3"/>
  </w:num>
  <w:num w:numId="13">
    <w:abstractNumId w:val="1"/>
  </w:num>
  <w:num w:numId="14">
    <w:abstractNumId w:val="17"/>
  </w:num>
  <w:num w:numId="15">
    <w:abstractNumId w:val="16"/>
  </w:num>
  <w:num w:numId="16">
    <w:abstractNumId w:val="15"/>
  </w:num>
  <w:num w:numId="17">
    <w:abstractNumId w:val="14"/>
  </w:num>
  <w:num w:numId="18">
    <w:abstractNumId w:val="10"/>
  </w:num>
  <w:num w:numId="19">
    <w:abstractNumId w:val="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2F19"/>
    <w:rsid w:val="00016C50"/>
    <w:rsid w:val="00016C8C"/>
    <w:rsid w:val="000178BF"/>
    <w:rsid w:val="0002059E"/>
    <w:rsid w:val="0002122B"/>
    <w:rsid w:val="00026082"/>
    <w:rsid w:val="00032A99"/>
    <w:rsid w:val="00032DFD"/>
    <w:rsid w:val="00040390"/>
    <w:rsid w:val="00045AE0"/>
    <w:rsid w:val="00050836"/>
    <w:rsid w:val="00055242"/>
    <w:rsid w:val="0005734D"/>
    <w:rsid w:val="000718F5"/>
    <w:rsid w:val="00073196"/>
    <w:rsid w:val="00073685"/>
    <w:rsid w:val="00074EF2"/>
    <w:rsid w:val="00081E9C"/>
    <w:rsid w:val="00082F65"/>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04556"/>
    <w:rsid w:val="00110317"/>
    <w:rsid w:val="001119EC"/>
    <w:rsid w:val="00127D56"/>
    <w:rsid w:val="00127EEE"/>
    <w:rsid w:val="00131418"/>
    <w:rsid w:val="00135351"/>
    <w:rsid w:val="00144A1E"/>
    <w:rsid w:val="00144AE9"/>
    <w:rsid w:val="001558C6"/>
    <w:rsid w:val="00160C72"/>
    <w:rsid w:val="00160C88"/>
    <w:rsid w:val="00165FE5"/>
    <w:rsid w:val="0017793D"/>
    <w:rsid w:val="00180460"/>
    <w:rsid w:val="00181BD6"/>
    <w:rsid w:val="0018364D"/>
    <w:rsid w:val="00186CBC"/>
    <w:rsid w:val="00191018"/>
    <w:rsid w:val="00191B12"/>
    <w:rsid w:val="0019306E"/>
    <w:rsid w:val="00193D38"/>
    <w:rsid w:val="00195629"/>
    <w:rsid w:val="00195991"/>
    <w:rsid w:val="00197D10"/>
    <w:rsid w:val="001A18C4"/>
    <w:rsid w:val="001A6E3D"/>
    <w:rsid w:val="001A7167"/>
    <w:rsid w:val="001B4C30"/>
    <w:rsid w:val="001B5499"/>
    <w:rsid w:val="001D0063"/>
    <w:rsid w:val="001D4F00"/>
    <w:rsid w:val="001D726E"/>
    <w:rsid w:val="001E0DD0"/>
    <w:rsid w:val="001E5500"/>
    <w:rsid w:val="001F05FC"/>
    <w:rsid w:val="002004B2"/>
    <w:rsid w:val="00210876"/>
    <w:rsid w:val="00234E4D"/>
    <w:rsid w:val="002357A0"/>
    <w:rsid w:val="00237769"/>
    <w:rsid w:val="00244CCE"/>
    <w:rsid w:val="00250021"/>
    <w:rsid w:val="00250C42"/>
    <w:rsid w:val="002528C3"/>
    <w:rsid w:val="0026135C"/>
    <w:rsid w:val="00261DC9"/>
    <w:rsid w:val="00262D9D"/>
    <w:rsid w:val="0026661F"/>
    <w:rsid w:val="002802DE"/>
    <w:rsid w:val="002808C2"/>
    <w:rsid w:val="00282865"/>
    <w:rsid w:val="00282A41"/>
    <w:rsid w:val="002834AF"/>
    <w:rsid w:val="002A08A1"/>
    <w:rsid w:val="002A42F9"/>
    <w:rsid w:val="002A62BC"/>
    <w:rsid w:val="002A6D64"/>
    <w:rsid w:val="002B1146"/>
    <w:rsid w:val="002B223C"/>
    <w:rsid w:val="002B78E1"/>
    <w:rsid w:val="002B7D6A"/>
    <w:rsid w:val="002C4BA9"/>
    <w:rsid w:val="002C53E8"/>
    <w:rsid w:val="002D4093"/>
    <w:rsid w:val="002F04E0"/>
    <w:rsid w:val="002F3BB9"/>
    <w:rsid w:val="002F6AC3"/>
    <w:rsid w:val="002F71CA"/>
    <w:rsid w:val="002F77DD"/>
    <w:rsid w:val="00306097"/>
    <w:rsid w:val="00320CE3"/>
    <w:rsid w:val="003222DF"/>
    <w:rsid w:val="00323E15"/>
    <w:rsid w:val="00331F9F"/>
    <w:rsid w:val="00340A4A"/>
    <w:rsid w:val="0034110F"/>
    <w:rsid w:val="0034419C"/>
    <w:rsid w:val="00346594"/>
    <w:rsid w:val="00357CF4"/>
    <w:rsid w:val="003658A4"/>
    <w:rsid w:val="00373831"/>
    <w:rsid w:val="003751DB"/>
    <w:rsid w:val="003754D6"/>
    <w:rsid w:val="00377162"/>
    <w:rsid w:val="0037717F"/>
    <w:rsid w:val="00381B3C"/>
    <w:rsid w:val="00383699"/>
    <w:rsid w:val="00386196"/>
    <w:rsid w:val="00396D14"/>
    <w:rsid w:val="00397550"/>
    <w:rsid w:val="003A07ED"/>
    <w:rsid w:val="003A3407"/>
    <w:rsid w:val="003B7B22"/>
    <w:rsid w:val="003E0AF2"/>
    <w:rsid w:val="003E173D"/>
    <w:rsid w:val="003F0F38"/>
    <w:rsid w:val="003F5B4E"/>
    <w:rsid w:val="00401FBF"/>
    <w:rsid w:val="00420C46"/>
    <w:rsid w:val="0042428B"/>
    <w:rsid w:val="004264A6"/>
    <w:rsid w:val="00432084"/>
    <w:rsid w:val="00441BA4"/>
    <w:rsid w:val="004457E8"/>
    <w:rsid w:val="0045210D"/>
    <w:rsid w:val="004530A5"/>
    <w:rsid w:val="00475524"/>
    <w:rsid w:val="00476863"/>
    <w:rsid w:val="00483440"/>
    <w:rsid w:val="0049066F"/>
    <w:rsid w:val="00492466"/>
    <w:rsid w:val="004A0924"/>
    <w:rsid w:val="004B2433"/>
    <w:rsid w:val="004C149C"/>
    <w:rsid w:val="004C6AFF"/>
    <w:rsid w:val="004C7227"/>
    <w:rsid w:val="004D310C"/>
    <w:rsid w:val="004D6372"/>
    <w:rsid w:val="004E35B6"/>
    <w:rsid w:val="004F1AFA"/>
    <w:rsid w:val="004F1C2E"/>
    <w:rsid w:val="004F51DF"/>
    <w:rsid w:val="005056AD"/>
    <w:rsid w:val="00505C26"/>
    <w:rsid w:val="00505E92"/>
    <w:rsid w:val="005174DB"/>
    <w:rsid w:val="00521F35"/>
    <w:rsid w:val="00524AC5"/>
    <w:rsid w:val="0054592B"/>
    <w:rsid w:val="00550506"/>
    <w:rsid w:val="00565E22"/>
    <w:rsid w:val="00566648"/>
    <w:rsid w:val="005825C4"/>
    <w:rsid w:val="00584225"/>
    <w:rsid w:val="00586F98"/>
    <w:rsid w:val="0058711B"/>
    <w:rsid w:val="005A1396"/>
    <w:rsid w:val="005B0FEB"/>
    <w:rsid w:val="005B4E2E"/>
    <w:rsid w:val="005B6CF1"/>
    <w:rsid w:val="005C15E2"/>
    <w:rsid w:val="005C36FB"/>
    <w:rsid w:val="005D3CA1"/>
    <w:rsid w:val="005F0E7E"/>
    <w:rsid w:val="006025AC"/>
    <w:rsid w:val="00611469"/>
    <w:rsid w:val="006278EA"/>
    <w:rsid w:val="006375C1"/>
    <w:rsid w:val="00643E00"/>
    <w:rsid w:val="006452BF"/>
    <w:rsid w:val="00654AC9"/>
    <w:rsid w:val="00654EFA"/>
    <w:rsid w:val="00663B40"/>
    <w:rsid w:val="00675997"/>
    <w:rsid w:val="006777CF"/>
    <w:rsid w:val="00683EF4"/>
    <w:rsid w:val="00690C0B"/>
    <w:rsid w:val="006945EB"/>
    <w:rsid w:val="006948EC"/>
    <w:rsid w:val="006A59CD"/>
    <w:rsid w:val="006B151B"/>
    <w:rsid w:val="006B34C6"/>
    <w:rsid w:val="006B4178"/>
    <w:rsid w:val="006B7214"/>
    <w:rsid w:val="006C65F1"/>
    <w:rsid w:val="006D1C9B"/>
    <w:rsid w:val="006D30D7"/>
    <w:rsid w:val="006D3127"/>
    <w:rsid w:val="006E1986"/>
    <w:rsid w:val="006E1C99"/>
    <w:rsid w:val="006F4E39"/>
    <w:rsid w:val="00702FA1"/>
    <w:rsid w:val="00704A2A"/>
    <w:rsid w:val="00710272"/>
    <w:rsid w:val="007179B7"/>
    <w:rsid w:val="00721612"/>
    <w:rsid w:val="00746958"/>
    <w:rsid w:val="007522E3"/>
    <w:rsid w:val="0075245A"/>
    <w:rsid w:val="00752C36"/>
    <w:rsid w:val="007535D8"/>
    <w:rsid w:val="007570A6"/>
    <w:rsid w:val="007572F9"/>
    <w:rsid w:val="007707F7"/>
    <w:rsid w:val="00776087"/>
    <w:rsid w:val="00777036"/>
    <w:rsid w:val="00785B95"/>
    <w:rsid w:val="00787167"/>
    <w:rsid w:val="007A3F16"/>
    <w:rsid w:val="007B3A33"/>
    <w:rsid w:val="007C3792"/>
    <w:rsid w:val="007E493F"/>
    <w:rsid w:val="007F60CE"/>
    <w:rsid w:val="008015F2"/>
    <w:rsid w:val="00802378"/>
    <w:rsid w:val="00806A33"/>
    <w:rsid w:val="00807EFD"/>
    <w:rsid w:val="0081344B"/>
    <w:rsid w:val="008237C8"/>
    <w:rsid w:val="00824C4C"/>
    <w:rsid w:val="00825595"/>
    <w:rsid w:val="008257F4"/>
    <w:rsid w:val="00831405"/>
    <w:rsid w:val="00837A54"/>
    <w:rsid w:val="008439A8"/>
    <w:rsid w:val="00846DCC"/>
    <w:rsid w:val="00847163"/>
    <w:rsid w:val="00853F25"/>
    <w:rsid w:val="00861C91"/>
    <w:rsid w:val="008624BE"/>
    <w:rsid w:val="00870405"/>
    <w:rsid w:val="00873BD8"/>
    <w:rsid w:val="00877129"/>
    <w:rsid w:val="0088453A"/>
    <w:rsid w:val="008846C9"/>
    <w:rsid w:val="008877B4"/>
    <w:rsid w:val="00897FF0"/>
    <w:rsid w:val="008A2138"/>
    <w:rsid w:val="008A281A"/>
    <w:rsid w:val="008B0761"/>
    <w:rsid w:val="008C2DEF"/>
    <w:rsid w:val="008C797B"/>
    <w:rsid w:val="008E1A45"/>
    <w:rsid w:val="008E28F9"/>
    <w:rsid w:val="008F7EEF"/>
    <w:rsid w:val="009103F2"/>
    <w:rsid w:val="00915D6A"/>
    <w:rsid w:val="009213D1"/>
    <w:rsid w:val="00921658"/>
    <w:rsid w:val="00921D58"/>
    <w:rsid w:val="00926773"/>
    <w:rsid w:val="00940E13"/>
    <w:rsid w:val="00944165"/>
    <w:rsid w:val="00946D61"/>
    <w:rsid w:val="00950C99"/>
    <w:rsid w:val="0095369F"/>
    <w:rsid w:val="0096213B"/>
    <w:rsid w:val="00964444"/>
    <w:rsid w:val="00974706"/>
    <w:rsid w:val="0097482B"/>
    <w:rsid w:val="00980816"/>
    <w:rsid w:val="00981685"/>
    <w:rsid w:val="00985CA0"/>
    <w:rsid w:val="00991A9B"/>
    <w:rsid w:val="00991DD2"/>
    <w:rsid w:val="00993006"/>
    <w:rsid w:val="009B0FA2"/>
    <w:rsid w:val="009B3366"/>
    <w:rsid w:val="009C1035"/>
    <w:rsid w:val="009C4B8E"/>
    <w:rsid w:val="009C6EDD"/>
    <w:rsid w:val="009D2114"/>
    <w:rsid w:val="009D3431"/>
    <w:rsid w:val="009D54AF"/>
    <w:rsid w:val="009D68DF"/>
    <w:rsid w:val="009E4737"/>
    <w:rsid w:val="009E57E0"/>
    <w:rsid w:val="009E5A4D"/>
    <w:rsid w:val="009E605A"/>
    <w:rsid w:val="009F213A"/>
    <w:rsid w:val="00A03624"/>
    <w:rsid w:val="00A03CF5"/>
    <w:rsid w:val="00A03FD7"/>
    <w:rsid w:val="00A05F66"/>
    <w:rsid w:val="00A12FD5"/>
    <w:rsid w:val="00A27374"/>
    <w:rsid w:val="00A31539"/>
    <w:rsid w:val="00A3624D"/>
    <w:rsid w:val="00A42E9D"/>
    <w:rsid w:val="00A43A7F"/>
    <w:rsid w:val="00A45A0D"/>
    <w:rsid w:val="00A47643"/>
    <w:rsid w:val="00A53065"/>
    <w:rsid w:val="00A53DE1"/>
    <w:rsid w:val="00A56D80"/>
    <w:rsid w:val="00A60459"/>
    <w:rsid w:val="00A614CB"/>
    <w:rsid w:val="00A62544"/>
    <w:rsid w:val="00A802B6"/>
    <w:rsid w:val="00A80C33"/>
    <w:rsid w:val="00A87A34"/>
    <w:rsid w:val="00A95286"/>
    <w:rsid w:val="00AA194A"/>
    <w:rsid w:val="00AA55A7"/>
    <w:rsid w:val="00AB10DC"/>
    <w:rsid w:val="00AB1780"/>
    <w:rsid w:val="00AB1BED"/>
    <w:rsid w:val="00AB2BE4"/>
    <w:rsid w:val="00AB3EB9"/>
    <w:rsid w:val="00AB4126"/>
    <w:rsid w:val="00AC0DE4"/>
    <w:rsid w:val="00AC2FE7"/>
    <w:rsid w:val="00AC3581"/>
    <w:rsid w:val="00AC3D1D"/>
    <w:rsid w:val="00AD0646"/>
    <w:rsid w:val="00AD1223"/>
    <w:rsid w:val="00AD263E"/>
    <w:rsid w:val="00AD3D34"/>
    <w:rsid w:val="00AD58C8"/>
    <w:rsid w:val="00AD61AB"/>
    <w:rsid w:val="00AE1EC4"/>
    <w:rsid w:val="00AF0B0A"/>
    <w:rsid w:val="00AF0D17"/>
    <w:rsid w:val="00AF2B7C"/>
    <w:rsid w:val="00AF4AA7"/>
    <w:rsid w:val="00B06E8F"/>
    <w:rsid w:val="00B14EAB"/>
    <w:rsid w:val="00B159AB"/>
    <w:rsid w:val="00B16D0D"/>
    <w:rsid w:val="00B25D9F"/>
    <w:rsid w:val="00B36A0F"/>
    <w:rsid w:val="00B3709C"/>
    <w:rsid w:val="00B37330"/>
    <w:rsid w:val="00B42451"/>
    <w:rsid w:val="00B428BA"/>
    <w:rsid w:val="00B46E16"/>
    <w:rsid w:val="00B53BC4"/>
    <w:rsid w:val="00B63452"/>
    <w:rsid w:val="00B634EE"/>
    <w:rsid w:val="00B66BA2"/>
    <w:rsid w:val="00B71E39"/>
    <w:rsid w:val="00B74E67"/>
    <w:rsid w:val="00B767AA"/>
    <w:rsid w:val="00B800EC"/>
    <w:rsid w:val="00B90151"/>
    <w:rsid w:val="00B9521B"/>
    <w:rsid w:val="00BA19A5"/>
    <w:rsid w:val="00BA6FC4"/>
    <w:rsid w:val="00BB2065"/>
    <w:rsid w:val="00BB567E"/>
    <w:rsid w:val="00BB6D29"/>
    <w:rsid w:val="00BC4D25"/>
    <w:rsid w:val="00BD2F3A"/>
    <w:rsid w:val="00BD3014"/>
    <w:rsid w:val="00BD3BC0"/>
    <w:rsid w:val="00BD4E6B"/>
    <w:rsid w:val="00BD4EBA"/>
    <w:rsid w:val="00BD5C4E"/>
    <w:rsid w:val="00BD7EC2"/>
    <w:rsid w:val="00BE036B"/>
    <w:rsid w:val="00BE4375"/>
    <w:rsid w:val="00BF2E82"/>
    <w:rsid w:val="00BF47C9"/>
    <w:rsid w:val="00BF4E97"/>
    <w:rsid w:val="00C05558"/>
    <w:rsid w:val="00C05A59"/>
    <w:rsid w:val="00C13959"/>
    <w:rsid w:val="00C17D42"/>
    <w:rsid w:val="00C20BCB"/>
    <w:rsid w:val="00C21560"/>
    <w:rsid w:val="00C321D9"/>
    <w:rsid w:val="00C33831"/>
    <w:rsid w:val="00C51BBE"/>
    <w:rsid w:val="00C57613"/>
    <w:rsid w:val="00C57FAC"/>
    <w:rsid w:val="00C64958"/>
    <w:rsid w:val="00C81E3D"/>
    <w:rsid w:val="00C90145"/>
    <w:rsid w:val="00C92D2E"/>
    <w:rsid w:val="00C97A5E"/>
    <w:rsid w:val="00CA7DC9"/>
    <w:rsid w:val="00CB2154"/>
    <w:rsid w:val="00CB3E04"/>
    <w:rsid w:val="00CB5B7A"/>
    <w:rsid w:val="00CB6DBA"/>
    <w:rsid w:val="00CB7E2D"/>
    <w:rsid w:val="00CD446E"/>
    <w:rsid w:val="00CE4F88"/>
    <w:rsid w:val="00CE76CB"/>
    <w:rsid w:val="00CF0844"/>
    <w:rsid w:val="00CF4C03"/>
    <w:rsid w:val="00D018ED"/>
    <w:rsid w:val="00D059C6"/>
    <w:rsid w:val="00D11E48"/>
    <w:rsid w:val="00D12B61"/>
    <w:rsid w:val="00D2684D"/>
    <w:rsid w:val="00D26D73"/>
    <w:rsid w:val="00D33730"/>
    <w:rsid w:val="00D526DD"/>
    <w:rsid w:val="00D5285B"/>
    <w:rsid w:val="00D54C04"/>
    <w:rsid w:val="00D6005F"/>
    <w:rsid w:val="00D636D7"/>
    <w:rsid w:val="00D6436E"/>
    <w:rsid w:val="00D6784A"/>
    <w:rsid w:val="00D77697"/>
    <w:rsid w:val="00D80F49"/>
    <w:rsid w:val="00D83444"/>
    <w:rsid w:val="00D86A67"/>
    <w:rsid w:val="00D90CAF"/>
    <w:rsid w:val="00D97F80"/>
    <w:rsid w:val="00DC5009"/>
    <w:rsid w:val="00DC77D8"/>
    <w:rsid w:val="00DD4F55"/>
    <w:rsid w:val="00DD6063"/>
    <w:rsid w:val="00DE02AA"/>
    <w:rsid w:val="00DE1754"/>
    <w:rsid w:val="00DE3D50"/>
    <w:rsid w:val="00DE3FB7"/>
    <w:rsid w:val="00DE5E5B"/>
    <w:rsid w:val="00DF1F35"/>
    <w:rsid w:val="00E05BD9"/>
    <w:rsid w:val="00E06E90"/>
    <w:rsid w:val="00E12054"/>
    <w:rsid w:val="00E143E9"/>
    <w:rsid w:val="00E14750"/>
    <w:rsid w:val="00E1556B"/>
    <w:rsid w:val="00E160F8"/>
    <w:rsid w:val="00E17F97"/>
    <w:rsid w:val="00E21F0E"/>
    <w:rsid w:val="00E2349C"/>
    <w:rsid w:val="00E301CA"/>
    <w:rsid w:val="00E321A1"/>
    <w:rsid w:val="00E331DE"/>
    <w:rsid w:val="00E41A5C"/>
    <w:rsid w:val="00E544C7"/>
    <w:rsid w:val="00E5615F"/>
    <w:rsid w:val="00E564A4"/>
    <w:rsid w:val="00E61DCC"/>
    <w:rsid w:val="00E671AA"/>
    <w:rsid w:val="00E7505E"/>
    <w:rsid w:val="00E80CAF"/>
    <w:rsid w:val="00E80CF3"/>
    <w:rsid w:val="00E836B6"/>
    <w:rsid w:val="00E85027"/>
    <w:rsid w:val="00E92BDF"/>
    <w:rsid w:val="00E942CA"/>
    <w:rsid w:val="00E94357"/>
    <w:rsid w:val="00EA4121"/>
    <w:rsid w:val="00EA4857"/>
    <w:rsid w:val="00EA49FF"/>
    <w:rsid w:val="00EB6633"/>
    <w:rsid w:val="00EB7444"/>
    <w:rsid w:val="00ED23D0"/>
    <w:rsid w:val="00ED322A"/>
    <w:rsid w:val="00EE3ADA"/>
    <w:rsid w:val="00EF593B"/>
    <w:rsid w:val="00EF6094"/>
    <w:rsid w:val="00F01F0E"/>
    <w:rsid w:val="00F04336"/>
    <w:rsid w:val="00F120CB"/>
    <w:rsid w:val="00F2787C"/>
    <w:rsid w:val="00F336AB"/>
    <w:rsid w:val="00F40C5F"/>
    <w:rsid w:val="00F42F3C"/>
    <w:rsid w:val="00F43903"/>
    <w:rsid w:val="00F47BDC"/>
    <w:rsid w:val="00F5040A"/>
    <w:rsid w:val="00F50DC0"/>
    <w:rsid w:val="00F6401A"/>
    <w:rsid w:val="00F73D0B"/>
    <w:rsid w:val="00F742D9"/>
    <w:rsid w:val="00F75371"/>
    <w:rsid w:val="00F75834"/>
    <w:rsid w:val="00F76FDB"/>
    <w:rsid w:val="00F8742B"/>
    <w:rsid w:val="00F91A92"/>
    <w:rsid w:val="00F91ECC"/>
    <w:rsid w:val="00F92428"/>
    <w:rsid w:val="00F931F8"/>
    <w:rsid w:val="00F935EC"/>
    <w:rsid w:val="00F94936"/>
    <w:rsid w:val="00F95D9E"/>
    <w:rsid w:val="00FA2C9F"/>
    <w:rsid w:val="00FA53F4"/>
    <w:rsid w:val="00FB0995"/>
    <w:rsid w:val="00FB5CF9"/>
    <w:rsid w:val="00FC0BE1"/>
    <w:rsid w:val="00FC62DD"/>
    <w:rsid w:val="00FC6E40"/>
    <w:rsid w:val="00FC7D52"/>
    <w:rsid w:val="00FD28FE"/>
    <w:rsid w:val="00FD2D38"/>
    <w:rsid w:val="00FD387E"/>
    <w:rsid w:val="00FD520A"/>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3897327">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54235299">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57775782">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www.owasp.org/index.php/OWASP_Cornucopia" TargetMode="External"/><Relationship Id="rId26" Type="http://schemas.openxmlformats.org/officeDocument/2006/relationships/hyperlink" Target="https://www.owasp.org/index.php/File:OWASP_SCP_Quick_Reference_Guide_v2.pdf" TargetMode="External"/><Relationship Id="rId27" Type="http://schemas.openxmlformats.org/officeDocument/2006/relationships/hyperlink" Target="https://www.owasp.org/index.php/AppSensor_DetectionPoints" TargetMode="External"/><Relationship Id="rId28" Type="http://schemas.openxmlformats.org/officeDocument/2006/relationships/hyperlink" Target="http://capec.mitre.org/data/" TargetMode="External"/><Relationship Id="rId29" Type="http://schemas.openxmlformats.org/officeDocument/2006/relationships/hyperlink" Target="http://capec.mitre.org/data/archive/capec_v1.7.1.zip"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safecode.org/publications/SAFECode_Agile_Dev_Security0712.pdf" TargetMode="External"/><Relationship Id="rId31" Type="http://schemas.openxmlformats.org/officeDocument/2006/relationships/hyperlink" Target="https://www.owasp.org/index.php/Category:Framework_Security_Matrix" TargetMode="External"/><Relationship Id="rId32" Type="http://schemas.openxmlformats.org/officeDocument/2006/relationships/hyperlink" Target="http://blogs.computerworld.com/application-security/21545/security-why-choosing-frameworks-platforms-and-language-matter"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3.png"/><Relationship Id="rId34" Type="http://schemas.openxmlformats.org/officeDocument/2006/relationships/hyperlink" Target="http://trustedsoftwarealliance.com/2014/03/21/the-owasp-cornucopia-project-with-colin-watson/" TargetMode="External"/><Relationship Id="rId35" Type="http://schemas.openxmlformats.org/officeDocument/2006/relationships/hyperlink" Target="https://www.youtube.com/watch?v=Q_LE-8xNXVk" TargetMode="External"/><Relationship Id="rId36" Type="http://schemas.openxmlformats.org/officeDocument/2006/relationships/image" Target="media/image4.png"/><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header" Target="header1.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24</Pages>
  <Words>8628</Words>
  <Characters>49182</Characters>
  <Application>Microsoft Macintosh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57695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v1.10</dc:subject>
  <dc:creator>Colin Watson</dc:creator>
  <cp:keywords>ecommerce,website,security,requirements,threats,attacks</cp:keywords>
  <dc:description>This document is licensed under the Creative Commons Attribution-ShareAlike 3.0 license</dc:description>
  <cp:lastModifiedBy>Colin Watson</cp:lastModifiedBy>
  <cp:revision>22</cp:revision>
  <cp:lastPrinted>2014-03-21T16:11:00Z</cp:lastPrinted>
  <dcterms:created xsi:type="dcterms:W3CDTF">2014-03-21T17:23:00Z</dcterms:created>
  <dcterms:modified xsi:type="dcterms:W3CDTF">2015-03-10T09:00:00Z</dcterms:modified>
  <cp:category/>
</cp:coreProperties>
</file>