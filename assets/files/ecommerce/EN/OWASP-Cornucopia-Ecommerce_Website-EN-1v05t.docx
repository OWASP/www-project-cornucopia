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718153C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0" w:author="Colin Watson" w:date="2014-03-21T14:51:00Z">
              <w:r w:rsidR="00A03624">
                <w:rPr>
                  <w:rFonts w:ascii="Garamond" w:hAnsi="Garamond"/>
                  <w:b/>
                  <w:color w:val="000090"/>
                  <w:sz w:val="32"/>
                  <w:szCs w:val="32"/>
                </w:rPr>
                <w:t>v1.05</w:t>
              </w:r>
            </w:ins>
            <w:del w:id="1" w:author="Colin Watson" w:date="2014-03-21T14:39:00Z">
              <w:r w:rsidR="0002122B" w:rsidDel="00377162">
                <w:rPr>
                  <w:rFonts w:ascii="Garamond" w:hAnsi="Garamond"/>
                  <w:b/>
                  <w:color w:val="000090"/>
                  <w:sz w:val="32"/>
                  <w:szCs w:val="32"/>
                </w:rPr>
                <w:delText>v1.03</w:delText>
              </w:r>
            </w:del>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w:t>
            </w:r>
            <w:bookmarkStart w:id="2" w:name="_GoBack"/>
            <w:bookmarkEnd w:id="2"/>
            <w:r w:rsidRPr="00777036">
              <w:rPr>
                <w:rFonts w:ascii="Garamond" w:hAnsi="Garamond"/>
                <w:sz w:val="18"/>
                <w:szCs w:val="18"/>
              </w:rPr>
              <w:t xml:space="preserve">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E9B50BF"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-2014</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r w:rsidR="007535D8">
              <w:fldChar w:fldCharType="begin"/>
            </w:r>
            <w:r w:rsidR="007535D8">
              <w:instrText xml:space="preserve"> HYPERLINK "http://www.safecode.org/" </w:instrText>
            </w:r>
            <w:ins w:id="3" w:author="Colin Watson" w:date="2014-03-21T14:39:00Z"/>
            <w:r w:rsidR="007535D8">
              <w:fldChar w:fldCharType="separate"/>
            </w:r>
            <w:r w:rsidR="009B0FA2" w:rsidRPr="009B0FA2">
              <w:rPr>
                <w:rStyle w:val="Hyperlink"/>
                <w:rFonts w:ascii="Garamond" w:hAnsi="Garamond"/>
                <w:sz w:val="20"/>
                <w:szCs w:val="20"/>
              </w:rPr>
              <w:t>SAFECode</w:t>
            </w:r>
            <w:r w:rsidR="007535D8">
              <w:rPr>
                <w:rStyle w:val="Hyperlink"/>
                <w:rFonts w:ascii="Garamond" w:hAnsi="Garamond"/>
                <w:sz w:val="20"/>
                <w:szCs w:val="20"/>
              </w:rPr>
              <w:fldChar w:fldCharType="end"/>
            </w:r>
            <w:r w:rsidR="009B0FA2">
              <w:rPr>
                <w:rFonts w:ascii="Garamond" w:hAnsi="Garamond"/>
                <w:sz w:val="20"/>
                <w:szCs w:val="20"/>
              </w:rPr>
              <w:t xml:space="preserve"> published its </w:t>
            </w:r>
            <w:r w:rsidR="007535D8">
              <w:fldChar w:fldCharType="begin"/>
            </w:r>
            <w:r w:rsidR="007535D8">
              <w:instrText xml:space="preserve"> HYPERLINK "http://www.safecode.org/publications/SAFECode_Agile_Dev_Security0712.pdf" </w:instrText>
            </w:r>
            <w:ins w:id="4" w:author="Colin Watson" w:date="2014-03-21T14:39:00Z"/>
            <w:r w:rsidR="007535D8">
              <w:fldChar w:fldCharType="separate"/>
            </w:r>
            <w:r w:rsidR="009B0FA2" w:rsidRPr="009B0FA2">
              <w:rPr>
                <w:rStyle w:val="Hyperlink"/>
                <w:rFonts w:ascii="Garamond" w:hAnsi="Garamond"/>
                <w:sz w:val="20"/>
                <w:szCs w:val="20"/>
              </w:rPr>
              <w:t>Practical Security Stories and Security Tasks for Agile Development Environments</w:t>
            </w:r>
            <w:r w:rsidR="007535D8">
              <w:rPr>
                <w:rStyle w:val="Hyperlink"/>
                <w:rFonts w:ascii="Garamond" w:hAnsi="Garamond"/>
                <w:sz w:val="20"/>
                <w:szCs w:val="20"/>
              </w:rPr>
              <w:fldChar w:fldCharType="end"/>
            </w:r>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r w:rsidR="007535D8">
              <w:fldChar w:fldCharType="begin"/>
            </w:r>
            <w:r w:rsidR="007535D8">
              <w:instrText xml:space="preserve"> HYPERLINK "http://www.microsoft.com/security/sdl/adopt/eop.aspx" </w:instrText>
            </w:r>
            <w:ins w:id="5" w:author="Colin Watson" w:date="2014-03-21T14:39:00Z"/>
            <w:r w:rsidR="007535D8">
              <w:fldChar w:fldCharType="separate"/>
            </w:r>
            <w:r w:rsidR="00AF4AA7" w:rsidRPr="00897FF0">
              <w:rPr>
                <w:rStyle w:val="Hyperlink"/>
                <w:rFonts w:ascii="Garamond" w:hAnsi="Garamond"/>
                <w:sz w:val="20"/>
                <w:szCs w:val="20"/>
              </w:rPr>
              <w:t>Elevation of Privilege: The Threat Modeling Game</w:t>
            </w:r>
            <w:r w:rsidR="007535D8">
              <w:rPr>
                <w:rStyle w:val="Hyperlink"/>
                <w:rFonts w:ascii="Garamond" w:hAnsi="Garamond"/>
                <w:sz w:val="20"/>
                <w:szCs w:val="20"/>
              </w:rPr>
              <w:fldChar w:fldCharType="end"/>
            </w:r>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r w:rsidR="007535D8">
              <w:fldChar w:fldCharType="begin"/>
            </w:r>
            <w:r w:rsidR="007535D8">
              <w:instrText xml:space="preserve"> HYPERLINK "http://blogs.msdn.com/b/sdl/archive/2010/03/02/announcing-elevation-of-privilege-the-threat-modeling-game.aspx" </w:instrText>
            </w:r>
            <w:ins w:id="6" w:author="Colin Watson" w:date="2014-03-21T14:39:00Z"/>
            <w:r w:rsidR="007535D8">
              <w:fldChar w:fldCharType="separate"/>
            </w:r>
            <w:r w:rsidR="00D6784A" w:rsidRPr="00D6784A">
              <w:rPr>
                <w:rStyle w:val="Hyperlink"/>
                <w:rFonts w:ascii="Garamond" w:hAnsi="Garamond"/>
                <w:sz w:val="20"/>
                <w:szCs w:val="20"/>
              </w:rPr>
              <w:t>published under a</w:t>
            </w:r>
            <w:r w:rsidR="007535D8">
              <w:rPr>
                <w:rStyle w:val="Hyperlink"/>
                <w:rFonts w:ascii="Garamond" w:hAnsi="Garamond"/>
                <w:sz w:val="20"/>
                <w:szCs w:val="20"/>
              </w:rPr>
              <w:fldChar w:fldCharType="end"/>
            </w:r>
            <w:r w:rsidR="00D6784A">
              <w:rPr>
                <w:rFonts w:ascii="Garamond" w:hAnsi="Garamond"/>
                <w:sz w:val="20"/>
                <w:szCs w:val="20"/>
              </w:rPr>
              <w:t xml:space="preserve"> </w:t>
            </w:r>
            <w:r w:rsidR="007535D8">
              <w:fldChar w:fldCharType="begin"/>
            </w:r>
            <w:r w:rsidR="007535D8">
              <w:instrText xml:space="preserve"> HYPERLINK "http://creativecommons.org/licenses/by/3.0/" </w:instrText>
            </w:r>
            <w:ins w:id="7" w:author="Colin Watson" w:date="2014-03-21T14:39:00Z"/>
            <w:r w:rsidR="007535D8">
              <w:fldChar w:fldCharType="separate"/>
            </w:r>
            <w:r w:rsidR="00D6784A" w:rsidRPr="00D97F80">
              <w:rPr>
                <w:rStyle w:val="Hyperlink"/>
                <w:rFonts w:ascii="Garamond" w:hAnsi="Garamond"/>
                <w:sz w:val="20"/>
                <w:szCs w:val="20"/>
              </w:rPr>
              <w:t>Creative Commons Attribution License</w:t>
            </w:r>
            <w:r w:rsidR="007535D8">
              <w:rPr>
                <w:rStyle w:val="Hyperlink"/>
                <w:rFonts w:ascii="Garamond" w:hAnsi="Garamond"/>
                <w:sz w:val="20"/>
                <w:szCs w:val="20"/>
              </w:rPr>
              <w:fldChar w:fldCharType="end"/>
            </w:r>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r w:rsidR="007535D8">
              <w:fldChar w:fldCharType="begin"/>
            </w:r>
            <w:r w:rsidR="007535D8">
              <w:instrText xml:space="preserve"> HYPERLINK "https://www.pcisecuritystandards.org/pdfs/PCI_DSS_v2_eCommerce_Guidelines.pdf" </w:instrText>
            </w:r>
            <w:ins w:id="8" w:author="Colin Watson" w:date="2014-03-21T14:39:00Z"/>
            <w:r w:rsidR="007535D8">
              <w:fldChar w:fldCharType="separate"/>
            </w:r>
            <w:r w:rsidR="00127EEE" w:rsidRPr="00E21F0E">
              <w:rPr>
                <w:rStyle w:val="Hyperlink"/>
                <w:rFonts w:ascii="Garamond" w:hAnsi="Garamond"/>
                <w:sz w:val="20"/>
                <w:szCs w:val="20"/>
              </w:rPr>
              <w:t>PCI DSS E-commerce Guidelines</w:t>
            </w:r>
            <w:r w:rsidR="007535D8">
              <w:rPr>
                <w:rStyle w:val="Hyperlink"/>
                <w:rFonts w:ascii="Garamond" w:hAnsi="Garamond"/>
                <w:sz w:val="20"/>
                <w:szCs w:val="20"/>
              </w:rPr>
              <w:fldChar w:fldCharType="end"/>
            </w:r>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r w:rsidR="007535D8">
              <w:fldChar w:fldCharType="begin"/>
            </w:r>
            <w:r w:rsidR="007535D8">
              <w:instrText xml:space="preserve"> HYPERLINK "https://www.owasp.org/index.php/OWASP_Secure_Coding_Practices_-_Quick_Reference_Guide" </w:instrText>
            </w:r>
            <w:ins w:id="9" w:author="Colin Watson" w:date="2014-03-21T14:39:00Z"/>
            <w:r w:rsidR="007535D8">
              <w:fldChar w:fldCharType="separate"/>
            </w:r>
            <w:r w:rsidR="00110317" w:rsidRPr="00110317">
              <w:rPr>
                <w:rStyle w:val="Hyperlink"/>
                <w:rFonts w:ascii="Garamond" w:hAnsi="Garamond"/>
                <w:sz w:val="18"/>
                <w:szCs w:val="18"/>
              </w:rPr>
              <w:t>OWASP Secure Coding Practices - Quick Reference Guide</w:t>
            </w:r>
            <w:r w:rsidR="007535D8">
              <w:rPr>
                <w:rStyle w:val="Hyperlink"/>
                <w:rFonts w:ascii="Garamond" w:hAnsi="Garamond"/>
                <w:sz w:val="18"/>
                <w:szCs w:val="18"/>
              </w:rPr>
              <w:fldChar w:fldCharType="end"/>
            </w:r>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r w:rsidR="007535D8">
              <w:fldChar w:fldCharType="begin"/>
            </w:r>
            <w:r w:rsidR="007535D8">
              <w:instrText xml:space="preserve"> HYPERLINK "https://www.owasp.org/index.php/Category:OWASP_Application_Security_Verification_Standard_Project" </w:instrText>
            </w:r>
            <w:ins w:id="10" w:author="Colin Watson" w:date="2014-03-21T14:39:00Z"/>
            <w:r w:rsidR="007535D8">
              <w:fldChar w:fldCharType="separate"/>
            </w:r>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r w:rsidR="007535D8">
              <w:rPr>
                <w:rStyle w:val="Hyperlink"/>
                <w:rFonts w:ascii="Garamond" w:hAnsi="Garamond"/>
                <w:sz w:val="20"/>
                <w:szCs w:val="20"/>
              </w:rPr>
              <w:fldChar w:fldCharType="end"/>
            </w:r>
            <w:r w:rsidR="00110317">
              <w:rPr>
                <w:rFonts w:ascii="Garamond" w:hAnsi="Garamond"/>
                <w:sz w:val="20"/>
                <w:szCs w:val="20"/>
              </w:rPr>
              <w:t xml:space="preserve">, the </w:t>
            </w:r>
            <w:r w:rsidR="007535D8">
              <w:fldChar w:fldCharType="begin"/>
            </w:r>
            <w:r w:rsidR="007535D8">
              <w:instrText xml:space="preserve"> HYPERLINK "https://www.owasp.org/index.php/OWASP_Testing_Project" </w:instrText>
            </w:r>
            <w:ins w:id="11" w:author="Colin Watson" w:date="2014-03-21T14:39:00Z"/>
            <w:r w:rsidR="007535D8">
              <w:fldChar w:fldCharType="separate"/>
            </w:r>
            <w:r w:rsidR="00110317" w:rsidRPr="00110317">
              <w:rPr>
                <w:rStyle w:val="Hyperlink"/>
                <w:rFonts w:ascii="Garamond" w:hAnsi="Garamond"/>
                <w:sz w:val="20"/>
                <w:szCs w:val="20"/>
              </w:rPr>
              <w:t>OWASP Testing Guide</w:t>
            </w:r>
            <w:r w:rsidR="007535D8">
              <w:rPr>
                <w:rStyle w:val="Hyperlink"/>
                <w:rFonts w:ascii="Garamond" w:hAnsi="Garamond"/>
                <w:sz w:val="20"/>
                <w:szCs w:val="20"/>
              </w:rPr>
              <w:fldChar w:fldCharType="end"/>
            </w:r>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r w:rsidR="007535D8">
              <w:fldChar w:fldCharType="begin"/>
            </w:r>
            <w:r w:rsidR="007535D8">
              <w:instrText xml:space="preserve"> HYPERLINK "http://www.securityninja.co.uk/secure-development/the-principles-place/" </w:instrText>
            </w:r>
            <w:ins w:id="12" w:author="Colin Watson" w:date="2014-03-21T14:39:00Z"/>
            <w:r w:rsidR="007535D8">
              <w:fldChar w:fldCharType="separate"/>
            </w:r>
            <w:r w:rsidR="00110317" w:rsidRPr="009B0FA2">
              <w:rPr>
                <w:rStyle w:val="Hyperlink"/>
                <w:rFonts w:ascii="Garamond" w:hAnsi="Garamond"/>
                <w:sz w:val="20"/>
                <w:szCs w:val="20"/>
              </w:rPr>
              <w:t>Principles of Secure Development</w:t>
            </w:r>
            <w:r w:rsidR="007535D8">
              <w:rPr>
                <w:rStyle w:val="Hyperlink"/>
                <w:rFonts w:ascii="Garamond" w:hAnsi="Garamond"/>
                <w:sz w:val="20"/>
                <w:szCs w:val="20"/>
              </w:rPr>
              <w:fldChar w:fldCharType="end"/>
            </w:r>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r w:rsidR="007535D8">
              <w:fldChar w:fldCharType="begin"/>
            </w:r>
            <w:r w:rsidR="007535D8">
              <w:instrText xml:space="preserve"> HYPERLINK "http://cwe.mitre.org/" </w:instrText>
            </w:r>
            <w:ins w:id="13" w:author="Colin Watson" w:date="2014-03-21T14:39:00Z"/>
            <w:r w:rsidR="007535D8">
              <w:fldChar w:fldCharType="separate"/>
            </w:r>
            <w:r w:rsidRPr="009B0FA2">
              <w:rPr>
                <w:rStyle w:val="Hyperlink"/>
                <w:rFonts w:ascii="Garamond" w:hAnsi="Garamond"/>
                <w:sz w:val="20"/>
                <w:szCs w:val="20"/>
              </w:rPr>
              <w:t>CWE</w:t>
            </w:r>
            <w:r w:rsidR="007535D8">
              <w:rPr>
                <w:rStyle w:val="Hyperlink"/>
                <w:rFonts w:ascii="Garamond" w:hAnsi="Garamond"/>
                <w:sz w:val="20"/>
                <w:szCs w:val="20"/>
              </w:rPr>
              <w:fldChar w:fldCharType="end"/>
            </w:r>
            <w:r>
              <w:rPr>
                <w:rFonts w:ascii="Garamond" w:hAnsi="Garamond"/>
                <w:sz w:val="20"/>
                <w:szCs w:val="20"/>
              </w:rPr>
              <w:t xml:space="preserve"> weakness IDs, but these proved too numerous, and instead it was decided to map each card to </w:t>
            </w:r>
            <w:r w:rsidR="007535D8">
              <w:fldChar w:fldCharType="begin"/>
            </w:r>
            <w:r w:rsidR="007535D8">
              <w:instrText xml:space="preserve"> HYPERLINK "http://capec.mitre.org/" </w:instrText>
            </w:r>
            <w:ins w:id="14" w:author="Colin Watson" w:date="2014-03-21T14:39:00Z"/>
            <w:r w:rsidR="007535D8">
              <w:fldChar w:fldCharType="separate"/>
            </w:r>
            <w:r w:rsidRPr="00D6784A">
              <w:rPr>
                <w:rStyle w:val="Hyperlink"/>
                <w:rFonts w:ascii="Garamond" w:hAnsi="Garamond"/>
                <w:sz w:val="20"/>
                <w:szCs w:val="20"/>
              </w:rPr>
              <w:t>CAPEC</w:t>
            </w:r>
            <w:r w:rsidR="007535D8">
              <w:rPr>
                <w:rStyle w:val="Hyperlink"/>
                <w:rFonts w:ascii="Garamond" w:hAnsi="Garamond"/>
                <w:sz w:val="20"/>
                <w:szCs w:val="20"/>
              </w:rPr>
              <w:fldChar w:fldCharType="end"/>
            </w:r>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r w:rsidR="007535D8">
              <w:fldChar w:fldCharType="begin"/>
            </w:r>
            <w:r w:rsidR="007535D8">
              <w:instrText xml:space="preserve"> HYPERLINK "https://www.owasp.org/index.php/OWASP_AppSensor_Project" </w:instrText>
            </w:r>
            <w:ins w:id="15" w:author="Colin Watson" w:date="2014-03-21T14:39:00Z"/>
            <w:r w:rsidR="007535D8">
              <w:fldChar w:fldCharType="separate"/>
            </w:r>
            <w:r w:rsidRPr="00D97F80">
              <w:rPr>
                <w:rStyle w:val="Hyperlink"/>
                <w:rFonts w:ascii="Garamond" w:hAnsi="Garamond"/>
                <w:sz w:val="20"/>
                <w:szCs w:val="20"/>
              </w:rPr>
              <w:t>AppSensor</w:t>
            </w:r>
            <w:r w:rsidR="007535D8">
              <w:rPr>
                <w:rStyle w:val="Hyperlink"/>
                <w:rFonts w:ascii="Garamond" w:hAnsi="Garamond"/>
                <w:sz w:val="20"/>
                <w:szCs w:val="20"/>
              </w:rPr>
              <w:fldChar w:fldCharType="end"/>
            </w:r>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r w:rsidR="007535D8">
              <w:fldChar w:fldCharType="begin"/>
            </w:r>
            <w:r w:rsidR="007535D8">
              <w:instrText xml:space="preserve"> HYPERLINK "http://social.technet.microsoft.com/wiki/contents/articles/285.elevation-of-privilege-the-game.aspx" </w:instrText>
            </w:r>
            <w:ins w:id="16" w:author="Colin Watson" w:date="2014-03-21T14:39:00Z"/>
            <w:r w:rsidR="007535D8">
              <w:fldChar w:fldCharType="separate"/>
            </w:r>
            <w:r w:rsidRPr="00D6784A">
              <w:rPr>
                <w:rStyle w:val="Hyperlink"/>
                <w:rFonts w:ascii="Garamond" w:hAnsi="Garamond"/>
                <w:sz w:val="20"/>
                <w:szCs w:val="20"/>
              </w:rPr>
              <w:t>those for EoP</w:t>
            </w:r>
            <w:r w:rsidR="007535D8">
              <w:rPr>
                <w:rStyle w:val="Hyperlink"/>
                <w:rFonts w:ascii="Garamond" w:hAnsi="Garamond"/>
                <w:sz w:val="20"/>
                <w:szCs w:val="20"/>
              </w:rPr>
              <w:fldChar w:fldCharType="end"/>
            </w:r>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r w:rsidR="007535D8">
              <w:fldChar w:fldCharType="begin"/>
            </w:r>
            <w:r w:rsidR="007535D8">
              <w:instrText xml:space="preserve"> HYPERLINK "http://www.avery.co.uk/avery/secure/gb_softwaredownload?downloadPath=%2Fuk%2FA-0017-01_L.doc" </w:instrText>
            </w:r>
            <w:ins w:id="17" w:author="Colin Watson" w:date="2014-03-21T14:39:00Z"/>
            <w:r w:rsidR="007535D8">
              <w:fldChar w:fldCharType="separate"/>
            </w:r>
            <w:r w:rsidRPr="00346594">
              <w:rPr>
                <w:rStyle w:val="Hyperlink"/>
                <w:rFonts w:ascii="Garamond" w:hAnsi="Garamond"/>
                <w:sz w:val="20"/>
                <w:szCs w:val="20"/>
              </w:rPr>
              <w:t>A-0017-01_L.doc</w:t>
            </w:r>
            <w:r w:rsidR="007535D8">
              <w:rPr>
                <w:rStyle w:val="Hyperlink"/>
                <w:rFonts w:ascii="Garamond" w:hAnsi="Garamond"/>
                <w:sz w:val="20"/>
                <w:szCs w:val="20"/>
              </w:rPr>
              <w:fldChar w:fldCharType="end"/>
            </w:r>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r w:rsidR="007535D8">
              <w:fldChar w:fldCharType="begin"/>
            </w:r>
            <w:r w:rsidR="007535D8">
              <w:instrText xml:space="preserve"> HYPERLINK "https://www.owasp.org/index.php/OWASP_Cornucopia" </w:instrText>
            </w:r>
            <w:ins w:id="18" w:author="Colin Watson" w:date="2014-03-21T14:39:00Z"/>
            <w:r w:rsidR="007535D8">
              <w:fldChar w:fldCharType="separate"/>
            </w:r>
            <w:r w:rsidR="00BF47C9" w:rsidRPr="00BF47C9">
              <w:rPr>
                <w:rStyle w:val="Hyperlink"/>
                <w:rFonts w:ascii="Garamond" w:hAnsi="Garamond"/>
                <w:sz w:val="20"/>
                <w:szCs w:val="20"/>
              </w:rPr>
              <w:t>https://www.owasp.org/index.php/OWASP_Cornucopia</w:t>
            </w:r>
            <w:r w:rsidR="007535D8">
              <w:rPr>
                <w:rStyle w:val="Hyperlink"/>
                <w:rFonts w:ascii="Garamond" w:hAnsi="Garamond"/>
                <w:sz w:val="20"/>
                <w:szCs w:val="20"/>
              </w:rPr>
              <w:fldChar w:fldCharType="end"/>
            </w:r>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r w:rsidR="007535D8">
              <w:fldChar w:fldCharType="begin"/>
            </w:r>
            <w:r w:rsidR="007535D8">
              <w:instrText xml:space="preserve"> HYPERLINK "https://www.owasp.org/index.php/File:OWASP_SCP_Quick_Reference_Guide_v2.pdf" </w:instrText>
            </w:r>
            <w:ins w:id="19" w:author="Colin Watson" w:date="2014-03-21T14:39:00Z"/>
            <w:r w:rsidR="007535D8">
              <w:fldChar w:fldCharType="separate"/>
            </w:r>
            <w:r w:rsidR="00D33730" w:rsidRPr="002F3BB9">
              <w:rPr>
                <w:rStyle w:val="Hyperlink"/>
                <w:rFonts w:ascii="Garamond" w:hAnsi="Garamond"/>
                <w:spacing w:val="-6"/>
                <w:sz w:val="20"/>
                <w:szCs w:val="20"/>
              </w:rPr>
              <w:t>https://www.owasp.org/index.php/File:OWASP_SCP_Quick_Reference_Guide_v2.pdf</w:t>
            </w:r>
            <w:r w:rsidR="007535D8">
              <w:rPr>
                <w:rStyle w:val="Hyperlink"/>
                <w:rFonts w:ascii="Garamond" w:hAnsi="Garamond"/>
                <w:spacing w:val="-6"/>
                <w:sz w:val="20"/>
                <w:szCs w:val="20"/>
              </w:rPr>
              <w:fldChar w:fldCharType="end"/>
            </w:r>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r w:rsidR="007535D8">
              <w:fldChar w:fldCharType="begin"/>
            </w:r>
            <w:r w:rsidR="007535D8">
              <w:instrText xml:space="preserve"> HYPERLINK "http://www.owasp.org/images/4/4e/OWASP_ASVS_2009_Web_App_Std_Release.pdf" </w:instrText>
            </w:r>
            <w:ins w:id="20" w:author="Colin Watson" w:date="2014-03-21T14:39:00Z"/>
            <w:r w:rsidR="007535D8">
              <w:fldChar w:fldCharType="separate"/>
            </w:r>
            <w:r w:rsidR="002F3BB9" w:rsidRPr="002F3BB9">
              <w:rPr>
                <w:rStyle w:val="Hyperlink"/>
                <w:rFonts w:ascii="Garamond" w:hAnsi="Garamond"/>
                <w:spacing w:val="-6"/>
                <w:sz w:val="20"/>
                <w:szCs w:val="20"/>
              </w:rPr>
              <w:t>http://www.owasp.org/images/4/4e/OWASP_ASVS_2009_Web_App_Std_Release.pdf</w:t>
            </w:r>
            <w:r w:rsidR="007535D8">
              <w:rPr>
                <w:rStyle w:val="Hyperlink"/>
                <w:rFonts w:ascii="Garamond" w:hAnsi="Garamond"/>
                <w:spacing w:val="-6"/>
                <w:sz w:val="20"/>
                <w:szCs w:val="20"/>
              </w:rPr>
              <w:fldChar w:fldCharType="end"/>
            </w:r>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r w:rsidR="007535D8">
              <w:fldChar w:fldCharType="begin"/>
            </w:r>
            <w:r w:rsidR="007535D8">
              <w:instrText xml:space="preserve"> HYPERLINK "https://www.owasp.org/index.php/AppSensor_DetectionPoints" </w:instrText>
            </w:r>
            <w:ins w:id="21" w:author="Colin Watson" w:date="2014-03-21T14:39:00Z"/>
            <w:r w:rsidR="007535D8">
              <w:fldChar w:fldCharType="separate"/>
            </w:r>
            <w:r w:rsidR="00F42F3C" w:rsidRPr="00F42F3C">
              <w:rPr>
                <w:rStyle w:val="Hyperlink"/>
                <w:rFonts w:ascii="Garamond" w:hAnsi="Garamond"/>
                <w:sz w:val="20"/>
                <w:szCs w:val="20"/>
              </w:rPr>
              <w:t>https://www.owasp.org/index.php/AppSensor_DetectionPoints</w:t>
            </w:r>
            <w:r w:rsidR="007535D8">
              <w:rPr>
                <w:rStyle w:val="Hyperlink"/>
                <w:rFonts w:ascii="Garamond" w:hAnsi="Garamond"/>
                <w:sz w:val="20"/>
                <w:szCs w:val="20"/>
              </w:rPr>
              <w:fldChar w:fldCharType="end"/>
            </w:r>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r w:rsidR="007535D8">
              <w:fldChar w:fldCharType="begin"/>
            </w:r>
            <w:r w:rsidR="007535D8">
              <w:instrText xml:space="preserve"> HYPERLINK "http://capec.mitre.org/data/" </w:instrText>
            </w:r>
            <w:ins w:id="22" w:author="Colin Watson" w:date="2014-03-21T14:39:00Z"/>
            <w:r w:rsidR="007535D8">
              <w:fldChar w:fldCharType="separate"/>
            </w:r>
            <w:r w:rsidR="00D33730" w:rsidRPr="00D33730">
              <w:rPr>
                <w:rStyle w:val="Hyperlink"/>
                <w:rFonts w:ascii="Garamond" w:hAnsi="Garamond"/>
                <w:sz w:val="20"/>
                <w:szCs w:val="20"/>
              </w:rPr>
              <w:t>http://capec.mitre.org/data/</w:t>
            </w:r>
            <w:r w:rsidR="007535D8">
              <w:rPr>
                <w:rStyle w:val="Hyperlink"/>
                <w:rFonts w:ascii="Garamond" w:hAnsi="Garamond"/>
                <w:sz w:val="20"/>
                <w:szCs w:val="20"/>
              </w:rPr>
              <w:fldChar w:fldCharType="end"/>
            </w:r>
            <w:r w:rsidR="00D33730">
              <w:rPr>
                <w:rFonts w:ascii="Garamond" w:hAnsi="Garamond"/>
                <w:sz w:val="20"/>
                <w:szCs w:val="20"/>
              </w:rPr>
              <w:br/>
            </w:r>
            <w:r w:rsidR="007535D8">
              <w:fldChar w:fldCharType="begin"/>
            </w:r>
            <w:r w:rsidR="007535D8">
              <w:instrText xml:space="preserve"> HYPERLINK "http://capec.mitre.org/data/archive/capec_v1.7.1.zip" </w:instrText>
            </w:r>
            <w:ins w:id="23" w:author="Colin Watson" w:date="2014-03-21T14:39:00Z"/>
            <w:r w:rsidR="007535D8">
              <w:fldChar w:fldCharType="separate"/>
            </w:r>
            <w:r w:rsidR="00D33730" w:rsidRPr="00D33730">
              <w:rPr>
                <w:rStyle w:val="Hyperlink"/>
                <w:rFonts w:ascii="Garamond" w:hAnsi="Garamond"/>
                <w:sz w:val="20"/>
                <w:szCs w:val="20"/>
              </w:rPr>
              <w:t>http://capec.mitre.org/data/archive/capec_v1.7.1.zip</w:t>
            </w:r>
            <w:r w:rsidR="007535D8">
              <w:rPr>
                <w:rStyle w:val="Hyperlink"/>
                <w:rFonts w:ascii="Garamond" w:hAnsi="Garamond"/>
                <w:sz w:val="20"/>
                <w:szCs w:val="20"/>
              </w:rPr>
              <w:fldChar w:fldCharType="end"/>
            </w:r>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r w:rsidR="007535D8">
              <w:fldChar w:fldCharType="begin"/>
            </w:r>
            <w:r w:rsidR="007535D8">
              <w:instrText xml:space="preserve"> HYPERLINK "http://www.safecode.org/publications/SAFECode_Agile_Dev_Security0712.pdf" </w:instrText>
            </w:r>
            <w:ins w:id="24" w:author="Colin Watson" w:date="2014-03-21T14:39:00Z"/>
            <w:r w:rsidR="007535D8">
              <w:fldChar w:fldCharType="separate"/>
            </w:r>
            <w:r w:rsidR="00D33730" w:rsidRPr="00D33730">
              <w:rPr>
                <w:rStyle w:val="Hyperlink"/>
                <w:rFonts w:ascii="Garamond" w:hAnsi="Garamond"/>
                <w:sz w:val="20"/>
                <w:szCs w:val="20"/>
              </w:rPr>
              <w:t>http://www.safecode.org/publications/SAFECode_Agile_Dev_Security0712.pdf</w:t>
            </w:r>
            <w:r w:rsidR="007535D8">
              <w:rPr>
                <w:rStyle w:val="Hyperlink"/>
                <w:rFonts w:ascii="Garamond" w:hAnsi="Garamond"/>
                <w:sz w:val="20"/>
                <w:szCs w:val="20"/>
              </w:rPr>
              <w:fldChar w:fldCharType="end"/>
            </w:r>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27B3E3D4"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ins w:id="25" w:author="Colin Watson" w:date="2014-03-21T14:33:00Z">
              <w:r w:rsidR="00016C8C">
                <w:rPr>
                  <w:rFonts w:ascii="Garamond" w:hAnsi="Garamond"/>
                  <w:sz w:val="20"/>
                  <w:szCs w:val="20"/>
                </w:rPr>
                <w:t>,</w:t>
              </w:r>
            </w:ins>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D6005F" w:rsidRDefault="00B428BA" w:rsidP="00B428BA">
            <w:pPr>
              <w:spacing w:after="120"/>
              <w:rPr>
                <w:rFonts w:ascii="Garamond" w:hAnsi="Garamond"/>
                <w:sz w:val="20"/>
                <w:szCs w:val="20"/>
              </w:rPr>
            </w:pPr>
            <w:r w:rsidRPr="00D6005F">
              <w:rPr>
                <w:rFonts w:ascii="Garamond" w:hAnsi="Garamond"/>
                <w:sz w:val="20"/>
                <w:szCs w:val="20"/>
              </w:rPr>
              <w:t xml:space="preserve">If you are new to the game, remove the </w:t>
            </w:r>
            <w:ins w:id="26" w:author="Colin Watson" w:date="2014-03-21T15:19:00Z">
              <w:r w:rsidR="00050836">
                <w:rPr>
                  <w:rFonts w:ascii="Garamond" w:hAnsi="Garamond"/>
                  <w:sz w:val="20"/>
                  <w:szCs w:val="20"/>
                </w:rPr>
                <w:t xml:space="preserve">Aces and </w:t>
              </w:r>
            </w:ins>
            <w:r w:rsidRPr="00D6005F">
              <w:rPr>
                <w:rFonts w:ascii="Garamond" w:hAnsi="Garamond"/>
                <w:sz w:val="20"/>
                <w:szCs w:val="20"/>
              </w:rPr>
              <w:t>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Default="008624BE" w:rsidP="00B428BA">
            <w:pPr>
              <w:spacing w:after="120"/>
              <w:rPr>
                <w:ins w:id="27" w:author="Colin Watson" w:date="2014-03-21T15:20:00Z"/>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D6005F" w:rsidRDefault="00050836" w:rsidP="00B428BA">
            <w:pPr>
              <w:spacing w:after="120"/>
              <w:rPr>
                <w:rFonts w:ascii="Garamond" w:hAnsi="Garamond"/>
                <w:sz w:val="20"/>
                <w:szCs w:val="20"/>
              </w:rPr>
            </w:pPr>
            <w:ins w:id="28" w:author="Colin Watson" w:date="2014-03-21T15:20:00Z">
              <w:r>
                <w:rPr>
                  <w:rFonts w:ascii="Garamond" w:hAnsi="Garamond"/>
                  <w:sz w:val="20"/>
                  <w:szCs w:val="20"/>
                </w:rPr>
                <w:t>Another suggestion is that if a player fails to identify the card is relevant, allow other players to suggest ideas, and potentially let them gain the point for the card.</w:t>
              </w:r>
            </w:ins>
            <w:ins w:id="29" w:author="Colin Watson" w:date="2014-03-21T15:58:00Z">
              <w:r w:rsidR="00721612">
                <w:rPr>
                  <w:rFonts w:ascii="Garamond" w:hAnsi="Garamond"/>
                  <w:sz w:val="20"/>
                  <w:szCs w:val="20"/>
                </w:rPr>
                <w:t xml:space="preserve"> Consider allowing extra points for especially good contributions.</w:t>
              </w:r>
            </w:ins>
          </w:p>
          <w:p w14:paraId="1F9D4ACD" w14:textId="17F986E9" w:rsidR="00980816" w:rsidRDefault="00980816" w:rsidP="00B428BA">
            <w:pPr>
              <w:spacing w:after="120"/>
              <w:rPr>
                <w:ins w:id="30" w:author="Colin Watson" w:date="2014-03-21T16:09:00Z"/>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ins w:id="31" w:author="Colin Watson" w:date="2014-03-21T16:09:00Z">
              <w:r w:rsidRPr="00F43903">
                <w:rPr>
                  <w:rFonts w:ascii="Garamond" w:hAnsi="Garamond"/>
                  <w:sz w:val="20"/>
                  <w:szCs w:val="20"/>
                </w:rPr>
                <w:t>In Microsoft's EoP guidance, they recommend cheating as a good game strategy</w:t>
              </w:r>
              <w:r>
                <w:rPr>
                  <w:rFonts w:ascii="Garamond" w:hAnsi="Garamond"/>
                  <w:sz w:val="20"/>
                  <w:szCs w:val="20"/>
                </w:rPr>
                <w:t>.</w:t>
              </w:r>
            </w:ins>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10"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11"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4D2A2F8A" w:rsidR="00E41A5C" w:rsidDel="00050836" w:rsidRDefault="00E41A5C" w:rsidP="006E1986">
            <w:pPr>
              <w:pStyle w:val="C-Head-Middle"/>
              <w:rPr>
                <w:del w:id="32" w:author="Colin Watson" w:date="2014-03-21T15:19:00Z"/>
              </w:rPr>
            </w:pPr>
            <w:del w:id="33" w:author="Colin Watson" w:date="2014-03-21T15:19:00Z">
              <w:r w:rsidDel="00050836">
                <w:delText>Internal coding standards and libraries</w:delText>
              </w:r>
            </w:del>
          </w:p>
          <w:p w14:paraId="43C7E5F8" w14:textId="3FA02D13" w:rsidR="00E41A5C" w:rsidDel="00050836" w:rsidRDefault="00E41A5C" w:rsidP="00E41A5C">
            <w:pPr>
              <w:spacing w:after="120"/>
              <w:rPr>
                <w:del w:id="34" w:author="Colin Watson" w:date="2014-03-21T15:19:00Z"/>
                <w:rFonts w:ascii="Garamond" w:hAnsi="Garamond"/>
                <w:sz w:val="20"/>
                <w:szCs w:val="20"/>
              </w:rPr>
            </w:pPr>
            <w:del w:id="35" w:author="Colin Watson" w:date="2014-03-21T15:19:00Z">
              <w:r w:rsidDel="00050836">
                <w:rPr>
                  <w:rFonts w:ascii="Garamond" w:hAnsi="Garamond"/>
                  <w:sz w:val="20"/>
                  <w:szCs w:val="20"/>
                </w:rPr>
                <w:delText>Add your own list of excluded cards based on your organisation’s coding standards (provided they are confirmed by appropriate verification steps in the development lifecycle).</w:delText>
              </w:r>
            </w:del>
          </w:p>
          <w:tbl>
            <w:tblPr>
              <w:tblStyle w:val="TableGrid"/>
              <w:tblW w:w="0" w:type="auto"/>
              <w:tblLook w:val="04A0" w:firstRow="1" w:lastRow="0" w:firstColumn="1" w:lastColumn="0" w:noHBand="0" w:noVBand="1"/>
            </w:tblPr>
            <w:tblGrid>
              <w:gridCol w:w="2742"/>
              <w:gridCol w:w="2268"/>
              <w:gridCol w:w="2087"/>
            </w:tblGrid>
            <w:tr w:rsidR="00E41A5C" w:rsidDel="00050836" w14:paraId="0D7301CA" w14:textId="46591492" w:rsidTr="00E41A5C">
              <w:trPr>
                <w:del w:id="36" w:author="Colin Watson" w:date="2014-03-21T15:19:00Z"/>
              </w:trPr>
              <w:tc>
                <w:tcPr>
                  <w:tcW w:w="7097" w:type="dxa"/>
                  <w:gridSpan w:val="3"/>
                  <w:shd w:val="clear" w:color="auto" w:fill="17365D" w:themeFill="text2" w:themeFillShade="BF"/>
                  <w:tcMar>
                    <w:left w:w="57" w:type="dxa"/>
                    <w:right w:w="57" w:type="dxa"/>
                  </w:tcMar>
                </w:tcPr>
                <w:p w14:paraId="66CE251F" w14:textId="0AAA67B4" w:rsidR="00E41A5C" w:rsidRPr="00144AE9" w:rsidDel="00050836" w:rsidRDefault="00E41A5C" w:rsidP="00E41A5C">
                  <w:pPr>
                    <w:rPr>
                      <w:del w:id="37" w:author="Colin Watson" w:date="2014-03-21T15:19:00Z"/>
                      <w:rFonts w:ascii="Garamond" w:hAnsi="Garamond"/>
                      <w:color w:val="FFFFFF" w:themeColor="background1"/>
                      <w:sz w:val="20"/>
                      <w:szCs w:val="20"/>
                    </w:rPr>
                  </w:pPr>
                  <w:del w:id="38" w:author="Colin Watson" w:date="2014-03-21T15:19:00Z">
                    <w:r w:rsidDel="00050836">
                      <w:rPr>
                        <w:rFonts w:ascii="Garamond" w:hAnsi="Garamond"/>
                        <w:color w:val="FFFFFF" w:themeColor="background1"/>
                        <w:sz w:val="20"/>
                        <w:szCs w:val="20"/>
                      </w:rPr>
                      <w:delText>Your coding standards and libraries</w:delText>
                    </w:r>
                  </w:del>
                </w:p>
              </w:tc>
            </w:tr>
            <w:tr w:rsidR="00E41A5C" w:rsidDel="00050836" w14:paraId="2D8076CC" w14:textId="5AAEAD1F" w:rsidTr="00E41A5C">
              <w:trPr>
                <w:del w:id="39" w:author="Colin Watson" w:date="2014-03-21T15:19:00Z"/>
              </w:trPr>
              <w:tc>
                <w:tcPr>
                  <w:tcW w:w="2742" w:type="dxa"/>
                  <w:tcBorders>
                    <w:right w:val="nil"/>
                  </w:tcBorders>
                  <w:tcMar>
                    <w:left w:w="57" w:type="dxa"/>
                    <w:right w:w="57" w:type="dxa"/>
                  </w:tcMar>
                </w:tcPr>
                <w:p w14:paraId="10184899" w14:textId="6276F702" w:rsidR="00E41A5C" w:rsidDel="00050836" w:rsidRDefault="00E41A5C" w:rsidP="00E41A5C">
                  <w:pPr>
                    <w:rPr>
                      <w:del w:id="40" w:author="Colin Watson" w:date="2014-03-21T15:19:00Z"/>
                      <w:rFonts w:ascii="Garamond" w:hAnsi="Garamond"/>
                      <w:sz w:val="20"/>
                      <w:szCs w:val="20"/>
                    </w:rPr>
                  </w:pPr>
                  <w:del w:id="41" w:author="Colin Watson" w:date="2014-03-21T15:19:00Z">
                    <w:r w:rsidDel="00050836">
                      <w:rPr>
                        <w:rFonts w:ascii="Garamond" w:hAnsi="Garamond"/>
                        <w:sz w:val="20"/>
                        <w:szCs w:val="20"/>
                      </w:rPr>
                      <w:delText>Data validation and encoding</w:delText>
                    </w:r>
                  </w:del>
                </w:p>
                <w:p w14:paraId="0EA5E17D" w14:textId="536C5A03" w:rsidR="00E41A5C" w:rsidRPr="00144AE9" w:rsidDel="00050836" w:rsidRDefault="00E41A5C" w:rsidP="00E41A5C">
                  <w:pPr>
                    <w:rPr>
                      <w:del w:id="42" w:author="Colin Watson" w:date="2014-03-21T15:19:00Z"/>
                      <w:rFonts w:ascii="Garamond" w:hAnsi="Garamond"/>
                      <w:i/>
                      <w:sz w:val="20"/>
                      <w:szCs w:val="20"/>
                    </w:rPr>
                  </w:pPr>
                  <w:del w:id="43" w:author="Colin Watson" w:date="2014-03-21T15:19:00Z">
                    <w:r w:rsidDel="00050836">
                      <w:rPr>
                        <w:rFonts w:ascii="Garamond" w:hAnsi="Garamond"/>
                        <w:i/>
                        <w:sz w:val="20"/>
                        <w:szCs w:val="20"/>
                      </w:rPr>
                      <w:delText>[your list]</w:delText>
                    </w:r>
                  </w:del>
                </w:p>
                <w:p w14:paraId="0CC82BF7" w14:textId="7EC618B3" w:rsidR="00E41A5C" w:rsidDel="00050836" w:rsidRDefault="00E41A5C" w:rsidP="00E41A5C">
                  <w:pPr>
                    <w:rPr>
                      <w:del w:id="44" w:author="Colin Watson" w:date="2014-03-21T15:19:00Z"/>
                      <w:rFonts w:ascii="Garamond" w:hAnsi="Garamond"/>
                      <w:sz w:val="20"/>
                      <w:szCs w:val="20"/>
                    </w:rPr>
                  </w:pPr>
                  <w:del w:id="45" w:author="Colin Watson" w:date="2014-03-21T15:19:00Z">
                    <w:r w:rsidDel="00050836">
                      <w:rPr>
                        <w:rFonts w:ascii="Garamond" w:hAnsi="Garamond"/>
                        <w:sz w:val="20"/>
                        <w:szCs w:val="20"/>
                      </w:rPr>
                      <w:delText>Authentication</w:delText>
                    </w:r>
                  </w:del>
                </w:p>
                <w:p w14:paraId="764B5501" w14:textId="14AFB648" w:rsidR="00E41A5C" w:rsidRPr="00144AE9" w:rsidDel="00050836" w:rsidRDefault="00E41A5C" w:rsidP="00E41A5C">
                  <w:pPr>
                    <w:rPr>
                      <w:del w:id="46" w:author="Colin Watson" w:date="2014-03-21T15:19:00Z"/>
                      <w:rFonts w:ascii="Garamond" w:hAnsi="Garamond"/>
                      <w:i/>
                      <w:sz w:val="20"/>
                      <w:szCs w:val="20"/>
                    </w:rPr>
                  </w:pPr>
                  <w:del w:id="47" w:author="Colin Watson" w:date="2014-03-21T15:19:00Z">
                    <w:r w:rsidDel="00050836">
                      <w:rPr>
                        <w:rFonts w:ascii="Garamond" w:hAnsi="Garamond"/>
                        <w:i/>
                        <w:sz w:val="20"/>
                        <w:szCs w:val="20"/>
                      </w:rPr>
                      <w:delText>[your list]</w:delText>
                    </w:r>
                  </w:del>
                </w:p>
              </w:tc>
              <w:tc>
                <w:tcPr>
                  <w:tcW w:w="2268" w:type="dxa"/>
                  <w:tcBorders>
                    <w:left w:val="nil"/>
                    <w:right w:val="nil"/>
                  </w:tcBorders>
                  <w:tcMar>
                    <w:left w:w="57" w:type="dxa"/>
                    <w:right w:w="57" w:type="dxa"/>
                  </w:tcMar>
                </w:tcPr>
                <w:p w14:paraId="430902FF" w14:textId="33F0ABBE" w:rsidR="00E41A5C" w:rsidDel="00050836" w:rsidRDefault="00E41A5C" w:rsidP="00E41A5C">
                  <w:pPr>
                    <w:rPr>
                      <w:del w:id="48" w:author="Colin Watson" w:date="2014-03-21T15:19:00Z"/>
                      <w:rFonts w:ascii="Garamond" w:hAnsi="Garamond"/>
                      <w:sz w:val="20"/>
                      <w:szCs w:val="20"/>
                    </w:rPr>
                  </w:pPr>
                  <w:del w:id="49" w:author="Colin Watson" w:date="2014-03-21T15:19:00Z">
                    <w:r w:rsidDel="00050836">
                      <w:rPr>
                        <w:rFonts w:ascii="Garamond" w:hAnsi="Garamond"/>
                        <w:sz w:val="20"/>
                        <w:szCs w:val="20"/>
                      </w:rPr>
                      <w:delText>Session management</w:delText>
                    </w:r>
                  </w:del>
                </w:p>
                <w:p w14:paraId="4BC4BF63" w14:textId="25A64790" w:rsidR="00E41A5C" w:rsidRPr="00144AE9" w:rsidDel="00050836" w:rsidRDefault="00E41A5C" w:rsidP="00E41A5C">
                  <w:pPr>
                    <w:rPr>
                      <w:del w:id="50" w:author="Colin Watson" w:date="2014-03-21T15:19:00Z"/>
                      <w:rFonts w:ascii="Garamond" w:hAnsi="Garamond"/>
                      <w:i/>
                      <w:sz w:val="20"/>
                      <w:szCs w:val="20"/>
                    </w:rPr>
                  </w:pPr>
                  <w:del w:id="51" w:author="Colin Watson" w:date="2014-03-21T15:19:00Z">
                    <w:r w:rsidDel="00050836">
                      <w:rPr>
                        <w:rFonts w:ascii="Garamond" w:hAnsi="Garamond"/>
                        <w:i/>
                        <w:sz w:val="20"/>
                        <w:szCs w:val="20"/>
                      </w:rPr>
                      <w:delText>[your list]</w:delText>
                    </w:r>
                  </w:del>
                </w:p>
                <w:p w14:paraId="55EF0F22" w14:textId="7714315B" w:rsidR="00E41A5C" w:rsidDel="00050836" w:rsidRDefault="00E41A5C" w:rsidP="00E41A5C">
                  <w:pPr>
                    <w:rPr>
                      <w:del w:id="52" w:author="Colin Watson" w:date="2014-03-21T15:19:00Z"/>
                      <w:rFonts w:ascii="Garamond" w:hAnsi="Garamond"/>
                      <w:sz w:val="20"/>
                      <w:szCs w:val="20"/>
                    </w:rPr>
                  </w:pPr>
                  <w:del w:id="53" w:author="Colin Watson" w:date="2014-03-21T15:19:00Z">
                    <w:r w:rsidDel="00050836">
                      <w:rPr>
                        <w:rFonts w:ascii="Garamond" w:hAnsi="Garamond"/>
                        <w:sz w:val="20"/>
                        <w:szCs w:val="20"/>
                      </w:rPr>
                      <w:delText>Authorization</w:delText>
                    </w:r>
                  </w:del>
                </w:p>
                <w:p w14:paraId="4F2460D8" w14:textId="5D653304" w:rsidR="00E41A5C" w:rsidRPr="00144AE9" w:rsidDel="00050836" w:rsidRDefault="00E41A5C" w:rsidP="00E41A5C">
                  <w:pPr>
                    <w:rPr>
                      <w:del w:id="54" w:author="Colin Watson" w:date="2014-03-21T15:19:00Z"/>
                      <w:rFonts w:ascii="Garamond" w:hAnsi="Garamond"/>
                      <w:i/>
                      <w:sz w:val="20"/>
                      <w:szCs w:val="20"/>
                    </w:rPr>
                  </w:pPr>
                  <w:del w:id="55" w:author="Colin Watson" w:date="2014-03-21T15:19:00Z">
                    <w:r w:rsidDel="00050836">
                      <w:rPr>
                        <w:rFonts w:ascii="Garamond" w:hAnsi="Garamond"/>
                        <w:i/>
                        <w:sz w:val="20"/>
                        <w:szCs w:val="20"/>
                      </w:rPr>
                      <w:delText>[your list]</w:delText>
                    </w:r>
                  </w:del>
                </w:p>
              </w:tc>
              <w:tc>
                <w:tcPr>
                  <w:tcW w:w="2087" w:type="dxa"/>
                  <w:tcBorders>
                    <w:left w:val="nil"/>
                  </w:tcBorders>
                  <w:tcMar>
                    <w:left w:w="57" w:type="dxa"/>
                    <w:right w:w="57" w:type="dxa"/>
                  </w:tcMar>
                </w:tcPr>
                <w:p w14:paraId="41A421F9" w14:textId="0E62FC05" w:rsidR="00E41A5C" w:rsidDel="00050836" w:rsidRDefault="00E41A5C" w:rsidP="00E41A5C">
                  <w:pPr>
                    <w:rPr>
                      <w:del w:id="56" w:author="Colin Watson" w:date="2014-03-21T15:19:00Z"/>
                      <w:rFonts w:ascii="Garamond" w:hAnsi="Garamond"/>
                      <w:sz w:val="20"/>
                      <w:szCs w:val="20"/>
                    </w:rPr>
                  </w:pPr>
                  <w:del w:id="57" w:author="Colin Watson" w:date="2014-03-21T15:19:00Z">
                    <w:r w:rsidDel="00050836">
                      <w:rPr>
                        <w:rFonts w:ascii="Garamond" w:hAnsi="Garamond"/>
                        <w:sz w:val="20"/>
                        <w:szCs w:val="20"/>
                      </w:rPr>
                      <w:delText>Cryptography</w:delText>
                    </w:r>
                  </w:del>
                </w:p>
                <w:p w14:paraId="50B82FB0" w14:textId="519CF43F" w:rsidR="00E41A5C" w:rsidRPr="00144AE9" w:rsidDel="00050836" w:rsidRDefault="00E41A5C" w:rsidP="00E41A5C">
                  <w:pPr>
                    <w:rPr>
                      <w:del w:id="58" w:author="Colin Watson" w:date="2014-03-21T15:19:00Z"/>
                      <w:rFonts w:ascii="Garamond" w:hAnsi="Garamond"/>
                      <w:i/>
                      <w:sz w:val="20"/>
                      <w:szCs w:val="20"/>
                    </w:rPr>
                  </w:pPr>
                  <w:del w:id="59" w:author="Colin Watson" w:date="2014-03-21T15:19:00Z">
                    <w:r w:rsidDel="00050836">
                      <w:rPr>
                        <w:rFonts w:ascii="Garamond" w:hAnsi="Garamond"/>
                        <w:i/>
                        <w:sz w:val="20"/>
                        <w:szCs w:val="20"/>
                      </w:rPr>
                      <w:delText>[your list]</w:delText>
                    </w:r>
                  </w:del>
                </w:p>
                <w:p w14:paraId="450A51CC" w14:textId="0D52EBBB" w:rsidR="00E41A5C" w:rsidDel="00050836" w:rsidRDefault="00E41A5C" w:rsidP="00E41A5C">
                  <w:pPr>
                    <w:rPr>
                      <w:del w:id="60" w:author="Colin Watson" w:date="2014-03-21T15:19:00Z"/>
                      <w:rFonts w:ascii="Garamond" w:hAnsi="Garamond"/>
                      <w:sz w:val="20"/>
                      <w:szCs w:val="20"/>
                    </w:rPr>
                  </w:pPr>
                  <w:del w:id="61" w:author="Colin Watson" w:date="2014-03-21T15:19:00Z">
                    <w:r w:rsidDel="00050836">
                      <w:rPr>
                        <w:rFonts w:ascii="Garamond" w:hAnsi="Garamond"/>
                        <w:sz w:val="20"/>
                        <w:szCs w:val="20"/>
                      </w:rPr>
                      <w:delText>Cornucopia</w:delText>
                    </w:r>
                  </w:del>
                </w:p>
                <w:p w14:paraId="37F0D74D" w14:textId="09F6C34A" w:rsidR="00E41A5C" w:rsidRPr="00144AE9" w:rsidDel="00050836" w:rsidRDefault="00E41A5C" w:rsidP="00E41A5C">
                  <w:pPr>
                    <w:rPr>
                      <w:del w:id="62" w:author="Colin Watson" w:date="2014-03-21T15:19:00Z"/>
                      <w:rFonts w:ascii="Garamond" w:hAnsi="Garamond"/>
                      <w:i/>
                      <w:sz w:val="20"/>
                      <w:szCs w:val="20"/>
                    </w:rPr>
                  </w:pPr>
                  <w:del w:id="63" w:author="Colin Watson" w:date="2014-03-21T15:19:00Z">
                    <w:r w:rsidDel="00050836">
                      <w:rPr>
                        <w:rFonts w:ascii="Garamond" w:hAnsi="Garamond"/>
                        <w:i/>
                        <w:sz w:val="20"/>
                        <w:szCs w:val="20"/>
                      </w:rPr>
                      <w:delText>[your list]</w:delText>
                    </w:r>
                  </w:del>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Default="00050836" w:rsidP="00050836">
            <w:pPr>
              <w:pStyle w:val="C-Head-Top"/>
              <w:rPr>
                <w:ins w:id="64" w:author="Colin Watson" w:date="2014-03-21T15:19:00Z"/>
              </w:rPr>
              <w:pPrChange w:id="65" w:author="Colin Watson" w:date="2014-03-21T15:19:00Z">
                <w:pPr>
                  <w:pStyle w:val="C-Head-Middle"/>
                </w:pPr>
              </w:pPrChange>
            </w:pPr>
            <w:ins w:id="66" w:author="Colin Watson" w:date="2014-03-21T15:19:00Z">
              <w:r>
                <w:t>Internal coding standards and libraries</w:t>
              </w:r>
            </w:ins>
          </w:p>
          <w:p w14:paraId="46E51AF1" w14:textId="77777777" w:rsidR="00050836" w:rsidRDefault="00050836" w:rsidP="00050836">
            <w:pPr>
              <w:spacing w:after="120"/>
              <w:rPr>
                <w:ins w:id="67" w:author="Colin Watson" w:date="2014-03-21T15:19:00Z"/>
                <w:rFonts w:ascii="Garamond" w:hAnsi="Garamond"/>
                <w:sz w:val="20"/>
                <w:szCs w:val="20"/>
              </w:rPr>
            </w:pPr>
            <w:ins w:id="68" w:author="Colin Watson" w:date="2014-03-21T15:19:00Z">
              <w:r>
                <w:rPr>
                  <w:rFonts w:ascii="Garamond" w:hAnsi="Garamond"/>
                  <w:sz w:val="20"/>
                  <w:szCs w:val="20"/>
                </w:rPr>
                <w:t>Add your own list of excluded cards based on your organisation’s coding standards (provided they are confirmed by appropriate verification steps in the development lifecycle).</w:t>
              </w:r>
            </w:ins>
          </w:p>
          <w:tbl>
            <w:tblPr>
              <w:tblStyle w:val="TableGrid"/>
              <w:tblW w:w="0" w:type="auto"/>
              <w:tblLook w:val="04A0" w:firstRow="1" w:lastRow="0" w:firstColumn="1" w:lastColumn="0" w:noHBand="0" w:noVBand="1"/>
            </w:tblPr>
            <w:tblGrid>
              <w:gridCol w:w="2742"/>
              <w:gridCol w:w="2268"/>
              <w:gridCol w:w="2087"/>
            </w:tblGrid>
            <w:tr w:rsidR="00050836" w14:paraId="75FBE37A" w14:textId="77777777" w:rsidTr="00CB7E2D">
              <w:trPr>
                <w:ins w:id="69" w:author="Colin Watson" w:date="2014-03-21T15:19:00Z"/>
              </w:trPr>
              <w:tc>
                <w:tcPr>
                  <w:tcW w:w="7097" w:type="dxa"/>
                  <w:gridSpan w:val="3"/>
                  <w:shd w:val="clear" w:color="auto" w:fill="17365D" w:themeFill="text2" w:themeFillShade="BF"/>
                  <w:tcMar>
                    <w:left w:w="57" w:type="dxa"/>
                    <w:right w:w="57" w:type="dxa"/>
                  </w:tcMar>
                </w:tcPr>
                <w:p w14:paraId="5E477261" w14:textId="77777777" w:rsidR="00050836" w:rsidRPr="00144AE9" w:rsidRDefault="00050836" w:rsidP="00CB7E2D">
                  <w:pPr>
                    <w:rPr>
                      <w:ins w:id="70" w:author="Colin Watson" w:date="2014-03-21T15:19:00Z"/>
                      <w:rFonts w:ascii="Garamond" w:hAnsi="Garamond"/>
                      <w:color w:val="FFFFFF" w:themeColor="background1"/>
                      <w:sz w:val="20"/>
                      <w:szCs w:val="20"/>
                    </w:rPr>
                  </w:pPr>
                  <w:ins w:id="71" w:author="Colin Watson" w:date="2014-03-21T15:19:00Z">
                    <w:r>
                      <w:rPr>
                        <w:rFonts w:ascii="Garamond" w:hAnsi="Garamond"/>
                        <w:color w:val="FFFFFF" w:themeColor="background1"/>
                        <w:sz w:val="20"/>
                        <w:szCs w:val="20"/>
                      </w:rPr>
                      <w:t>Your coding standards and libraries</w:t>
                    </w:r>
                  </w:ins>
                </w:p>
              </w:tc>
            </w:tr>
            <w:tr w:rsidR="00050836" w14:paraId="61466A28" w14:textId="77777777" w:rsidTr="00CB7E2D">
              <w:trPr>
                <w:ins w:id="72" w:author="Colin Watson" w:date="2014-03-21T15:19:00Z"/>
              </w:trPr>
              <w:tc>
                <w:tcPr>
                  <w:tcW w:w="2742" w:type="dxa"/>
                  <w:tcBorders>
                    <w:right w:val="nil"/>
                  </w:tcBorders>
                  <w:tcMar>
                    <w:left w:w="57" w:type="dxa"/>
                    <w:right w:w="57" w:type="dxa"/>
                  </w:tcMar>
                </w:tcPr>
                <w:p w14:paraId="5B52C345" w14:textId="77777777" w:rsidR="00050836" w:rsidRDefault="00050836" w:rsidP="00CB7E2D">
                  <w:pPr>
                    <w:rPr>
                      <w:ins w:id="73" w:author="Colin Watson" w:date="2014-03-21T15:19:00Z"/>
                      <w:rFonts w:ascii="Garamond" w:hAnsi="Garamond"/>
                      <w:sz w:val="20"/>
                      <w:szCs w:val="20"/>
                    </w:rPr>
                  </w:pPr>
                  <w:ins w:id="74" w:author="Colin Watson" w:date="2014-03-21T15:19:00Z">
                    <w:r>
                      <w:rPr>
                        <w:rFonts w:ascii="Garamond" w:hAnsi="Garamond"/>
                        <w:sz w:val="20"/>
                        <w:szCs w:val="20"/>
                      </w:rPr>
                      <w:t>Data validation and encoding</w:t>
                    </w:r>
                  </w:ins>
                </w:p>
                <w:p w14:paraId="111A02F7" w14:textId="77777777" w:rsidR="00050836" w:rsidRPr="00144AE9" w:rsidRDefault="00050836" w:rsidP="00CB7E2D">
                  <w:pPr>
                    <w:rPr>
                      <w:ins w:id="75" w:author="Colin Watson" w:date="2014-03-21T15:19:00Z"/>
                      <w:rFonts w:ascii="Garamond" w:hAnsi="Garamond"/>
                      <w:i/>
                      <w:sz w:val="20"/>
                      <w:szCs w:val="20"/>
                    </w:rPr>
                  </w:pPr>
                  <w:ins w:id="76" w:author="Colin Watson" w:date="2014-03-21T15:19:00Z">
                    <w:r>
                      <w:rPr>
                        <w:rFonts w:ascii="Garamond" w:hAnsi="Garamond"/>
                        <w:i/>
                        <w:sz w:val="20"/>
                        <w:szCs w:val="20"/>
                      </w:rPr>
                      <w:t>[your list]</w:t>
                    </w:r>
                  </w:ins>
                </w:p>
                <w:p w14:paraId="2DF0697D" w14:textId="77777777" w:rsidR="00050836" w:rsidRDefault="00050836" w:rsidP="00CB7E2D">
                  <w:pPr>
                    <w:rPr>
                      <w:ins w:id="77" w:author="Colin Watson" w:date="2014-03-21T15:19:00Z"/>
                      <w:rFonts w:ascii="Garamond" w:hAnsi="Garamond"/>
                      <w:sz w:val="20"/>
                      <w:szCs w:val="20"/>
                    </w:rPr>
                  </w:pPr>
                  <w:ins w:id="78" w:author="Colin Watson" w:date="2014-03-21T15:19:00Z">
                    <w:r>
                      <w:rPr>
                        <w:rFonts w:ascii="Garamond" w:hAnsi="Garamond"/>
                        <w:sz w:val="20"/>
                        <w:szCs w:val="20"/>
                      </w:rPr>
                      <w:t>Authentication</w:t>
                    </w:r>
                  </w:ins>
                </w:p>
                <w:p w14:paraId="7B0BBD3E" w14:textId="77777777" w:rsidR="00050836" w:rsidRPr="00144AE9" w:rsidRDefault="00050836" w:rsidP="00CB7E2D">
                  <w:pPr>
                    <w:rPr>
                      <w:ins w:id="79" w:author="Colin Watson" w:date="2014-03-21T15:19:00Z"/>
                      <w:rFonts w:ascii="Garamond" w:hAnsi="Garamond"/>
                      <w:i/>
                      <w:sz w:val="20"/>
                      <w:szCs w:val="20"/>
                    </w:rPr>
                  </w:pPr>
                  <w:ins w:id="80" w:author="Colin Watson" w:date="2014-03-21T15:19:00Z">
                    <w:r>
                      <w:rPr>
                        <w:rFonts w:ascii="Garamond" w:hAnsi="Garamond"/>
                        <w:i/>
                        <w:sz w:val="20"/>
                        <w:szCs w:val="20"/>
                      </w:rPr>
                      <w:t>[your list]</w:t>
                    </w:r>
                  </w:ins>
                </w:p>
              </w:tc>
              <w:tc>
                <w:tcPr>
                  <w:tcW w:w="2268" w:type="dxa"/>
                  <w:tcBorders>
                    <w:left w:val="nil"/>
                    <w:right w:val="nil"/>
                  </w:tcBorders>
                  <w:tcMar>
                    <w:left w:w="57" w:type="dxa"/>
                    <w:right w:w="57" w:type="dxa"/>
                  </w:tcMar>
                </w:tcPr>
                <w:p w14:paraId="0C67F5C1" w14:textId="77777777" w:rsidR="00050836" w:rsidRDefault="00050836" w:rsidP="00CB7E2D">
                  <w:pPr>
                    <w:rPr>
                      <w:ins w:id="81" w:author="Colin Watson" w:date="2014-03-21T15:19:00Z"/>
                      <w:rFonts w:ascii="Garamond" w:hAnsi="Garamond"/>
                      <w:sz w:val="20"/>
                      <w:szCs w:val="20"/>
                    </w:rPr>
                  </w:pPr>
                  <w:ins w:id="82" w:author="Colin Watson" w:date="2014-03-21T15:19:00Z">
                    <w:r>
                      <w:rPr>
                        <w:rFonts w:ascii="Garamond" w:hAnsi="Garamond"/>
                        <w:sz w:val="20"/>
                        <w:szCs w:val="20"/>
                      </w:rPr>
                      <w:t>Session management</w:t>
                    </w:r>
                  </w:ins>
                </w:p>
                <w:p w14:paraId="0B4B94E7" w14:textId="77777777" w:rsidR="00050836" w:rsidRPr="00144AE9" w:rsidRDefault="00050836" w:rsidP="00CB7E2D">
                  <w:pPr>
                    <w:rPr>
                      <w:ins w:id="83" w:author="Colin Watson" w:date="2014-03-21T15:19:00Z"/>
                      <w:rFonts w:ascii="Garamond" w:hAnsi="Garamond"/>
                      <w:i/>
                      <w:sz w:val="20"/>
                      <w:szCs w:val="20"/>
                    </w:rPr>
                  </w:pPr>
                  <w:ins w:id="84" w:author="Colin Watson" w:date="2014-03-21T15:19:00Z">
                    <w:r>
                      <w:rPr>
                        <w:rFonts w:ascii="Garamond" w:hAnsi="Garamond"/>
                        <w:i/>
                        <w:sz w:val="20"/>
                        <w:szCs w:val="20"/>
                      </w:rPr>
                      <w:t>[your list]</w:t>
                    </w:r>
                  </w:ins>
                </w:p>
                <w:p w14:paraId="6D9C26B3" w14:textId="77777777" w:rsidR="00050836" w:rsidRDefault="00050836" w:rsidP="00CB7E2D">
                  <w:pPr>
                    <w:rPr>
                      <w:ins w:id="85" w:author="Colin Watson" w:date="2014-03-21T15:19:00Z"/>
                      <w:rFonts w:ascii="Garamond" w:hAnsi="Garamond"/>
                      <w:sz w:val="20"/>
                      <w:szCs w:val="20"/>
                    </w:rPr>
                  </w:pPr>
                  <w:ins w:id="86" w:author="Colin Watson" w:date="2014-03-21T15:19:00Z">
                    <w:r>
                      <w:rPr>
                        <w:rFonts w:ascii="Garamond" w:hAnsi="Garamond"/>
                        <w:sz w:val="20"/>
                        <w:szCs w:val="20"/>
                      </w:rPr>
                      <w:t>Authorization</w:t>
                    </w:r>
                  </w:ins>
                </w:p>
                <w:p w14:paraId="1A85977E" w14:textId="77777777" w:rsidR="00050836" w:rsidRPr="00144AE9" w:rsidRDefault="00050836" w:rsidP="00CB7E2D">
                  <w:pPr>
                    <w:rPr>
                      <w:ins w:id="87" w:author="Colin Watson" w:date="2014-03-21T15:19:00Z"/>
                      <w:rFonts w:ascii="Garamond" w:hAnsi="Garamond"/>
                      <w:i/>
                      <w:sz w:val="20"/>
                      <w:szCs w:val="20"/>
                    </w:rPr>
                  </w:pPr>
                  <w:ins w:id="88" w:author="Colin Watson" w:date="2014-03-21T15:19:00Z">
                    <w:r>
                      <w:rPr>
                        <w:rFonts w:ascii="Garamond" w:hAnsi="Garamond"/>
                        <w:i/>
                        <w:sz w:val="20"/>
                        <w:szCs w:val="20"/>
                      </w:rPr>
                      <w:t>[your list]</w:t>
                    </w:r>
                  </w:ins>
                </w:p>
              </w:tc>
              <w:tc>
                <w:tcPr>
                  <w:tcW w:w="2087" w:type="dxa"/>
                  <w:tcBorders>
                    <w:left w:val="nil"/>
                  </w:tcBorders>
                  <w:tcMar>
                    <w:left w:w="57" w:type="dxa"/>
                    <w:right w:w="57" w:type="dxa"/>
                  </w:tcMar>
                </w:tcPr>
                <w:p w14:paraId="121176FF" w14:textId="77777777" w:rsidR="00050836" w:rsidRDefault="00050836" w:rsidP="00CB7E2D">
                  <w:pPr>
                    <w:rPr>
                      <w:ins w:id="89" w:author="Colin Watson" w:date="2014-03-21T15:19:00Z"/>
                      <w:rFonts w:ascii="Garamond" w:hAnsi="Garamond"/>
                      <w:sz w:val="20"/>
                      <w:szCs w:val="20"/>
                    </w:rPr>
                  </w:pPr>
                  <w:ins w:id="90" w:author="Colin Watson" w:date="2014-03-21T15:19:00Z">
                    <w:r>
                      <w:rPr>
                        <w:rFonts w:ascii="Garamond" w:hAnsi="Garamond"/>
                        <w:sz w:val="20"/>
                        <w:szCs w:val="20"/>
                      </w:rPr>
                      <w:t>Cryptography</w:t>
                    </w:r>
                  </w:ins>
                </w:p>
                <w:p w14:paraId="430ECD48" w14:textId="77777777" w:rsidR="00050836" w:rsidRPr="00144AE9" w:rsidRDefault="00050836" w:rsidP="00CB7E2D">
                  <w:pPr>
                    <w:rPr>
                      <w:ins w:id="91" w:author="Colin Watson" w:date="2014-03-21T15:19:00Z"/>
                      <w:rFonts w:ascii="Garamond" w:hAnsi="Garamond"/>
                      <w:i/>
                      <w:sz w:val="20"/>
                      <w:szCs w:val="20"/>
                    </w:rPr>
                  </w:pPr>
                  <w:ins w:id="92" w:author="Colin Watson" w:date="2014-03-21T15:19:00Z">
                    <w:r>
                      <w:rPr>
                        <w:rFonts w:ascii="Garamond" w:hAnsi="Garamond"/>
                        <w:i/>
                        <w:sz w:val="20"/>
                        <w:szCs w:val="20"/>
                      </w:rPr>
                      <w:t>[your list]</w:t>
                    </w:r>
                  </w:ins>
                </w:p>
                <w:p w14:paraId="29E62949" w14:textId="77777777" w:rsidR="00050836" w:rsidRDefault="00050836" w:rsidP="00CB7E2D">
                  <w:pPr>
                    <w:rPr>
                      <w:ins w:id="93" w:author="Colin Watson" w:date="2014-03-21T15:19:00Z"/>
                      <w:rFonts w:ascii="Garamond" w:hAnsi="Garamond"/>
                      <w:sz w:val="20"/>
                      <w:szCs w:val="20"/>
                    </w:rPr>
                  </w:pPr>
                  <w:ins w:id="94" w:author="Colin Watson" w:date="2014-03-21T15:19:00Z">
                    <w:r>
                      <w:rPr>
                        <w:rFonts w:ascii="Garamond" w:hAnsi="Garamond"/>
                        <w:sz w:val="20"/>
                        <w:szCs w:val="20"/>
                      </w:rPr>
                      <w:t>Cornucopia</w:t>
                    </w:r>
                  </w:ins>
                </w:p>
                <w:p w14:paraId="7DCA9F18" w14:textId="77777777" w:rsidR="00050836" w:rsidRPr="00144AE9" w:rsidRDefault="00050836" w:rsidP="00CB7E2D">
                  <w:pPr>
                    <w:rPr>
                      <w:ins w:id="95" w:author="Colin Watson" w:date="2014-03-21T15:19:00Z"/>
                      <w:rFonts w:ascii="Garamond" w:hAnsi="Garamond"/>
                      <w:i/>
                      <w:sz w:val="20"/>
                      <w:szCs w:val="20"/>
                    </w:rPr>
                  </w:pPr>
                  <w:ins w:id="96" w:author="Colin Watson" w:date="2014-03-21T15:19:00Z">
                    <w:r>
                      <w:rPr>
                        <w:rFonts w:ascii="Garamond" w:hAnsi="Garamond"/>
                        <w:i/>
                        <w:sz w:val="20"/>
                        <w:szCs w:val="20"/>
                      </w:rPr>
                      <w:t>[your list]</w:t>
                    </w:r>
                  </w:ins>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19205E20" w14:textId="77777777" w:rsidR="001E0DD0" w:rsidRDefault="001E0DD0" w:rsidP="001E0DD0">
      <w:pPr>
        <w:rPr>
          <w:ins w:id="97" w:author="Colin Watson" w:date="2014-03-21T14:46:00Z"/>
          <w:rFonts w:ascii="Garamond" w:hAnsi="Garamond"/>
          <w:sz w:val="20"/>
          <w:szCs w:val="20"/>
        </w:rPr>
      </w:pPr>
    </w:p>
    <w:p w14:paraId="09C7C21A" w14:textId="77777777" w:rsidR="001E0DD0" w:rsidRDefault="001E0DD0" w:rsidP="001E0DD0">
      <w:pPr>
        <w:rPr>
          <w:ins w:id="98" w:author="Colin Watson" w:date="2014-03-21T14:46:00Z"/>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rPr>
          <w:ins w:id="99" w:author="Colin Watson" w:date="2014-03-21T14:46:00Z"/>
        </w:trPr>
        <w:tc>
          <w:tcPr>
            <w:tcW w:w="7479" w:type="dxa"/>
          </w:tcPr>
          <w:p w14:paraId="15998C72" w14:textId="77777777" w:rsidR="001E0DD0" w:rsidRPr="007B3A33" w:rsidRDefault="001E0DD0" w:rsidP="001E0DD0">
            <w:pPr>
              <w:pStyle w:val="C-Head-Middle"/>
              <w:rPr>
                <w:ins w:id="100" w:author="Colin Watson" w:date="2014-03-21T14:46:00Z"/>
                <w:rFonts w:eastAsiaTheme="majorEastAsia" w:cstheme="majorBidi"/>
                <w:b w:val="0"/>
                <w:bCs/>
                <w:i/>
                <w:iCs/>
                <w:color w:val="404040" w:themeColor="text1" w:themeTint="BF"/>
              </w:rPr>
            </w:pPr>
            <w:ins w:id="101" w:author="Colin Watson" w:date="2014-03-21T14:46:00Z">
              <w:r w:rsidRPr="007B3A33">
                <w:t>F</w:t>
              </w:r>
              <w:r>
                <w:t>requently asked question</w:t>
              </w:r>
              <w:r w:rsidRPr="007B3A33">
                <w:t>s</w:t>
              </w:r>
            </w:ins>
          </w:p>
          <w:p w14:paraId="3EADAFD4" w14:textId="77777777" w:rsidR="001E0DD0" w:rsidRDefault="001E0DD0" w:rsidP="001E0DD0">
            <w:pPr>
              <w:spacing w:after="120"/>
              <w:rPr>
                <w:ins w:id="102" w:author="Colin Watson" w:date="2014-03-21T14:46:00Z"/>
                <w:rFonts w:ascii="Garamond" w:hAnsi="Garamond"/>
                <w:sz w:val="20"/>
                <w:szCs w:val="20"/>
              </w:rPr>
            </w:pPr>
            <w:ins w:id="103" w:author="Colin Watson" w:date="2014-03-21T14:46:00Z">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ins>
          </w:p>
          <w:p w14:paraId="283F3D9F" w14:textId="77777777" w:rsidR="001E0DD0" w:rsidRPr="00144A1E" w:rsidRDefault="001E0DD0" w:rsidP="001E0DD0">
            <w:pPr>
              <w:spacing w:after="120"/>
              <w:rPr>
                <w:ins w:id="104" w:author="Colin Watson" w:date="2014-03-21T14:46:00Z"/>
                <w:rFonts w:ascii="Garamond" w:hAnsi="Garamond"/>
                <w:sz w:val="20"/>
                <w:szCs w:val="20"/>
              </w:rPr>
            </w:pPr>
            <w:ins w:id="105" w:author="Colin Watson" w:date="2014-03-21T14:46:00Z">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ins>
          </w:p>
          <w:p w14:paraId="1D2BBBEE" w14:textId="77777777" w:rsidR="001E0DD0" w:rsidRDefault="001E0DD0" w:rsidP="001E0DD0">
            <w:pPr>
              <w:spacing w:after="120"/>
              <w:rPr>
                <w:ins w:id="106" w:author="Colin Watson" w:date="2014-03-21T14:46:00Z"/>
                <w:rFonts w:ascii="Garamond" w:hAnsi="Garamond"/>
                <w:sz w:val="20"/>
                <w:szCs w:val="20"/>
              </w:rPr>
            </w:pPr>
            <w:ins w:id="107" w:author="Colin Watson" w:date="2014-03-21T14:46:00Z">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ins>
          </w:p>
          <w:p w14:paraId="31D551A9" w14:textId="77777777" w:rsidR="001E0DD0" w:rsidRDefault="001E0DD0" w:rsidP="001E0DD0">
            <w:pPr>
              <w:spacing w:after="120"/>
              <w:rPr>
                <w:ins w:id="108" w:author="Colin Watson" w:date="2014-03-21T14:46:00Z"/>
                <w:rFonts w:ascii="Garamond" w:hAnsi="Garamond"/>
                <w:sz w:val="20"/>
                <w:szCs w:val="20"/>
              </w:rPr>
            </w:pPr>
            <w:ins w:id="109" w:author="Colin Watson" w:date="2014-03-21T14:46:00Z">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ins>
          </w:p>
          <w:p w14:paraId="5FAA7CB6" w14:textId="77777777" w:rsidR="001E0DD0" w:rsidRDefault="001E0DD0" w:rsidP="001E0DD0">
            <w:pPr>
              <w:spacing w:after="120"/>
              <w:rPr>
                <w:ins w:id="110" w:author="Colin Watson" w:date="2014-03-21T14:46:00Z"/>
                <w:rFonts w:ascii="Garamond" w:hAnsi="Garamond"/>
                <w:sz w:val="20"/>
                <w:szCs w:val="20"/>
              </w:rPr>
            </w:pPr>
            <w:ins w:id="111" w:author="Colin Watson" w:date="2014-03-21T14:46:00Z">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ins>
          </w:p>
          <w:p w14:paraId="27D87FAD" w14:textId="2A7F346D" w:rsidR="001E0DD0" w:rsidRDefault="001E0DD0" w:rsidP="001E0DD0">
            <w:pPr>
              <w:spacing w:after="120"/>
              <w:rPr>
                <w:ins w:id="112" w:author="Colin Watson" w:date="2014-03-21T14:46:00Z"/>
                <w:rFonts w:ascii="Garamond" w:hAnsi="Garamond"/>
                <w:sz w:val="20"/>
                <w:szCs w:val="20"/>
              </w:rPr>
            </w:pPr>
            <w:ins w:id="113" w:author="Colin Watson" w:date="2014-03-21T14:46:00Z">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 for 4-6 people.</w:t>
              </w:r>
            </w:ins>
          </w:p>
          <w:p w14:paraId="2D0E4934" w14:textId="77777777" w:rsidR="00CA7DC9" w:rsidRDefault="00CA7DC9" w:rsidP="00CA7DC9">
            <w:pPr>
              <w:spacing w:after="120"/>
              <w:rPr>
                <w:ins w:id="114" w:author="Colin Watson" w:date="2014-03-21T15:21:00Z"/>
                <w:rFonts w:ascii="Garamond" w:hAnsi="Garamond"/>
                <w:sz w:val="20"/>
                <w:szCs w:val="20"/>
              </w:rPr>
            </w:pPr>
            <w:ins w:id="115" w:author="Colin Watson" w:date="2014-03-21T15:21:00Z">
              <w:r w:rsidRPr="00250C42">
                <w:rPr>
                  <w:rFonts w:ascii="Garamond" w:hAnsi="Garamond"/>
                  <w:i/>
                  <w:sz w:val="20"/>
                  <w:szCs w:val="20"/>
                </w:rPr>
                <w:t>7</w:t>
              </w:r>
              <w:r w:rsidRPr="008E11A2">
                <w:rPr>
                  <w:rFonts w:ascii="Garamond" w:hAnsi="Garamond"/>
                  <w:i/>
                  <w:sz w:val="20"/>
                  <w:szCs w:val="20"/>
                </w:rPr>
                <w:t>. What sort of people should play the game?</w:t>
              </w:r>
              <w:r>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ins>
          </w:p>
          <w:p w14:paraId="554B5BB0" w14:textId="597B4586" w:rsidR="001E0DD0" w:rsidRPr="00CA7DC9" w:rsidRDefault="00CA7DC9" w:rsidP="00A03624">
            <w:pPr>
              <w:spacing w:after="120"/>
              <w:rPr>
                <w:ins w:id="116" w:author="Colin Watson" w:date="2014-03-21T14:46:00Z"/>
                <w:rFonts w:ascii="Garamond" w:hAnsi="Garamond"/>
                <w:sz w:val="20"/>
                <w:szCs w:val="20"/>
                <w:rPrChange w:id="117" w:author="Colin Watson" w:date="2014-03-21T15:22:00Z">
                  <w:rPr>
                    <w:ins w:id="118" w:author="Colin Watson" w:date="2014-03-21T14:46:00Z"/>
                    <w:rFonts w:ascii="Garamond" w:hAnsi="Garamond"/>
                    <w:sz w:val="20"/>
                    <w:szCs w:val="20"/>
                    <w:highlight w:val="yellow"/>
                  </w:rPr>
                </w:rPrChange>
              </w:rPr>
            </w:pPr>
            <w:ins w:id="119" w:author="Colin Watson" w:date="2014-03-21T15:21:00Z">
              <w:r w:rsidRPr="008E11A2">
                <w:rPr>
                  <w:rFonts w:ascii="Garamond" w:hAnsi="Garamond"/>
                  <w:i/>
                  <w:sz w:val="20"/>
                  <w:szCs w:val="20"/>
                </w:rPr>
                <w:t>8. Who should take notes and record scores?</w:t>
              </w:r>
              <w:r>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ins>
          </w:p>
        </w:tc>
        <w:tc>
          <w:tcPr>
            <w:tcW w:w="547" w:type="dxa"/>
          </w:tcPr>
          <w:p w14:paraId="470946D4" w14:textId="77777777" w:rsidR="001E0DD0" w:rsidRPr="00F5040A" w:rsidRDefault="001E0DD0" w:rsidP="00A03624">
            <w:pPr>
              <w:spacing w:after="120"/>
              <w:rPr>
                <w:ins w:id="120" w:author="Colin Watson" w:date="2014-03-21T14:46:00Z"/>
                <w:rFonts w:ascii="Garamond" w:hAnsi="Garamond"/>
                <w:sz w:val="20"/>
                <w:szCs w:val="20"/>
                <w:highlight w:val="yellow"/>
              </w:rPr>
            </w:pPr>
          </w:p>
        </w:tc>
        <w:tc>
          <w:tcPr>
            <w:tcW w:w="7328" w:type="dxa"/>
          </w:tcPr>
          <w:p w14:paraId="25DA8ED9" w14:textId="5AAAAE06" w:rsidR="00824C4C" w:rsidRPr="00824C4C" w:rsidRDefault="00250C42" w:rsidP="00824C4C">
            <w:pPr>
              <w:spacing w:after="120"/>
              <w:rPr>
                <w:ins w:id="121" w:author="Colin Watson" w:date="2014-03-21T14:46:00Z"/>
                <w:rFonts w:ascii="Garamond" w:hAnsi="Garamond"/>
                <w:sz w:val="20"/>
                <w:szCs w:val="20"/>
                <w:rPrChange w:id="122" w:author="Colin Watson" w:date="2014-03-21T15:04:00Z">
                  <w:rPr>
                    <w:ins w:id="123" w:author="Colin Watson" w:date="2014-03-21T14:46:00Z"/>
                  </w:rPr>
                </w:rPrChange>
              </w:rPr>
              <w:pPrChange w:id="124" w:author="Colin Watson" w:date="2014-03-21T14:59:00Z">
                <w:pPr>
                  <w:pStyle w:val="C-Head-Top"/>
                </w:pPr>
              </w:pPrChange>
            </w:pPr>
            <w:ins w:id="125" w:author="Colin Watson" w:date="2014-03-21T15:02:00Z">
              <w:r w:rsidRPr="00250C42">
                <w:rPr>
                  <w:rFonts w:ascii="Garamond" w:hAnsi="Garamond"/>
                  <w:i/>
                  <w:sz w:val="20"/>
                  <w:szCs w:val="20"/>
                  <w:rPrChange w:id="126" w:author="Colin Watson" w:date="2014-03-21T15:15:00Z">
                    <w:rPr>
                      <w:sz w:val="20"/>
                      <w:szCs w:val="20"/>
                    </w:rPr>
                  </w:rPrChange>
                </w:rPr>
                <w:t>9</w:t>
              </w:r>
              <w:r w:rsidR="00824C4C" w:rsidRPr="00250C42">
                <w:rPr>
                  <w:rFonts w:ascii="Garamond" w:hAnsi="Garamond"/>
                  <w:i/>
                  <w:sz w:val="20"/>
                  <w:szCs w:val="20"/>
                  <w:rPrChange w:id="127" w:author="Colin Watson" w:date="2014-03-21T15:15:00Z">
                    <w:rPr>
                      <w:sz w:val="20"/>
                      <w:szCs w:val="20"/>
                    </w:rPr>
                  </w:rPrChange>
                </w:rPr>
                <w:t>. Should we always use the full deck of cards?</w:t>
              </w:r>
              <w:r w:rsidR="00824C4C" w:rsidRPr="00824C4C">
                <w:rPr>
                  <w:rFonts w:ascii="Garamond" w:hAnsi="Garamond"/>
                  <w:sz w:val="20"/>
                  <w:szCs w:val="20"/>
                  <w:rPrChange w:id="128" w:author="Colin Watson" w:date="2014-03-21T15:04:00Z">
                    <w:rPr>
                      <w:sz w:val="20"/>
                      <w:szCs w:val="20"/>
                    </w:rPr>
                  </w:rPrChange>
                </w:rPr>
                <w:br/>
                <w:t xml:space="preserve">No. A smaller deck is quicker to play. </w:t>
              </w:r>
            </w:ins>
            <w:ins w:id="129" w:author="Colin Watson" w:date="2014-03-21T15:15:00Z">
              <w:r w:rsidR="009F213A">
                <w:rPr>
                  <w:rFonts w:ascii="Garamond" w:hAnsi="Garamond"/>
                  <w:sz w:val="20"/>
                  <w:szCs w:val="20"/>
                </w:rPr>
                <w:t xml:space="preserve">Start your first game with only enough cards for two or three rounds. </w:t>
              </w:r>
            </w:ins>
            <w:ins w:id="130" w:author="Colin Watson" w:date="2014-03-21T15:02:00Z">
              <w:r w:rsidR="00824C4C" w:rsidRPr="00824C4C">
                <w:rPr>
                  <w:rFonts w:ascii="Garamond" w:hAnsi="Garamond"/>
                  <w:sz w:val="20"/>
                  <w:szCs w:val="20"/>
                  <w:rPrChange w:id="131" w:author="Colin Watson" w:date="2014-03-21T15:04:00Z">
                    <w:rPr>
                      <w:sz w:val="20"/>
                      <w:szCs w:val="20"/>
                    </w:rPr>
                  </w:rPrChange>
                </w:rPr>
                <w:t xml:space="preserve">Always consider removing cards that are not appropriate at all of the target application or function being reviewed. For the first few times people play the game it is also usually better to </w:t>
              </w:r>
            </w:ins>
            <w:ins w:id="132" w:author="Colin Watson" w:date="2014-03-21T15:03:00Z">
              <w:r w:rsidR="00824C4C" w:rsidRPr="00824C4C">
                <w:rPr>
                  <w:rFonts w:ascii="Garamond" w:hAnsi="Garamond"/>
                  <w:sz w:val="20"/>
                  <w:szCs w:val="20"/>
                  <w:rPrChange w:id="133" w:author="Colin Watson" w:date="2014-03-21T15:04:00Z">
                    <w:rPr>
                      <w:sz w:val="20"/>
                      <w:szCs w:val="20"/>
                    </w:rPr>
                  </w:rPrChange>
                </w:rPr>
                <w:t>remove the Aces and the two Jokers</w:t>
              </w:r>
            </w:ins>
            <w:ins w:id="134" w:author="Colin Watson" w:date="2014-03-21T15:04:00Z">
              <w:r w:rsidR="00824C4C" w:rsidRPr="00824C4C">
                <w:rPr>
                  <w:rFonts w:ascii="Garamond" w:hAnsi="Garamond"/>
                  <w:sz w:val="20"/>
                  <w:szCs w:val="20"/>
                  <w:rPrChange w:id="135" w:author="Colin Watson" w:date="2014-03-21T15:04:00Z">
                    <w:rPr>
                      <w:sz w:val="20"/>
                      <w:szCs w:val="20"/>
                    </w:rPr>
                  </w:rPrChange>
                </w:rPr>
                <w:t xml:space="preserve">. It is also usual to </w:t>
              </w:r>
            </w:ins>
            <w:ins w:id="136" w:author="Colin Watson" w:date="2014-03-21T15:03:00Z">
              <w:r w:rsidR="00824C4C" w:rsidRPr="00824C4C">
                <w:rPr>
                  <w:rFonts w:ascii="Garamond" w:hAnsi="Garamond"/>
                  <w:sz w:val="20"/>
                  <w:szCs w:val="20"/>
                  <w:rPrChange w:id="137" w:author="Colin Watson" w:date="2014-03-21T15:04:00Z">
                    <w:rPr>
                      <w:sz w:val="20"/>
                      <w:szCs w:val="20"/>
                    </w:rPr>
                  </w:rPrChange>
                </w:rPr>
                <w:t>play the game without any trumps suit until people are more familiar</w:t>
              </w:r>
            </w:ins>
            <w:ins w:id="138" w:author="Colin Watson" w:date="2014-03-21T15:04:00Z">
              <w:r w:rsidR="00824C4C" w:rsidRPr="00824C4C">
                <w:rPr>
                  <w:rFonts w:ascii="Garamond" w:hAnsi="Garamond"/>
                  <w:sz w:val="20"/>
                  <w:szCs w:val="20"/>
                  <w:rPrChange w:id="139" w:author="Colin Watson" w:date="2014-03-21T15:04:00Z">
                    <w:rPr>
                      <w:sz w:val="20"/>
                      <w:szCs w:val="20"/>
                    </w:rPr>
                  </w:rPrChange>
                </w:rPr>
                <w:t xml:space="preserve"> with the idea.</w:t>
              </w:r>
            </w:ins>
          </w:p>
          <w:p w14:paraId="0E741D7E" w14:textId="3FD11237" w:rsidR="00824C4C" w:rsidRPr="00F5040A" w:rsidRDefault="00250C42" w:rsidP="00824C4C">
            <w:pPr>
              <w:spacing w:after="120"/>
              <w:rPr>
                <w:ins w:id="140" w:author="Colin Watson" w:date="2014-03-21T14:46:00Z"/>
                <w:rFonts w:ascii="Garamond" w:hAnsi="Garamond"/>
                <w:sz w:val="20"/>
                <w:szCs w:val="20"/>
                <w:highlight w:val="yellow"/>
              </w:rPr>
            </w:pPr>
            <w:ins w:id="141" w:author="Colin Watson" w:date="2014-03-21T15:15:00Z">
              <w:r w:rsidRPr="00250C42">
                <w:rPr>
                  <w:rFonts w:ascii="Garamond" w:hAnsi="Garamond"/>
                  <w:i/>
                  <w:sz w:val="20"/>
                  <w:szCs w:val="20"/>
                  <w:rPrChange w:id="142" w:author="Colin Watson" w:date="2014-03-21T15:15:00Z">
                    <w:rPr>
                      <w:rFonts w:ascii="Garamond" w:hAnsi="Garamond"/>
                      <w:sz w:val="20"/>
                      <w:szCs w:val="20"/>
                    </w:rPr>
                  </w:rPrChange>
                </w:rPr>
                <w:t>10</w:t>
              </w:r>
            </w:ins>
            <w:ins w:id="143" w:author="Colin Watson" w:date="2014-03-21T14:57:00Z">
              <w:r w:rsidR="00824C4C" w:rsidRPr="00250C42">
                <w:rPr>
                  <w:rFonts w:ascii="Garamond" w:hAnsi="Garamond"/>
                  <w:i/>
                  <w:sz w:val="20"/>
                  <w:szCs w:val="20"/>
                  <w:rPrChange w:id="144" w:author="Colin Watson" w:date="2014-03-21T15:15:00Z">
                    <w:rPr>
                      <w:rFonts w:ascii="Garamond" w:hAnsi="Garamond"/>
                      <w:sz w:val="20"/>
                      <w:szCs w:val="20"/>
                      <w:highlight w:val="yellow"/>
                    </w:rPr>
                  </w:rPrChange>
                </w:rPr>
                <w:t xml:space="preserve">. </w:t>
              </w:r>
              <w:r w:rsidR="00CB7E2D" w:rsidRPr="00CB7E2D">
                <w:rPr>
                  <w:rFonts w:ascii="Garamond" w:hAnsi="Garamond"/>
                  <w:i/>
                  <w:sz w:val="20"/>
                  <w:szCs w:val="20"/>
                </w:rPr>
                <w:t>What should players do when they have an A</w:t>
              </w:r>
              <w:r w:rsidR="00824C4C" w:rsidRPr="00824C4C">
                <w:rPr>
                  <w:rFonts w:ascii="Garamond" w:hAnsi="Garamond"/>
                  <w:i/>
                  <w:sz w:val="20"/>
                  <w:szCs w:val="20"/>
                  <w:rPrChange w:id="145" w:author="Colin Watson" w:date="2014-03-21T15:04:00Z">
                    <w:rPr>
                      <w:rFonts w:ascii="Garamond" w:hAnsi="Garamond"/>
                      <w:i/>
                      <w:sz w:val="20"/>
                      <w:szCs w:val="20"/>
                      <w:highlight w:val="yellow"/>
                    </w:rPr>
                  </w:rPrChange>
                </w:rPr>
                <w:t>ce</w:t>
              </w:r>
            </w:ins>
            <w:ins w:id="146" w:author="Colin Watson" w:date="2014-03-21T16:05:00Z">
              <w:r w:rsidR="00CB7E2D">
                <w:rPr>
                  <w:rFonts w:ascii="Garamond" w:hAnsi="Garamond"/>
                  <w:i/>
                  <w:sz w:val="20"/>
                  <w:szCs w:val="20"/>
                </w:rPr>
                <w:t xml:space="preserve"> card</w:t>
              </w:r>
            </w:ins>
            <w:ins w:id="147" w:author="Colin Watson" w:date="2014-03-21T14:57:00Z">
              <w:r w:rsidR="00824C4C" w:rsidRPr="00824C4C">
                <w:rPr>
                  <w:rFonts w:ascii="Garamond" w:hAnsi="Garamond"/>
                  <w:i/>
                  <w:sz w:val="20"/>
                  <w:szCs w:val="20"/>
                  <w:rPrChange w:id="148" w:author="Colin Watson" w:date="2014-03-21T15:04:00Z">
                    <w:rPr>
                      <w:rFonts w:ascii="Garamond" w:hAnsi="Garamond"/>
                      <w:i/>
                      <w:sz w:val="20"/>
                      <w:szCs w:val="20"/>
                      <w:highlight w:val="yellow"/>
                    </w:rPr>
                  </w:rPrChange>
                </w:rPr>
                <w:t xml:space="preserve"> that says </w:t>
              </w:r>
            </w:ins>
            <w:ins w:id="149" w:author="Colin Watson" w:date="2014-03-21T14:59:00Z">
              <w:r w:rsidR="00824C4C" w:rsidRPr="00824C4C">
                <w:rPr>
                  <w:rFonts w:ascii="Garamond" w:hAnsi="Garamond"/>
                  <w:i/>
                  <w:sz w:val="20"/>
                  <w:szCs w:val="20"/>
                  <w:rPrChange w:id="150" w:author="Colin Watson" w:date="2014-03-21T15:04:00Z">
                    <w:rPr>
                      <w:rFonts w:ascii="Garamond" w:hAnsi="Garamond"/>
                      <w:i/>
                      <w:sz w:val="20"/>
                      <w:szCs w:val="20"/>
                      <w:highlight w:val="yellow"/>
                    </w:rPr>
                  </w:rPrChange>
                </w:rPr>
                <w:t>“invented a new X attack</w:t>
              </w:r>
            </w:ins>
            <w:ins w:id="151" w:author="Colin Watson" w:date="2014-03-21T15:00:00Z">
              <w:r w:rsidR="00824C4C" w:rsidRPr="00824C4C">
                <w:rPr>
                  <w:rFonts w:ascii="Garamond" w:hAnsi="Garamond"/>
                  <w:i/>
                  <w:sz w:val="20"/>
                  <w:szCs w:val="20"/>
                  <w:rPrChange w:id="152" w:author="Colin Watson" w:date="2014-03-21T15:04:00Z">
                    <w:rPr>
                      <w:rFonts w:ascii="Garamond" w:hAnsi="Garamond"/>
                      <w:i/>
                      <w:sz w:val="20"/>
                      <w:szCs w:val="20"/>
                      <w:highlight w:val="yellow"/>
                    </w:rPr>
                  </w:rPrChange>
                </w:rPr>
                <w:t>”?</w:t>
              </w:r>
              <w:r w:rsidR="00824C4C" w:rsidRPr="00824C4C">
                <w:rPr>
                  <w:rFonts w:ascii="Garamond" w:hAnsi="Garamond"/>
                  <w:i/>
                  <w:sz w:val="20"/>
                  <w:szCs w:val="20"/>
                </w:rPr>
                <w:br/>
              </w:r>
            </w:ins>
            <w:ins w:id="153" w:author="Colin Watson" w:date="2014-03-21T14:58:00Z">
              <w:r w:rsidR="00824C4C" w:rsidRPr="00050836">
                <w:rPr>
                  <w:rFonts w:ascii="Garamond" w:hAnsi="Garamond"/>
                  <w:sz w:val="20"/>
                  <w:szCs w:val="20"/>
                </w:rPr>
                <w:t>The player can make up any attack they think is valid, but must match</w:t>
              </w:r>
            </w:ins>
            <w:ins w:id="154" w:author="Colin Watson" w:date="2014-03-21T15:00:00Z">
              <w:r w:rsidR="00824C4C" w:rsidRPr="00CA7DC9">
                <w:rPr>
                  <w:rFonts w:ascii="Garamond" w:hAnsi="Garamond"/>
                  <w:sz w:val="20"/>
                  <w:szCs w:val="20"/>
                </w:rPr>
                <w:t xml:space="preserve"> </w:t>
              </w:r>
            </w:ins>
            <w:ins w:id="155" w:author="Colin Watson" w:date="2014-03-21T14:58:00Z">
              <w:r w:rsidR="00824C4C" w:rsidRPr="00CA7DC9">
                <w:rPr>
                  <w:rFonts w:ascii="Garamond" w:hAnsi="Garamond"/>
                  <w:sz w:val="20"/>
                  <w:szCs w:val="20"/>
                </w:rPr>
                <w:t xml:space="preserve">the suit </w:t>
              </w:r>
            </w:ins>
            <w:ins w:id="156" w:author="Colin Watson" w:date="2014-03-21T15:01:00Z">
              <w:r w:rsidR="00824C4C" w:rsidRPr="00CA7DC9">
                <w:rPr>
                  <w:rFonts w:ascii="Garamond" w:hAnsi="Garamond"/>
                  <w:sz w:val="20"/>
                  <w:szCs w:val="20"/>
                </w:rPr>
                <w:t xml:space="preserve">of the card </w:t>
              </w:r>
            </w:ins>
            <w:ins w:id="157" w:author="Colin Watson" w:date="2014-03-21T14:58:00Z">
              <w:r w:rsidR="00824C4C" w:rsidRPr="00AD263E">
                <w:rPr>
                  <w:rFonts w:ascii="Garamond" w:hAnsi="Garamond"/>
                  <w:sz w:val="20"/>
                  <w:szCs w:val="20"/>
                </w:rPr>
                <w:t xml:space="preserve">e.g. data validation and encoding). With </w:t>
              </w:r>
            </w:ins>
            <w:ins w:id="158" w:author="Colin Watson" w:date="2014-03-21T15:01:00Z">
              <w:r w:rsidR="00824C4C" w:rsidRPr="00AD263E">
                <w:rPr>
                  <w:rFonts w:ascii="Garamond" w:hAnsi="Garamond"/>
                  <w:sz w:val="20"/>
                  <w:szCs w:val="20"/>
                </w:rPr>
                <w:t xml:space="preserve">players new to the game, it can be better to remove these to begin with </w:t>
              </w:r>
            </w:ins>
            <w:ins w:id="159" w:author="Colin Watson" w:date="2014-03-21T15:00:00Z">
              <w:r w:rsidR="00CB7E2D">
                <w:rPr>
                  <w:rFonts w:ascii="Garamond" w:hAnsi="Garamond"/>
                  <w:sz w:val="20"/>
                  <w:szCs w:val="20"/>
                </w:rPr>
                <w:t>(see also FAQ 9</w:t>
              </w:r>
              <w:r w:rsidR="00824C4C" w:rsidRPr="00012F19">
                <w:rPr>
                  <w:rFonts w:ascii="Garamond" w:hAnsi="Garamond"/>
                  <w:sz w:val="20"/>
                  <w:szCs w:val="20"/>
                </w:rPr>
                <w:t>)</w:t>
              </w:r>
            </w:ins>
            <w:ins w:id="160" w:author="Colin Watson" w:date="2014-03-21T14:58:00Z">
              <w:r w:rsidR="00824C4C" w:rsidRPr="00981685">
                <w:rPr>
                  <w:rFonts w:ascii="Garamond" w:hAnsi="Garamond"/>
                  <w:sz w:val="20"/>
                  <w:szCs w:val="20"/>
                </w:rPr>
                <w:t>.</w:t>
              </w:r>
            </w:ins>
          </w:p>
        </w:tc>
      </w:tr>
    </w:tbl>
    <w:p w14:paraId="33164142" w14:textId="4CA6D37A" w:rsidR="001E0DD0" w:rsidRDefault="001E0DD0">
      <w:pPr>
        <w:rPr>
          <w:ins w:id="161" w:author="Colin Watson" w:date="2014-03-21T14:46:00Z"/>
          <w:rFonts w:ascii="Garamond" w:hAnsi="Garamond"/>
          <w:b/>
          <w:sz w:val="22"/>
          <w:szCs w:val="22"/>
        </w:rPr>
      </w:pPr>
      <w:ins w:id="162" w:author="Colin Watson" w:date="2014-03-21T14:46:00Z">
        <w:r>
          <w:br w:type="page"/>
        </w:r>
      </w:ins>
    </w:p>
    <w:p w14:paraId="2DD6939D" w14:textId="52CA39BF"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7407E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3" w:author="Colin Watson" w:date="2014-03-21T14:51:00Z">
                    <w:r w:rsidR="00A03624">
                      <w:rPr>
                        <w:rFonts w:ascii="Garamond" w:hAnsi="Garamond"/>
                        <w:color w:val="7F7F7F" w:themeColor="text1" w:themeTint="80"/>
                        <w:sz w:val="8"/>
                        <w:szCs w:val="8"/>
                      </w:rPr>
                      <w:t>v1.05</w:t>
                    </w:r>
                  </w:ins>
                  <w:del w:id="16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r w:rsidR="002F77DD">
                    <w:rPr>
                      <w:rFonts w:ascii="Garamond" w:hAnsi="Garamond"/>
                      <w:color w:val="595959" w:themeColor="text1" w:themeTint="A6"/>
                      <w:sz w:val="12"/>
                      <w:szCs w:val="12"/>
                    </w:rPr>
                    <w:t>, 11.2, 11.3, 11.6</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6052F2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5" w:author="Colin Watson" w:date="2014-03-21T14:51:00Z">
                    <w:r w:rsidR="00A03624">
                      <w:rPr>
                        <w:rFonts w:ascii="Garamond" w:hAnsi="Garamond"/>
                        <w:color w:val="7F7F7F" w:themeColor="text1" w:themeTint="80"/>
                        <w:sz w:val="8"/>
                        <w:szCs w:val="8"/>
                      </w:rPr>
                      <w:t>v1.05</w:t>
                    </w:r>
                  </w:ins>
                  <w:del w:id="16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r w:rsidRPr="002528C3">
              <w:rPr>
                <w:rFonts w:ascii="Garamond" w:hAnsi="Garamond"/>
                <w:sz w:val="16"/>
                <w:szCs w:val="16"/>
              </w:rPr>
              <w:t>Jee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692B9B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7" w:author="Colin Watson" w:date="2014-03-21T14:51:00Z">
                    <w:r w:rsidR="00A03624">
                      <w:rPr>
                        <w:rFonts w:ascii="Garamond" w:hAnsi="Garamond"/>
                        <w:color w:val="7F7F7F" w:themeColor="text1" w:themeTint="80"/>
                        <w:sz w:val="8"/>
                        <w:szCs w:val="8"/>
                      </w:rPr>
                      <w:t>v1.05</w:t>
                    </w:r>
                  </w:ins>
                  <w:del w:id="16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443ADE1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9" w:author="Colin Watson" w:date="2014-03-21T14:51:00Z">
                    <w:r w:rsidR="00A03624">
                      <w:rPr>
                        <w:rFonts w:ascii="Garamond" w:hAnsi="Garamond"/>
                        <w:color w:val="7F7F7F" w:themeColor="text1" w:themeTint="80"/>
                        <w:sz w:val="8"/>
                        <w:szCs w:val="8"/>
                      </w:rPr>
                      <w:t>v1.05</w:t>
                    </w:r>
                  </w:ins>
                  <w:del w:id="17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2167CA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1" w:author="Colin Watson" w:date="2014-03-21T14:51:00Z">
                    <w:r w:rsidR="00A03624">
                      <w:rPr>
                        <w:rFonts w:ascii="Garamond" w:hAnsi="Garamond"/>
                        <w:color w:val="7F7F7F" w:themeColor="text1" w:themeTint="80"/>
                        <w:sz w:val="8"/>
                        <w:szCs w:val="8"/>
                      </w:rPr>
                      <w:t>v1.05</w:t>
                    </w:r>
                  </w:ins>
                  <w:del w:id="17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25D3C4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3" w:author="Colin Watson" w:date="2014-03-21T14:51:00Z">
                    <w:r w:rsidR="00A03624">
                      <w:rPr>
                        <w:rFonts w:ascii="Garamond" w:hAnsi="Garamond"/>
                        <w:color w:val="7F7F7F" w:themeColor="text1" w:themeTint="80"/>
                        <w:sz w:val="8"/>
                        <w:szCs w:val="8"/>
                      </w:rPr>
                      <w:t>v1.05</w:t>
                    </w:r>
                  </w:ins>
                  <w:del w:id="17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r w:rsidR="002528C3">
              <w:rPr>
                <w:rFonts w:ascii="Garamond" w:hAnsi="Garamond"/>
                <w:sz w:val="16"/>
                <w:szCs w:val="16"/>
              </w:rPr>
              <w:t xml:space="preserve"> for all sanitization</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482034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5" w:author="Colin Watson" w:date="2014-03-21T14:51:00Z">
                    <w:r w:rsidR="00A03624">
                      <w:rPr>
                        <w:rFonts w:ascii="Garamond" w:hAnsi="Garamond"/>
                        <w:color w:val="7F7F7F" w:themeColor="text1" w:themeTint="80"/>
                        <w:sz w:val="8"/>
                        <w:szCs w:val="8"/>
                      </w:rPr>
                      <w:t>v1.05</w:t>
                    </w:r>
                  </w:ins>
                  <w:del w:id="17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1685D02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7" w:author="Colin Watson" w:date="2014-03-21T14:51:00Z">
                    <w:r w:rsidR="00A03624">
                      <w:rPr>
                        <w:rFonts w:ascii="Garamond" w:hAnsi="Garamond"/>
                        <w:color w:val="7F7F7F" w:themeColor="text1" w:themeTint="80"/>
                        <w:sz w:val="8"/>
                        <w:szCs w:val="8"/>
                      </w:rPr>
                      <w:t>v1.05</w:t>
                    </w:r>
                  </w:ins>
                  <w:del w:id="17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268FC92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9" w:author="Colin Watson" w:date="2014-03-21T14:51:00Z">
                    <w:r w:rsidR="00A03624">
                      <w:rPr>
                        <w:rFonts w:ascii="Garamond" w:hAnsi="Garamond"/>
                        <w:color w:val="7F7F7F" w:themeColor="text1" w:themeTint="80"/>
                        <w:sz w:val="8"/>
                        <w:szCs w:val="8"/>
                      </w:rPr>
                      <w:t>v1.05</w:t>
                    </w:r>
                  </w:ins>
                  <w:del w:id="18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525AF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1" w:author="Colin Watson" w:date="2014-03-21T14:51:00Z">
                    <w:r w:rsidR="00A03624">
                      <w:rPr>
                        <w:rFonts w:ascii="Garamond" w:hAnsi="Garamond"/>
                        <w:color w:val="7F7F7F" w:themeColor="text1" w:themeTint="80"/>
                        <w:sz w:val="8"/>
                        <w:szCs w:val="8"/>
                      </w:rPr>
                      <w:t>v1.05</w:t>
                    </w:r>
                  </w:ins>
                  <w:del w:id="18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41BB0D3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3" w:author="Colin Watson" w:date="2014-03-21T14:51:00Z">
                    <w:r w:rsidR="00A03624">
                      <w:rPr>
                        <w:rFonts w:ascii="Garamond" w:hAnsi="Garamond"/>
                        <w:color w:val="7F7F7F" w:themeColor="text1" w:themeTint="80"/>
                        <w:sz w:val="8"/>
                        <w:szCs w:val="8"/>
                      </w:rPr>
                      <w:t>v1.05</w:t>
                    </w:r>
                  </w:ins>
                  <w:del w:id="18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202814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5" w:author="Colin Watson" w:date="2014-03-21T14:51:00Z">
                    <w:r w:rsidR="00A03624">
                      <w:rPr>
                        <w:rFonts w:ascii="Garamond" w:hAnsi="Garamond"/>
                        <w:color w:val="7F7F7F" w:themeColor="text1" w:themeTint="80"/>
                        <w:sz w:val="8"/>
                        <w:szCs w:val="8"/>
                      </w:rPr>
                      <w:t>v1.05</w:t>
                    </w:r>
                  </w:ins>
                  <w:del w:id="18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05269E3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7" w:author="Colin Watson" w:date="2014-03-21T14:51:00Z">
                    <w:r w:rsidR="00A03624">
                      <w:rPr>
                        <w:rFonts w:ascii="Garamond" w:hAnsi="Garamond"/>
                        <w:color w:val="7F7F7F" w:themeColor="text1" w:themeTint="80"/>
                        <w:sz w:val="8"/>
                        <w:szCs w:val="8"/>
                      </w:rPr>
                      <w:t>v1.05</w:t>
                    </w:r>
                  </w:ins>
                  <w:del w:id="18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359095D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9" w:author="Colin Watson" w:date="2014-03-21T14:51:00Z">
                    <w:r w:rsidR="00A03624">
                      <w:rPr>
                        <w:rFonts w:ascii="Garamond" w:hAnsi="Garamond"/>
                        <w:color w:val="7F7F7F" w:themeColor="text1" w:themeTint="80"/>
                        <w:sz w:val="8"/>
                        <w:szCs w:val="8"/>
                      </w:rPr>
                      <w:t>v1.05</w:t>
                    </w:r>
                  </w:ins>
                  <w:del w:id="19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06D2697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1" w:author="Colin Watson" w:date="2014-03-21T14:51:00Z">
                    <w:r w:rsidR="00A03624">
                      <w:rPr>
                        <w:rFonts w:ascii="Garamond" w:hAnsi="Garamond"/>
                        <w:color w:val="7F7F7F" w:themeColor="text1" w:themeTint="80"/>
                        <w:sz w:val="8"/>
                        <w:szCs w:val="8"/>
                      </w:rPr>
                      <w:t>v1.05</w:t>
                    </w:r>
                  </w:ins>
                  <w:del w:id="19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12427A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3" w:author="Colin Watson" w:date="2014-03-21T14:51:00Z">
                    <w:r w:rsidR="00A03624">
                      <w:rPr>
                        <w:rFonts w:ascii="Garamond" w:hAnsi="Garamond"/>
                        <w:color w:val="7F7F7F" w:themeColor="text1" w:themeTint="80"/>
                        <w:sz w:val="8"/>
                        <w:szCs w:val="8"/>
                      </w:rPr>
                      <w:t>v1.05</w:t>
                    </w:r>
                  </w:ins>
                  <w:del w:id="19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731251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5" w:author="Colin Watson" w:date="2014-03-21T14:51:00Z">
                    <w:r w:rsidR="00A03624">
                      <w:rPr>
                        <w:rFonts w:ascii="Garamond" w:hAnsi="Garamond"/>
                        <w:color w:val="7F7F7F" w:themeColor="text1" w:themeTint="80"/>
                        <w:sz w:val="8"/>
                        <w:szCs w:val="8"/>
                      </w:rPr>
                      <w:t>v1.05</w:t>
                    </w:r>
                  </w:ins>
                  <w:del w:id="19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20D892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7" w:author="Colin Watson" w:date="2014-03-21T14:51:00Z">
                    <w:r w:rsidR="00A03624">
                      <w:rPr>
                        <w:rFonts w:ascii="Garamond" w:hAnsi="Garamond"/>
                        <w:color w:val="7F7F7F" w:themeColor="text1" w:themeTint="80"/>
                        <w:sz w:val="8"/>
                        <w:szCs w:val="8"/>
                      </w:rPr>
                      <w:t>v1.05</w:t>
                    </w:r>
                  </w:ins>
                  <w:del w:id="19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2F7C8D6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9" w:author="Colin Watson" w:date="2014-03-21T14:51:00Z">
                    <w:r w:rsidR="00A03624">
                      <w:rPr>
                        <w:rFonts w:ascii="Garamond" w:hAnsi="Garamond"/>
                        <w:color w:val="7F7F7F" w:themeColor="text1" w:themeTint="80"/>
                        <w:sz w:val="8"/>
                        <w:szCs w:val="8"/>
                      </w:rPr>
                      <w:t>v1.05</w:t>
                    </w:r>
                  </w:ins>
                  <w:del w:id="20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5848E35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1" w:author="Colin Watson" w:date="2014-03-21T14:51:00Z">
                    <w:r w:rsidR="00A03624">
                      <w:rPr>
                        <w:rFonts w:ascii="Garamond" w:hAnsi="Garamond"/>
                        <w:color w:val="7F7F7F" w:themeColor="text1" w:themeTint="80"/>
                        <w:sz w:val="8"/>
                        <w:szCs w:val="8"/>
                      </w:rPr>
                      <w:t>v1.05</w:t>
                    </w:r>
                  </w:ins>
                  <w:del w:id="20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7F462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3" w:author="Colin Watson" w:date="2014-03-21T14:51:00Z">
                    <w:r w:rsidR="00A03624">
                      <w:rPr>
                        <w:rFonts w:ascii="Garamond" w:hAnsi="Garamond"/>
                        <w:color w:val="7F7F7F" w:themeColor="text1" w:themeTint="80"/>
                        <w:sz w:val="8"/>
                        <w:szCs w:val="8"/>
                      </w:rPr>
                      <w:t>v1.05</w:t>
                    </w:r>
                  </w:ins>
                  <w:del w:id="20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0913A9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5" w:author="Colin Watson" w:date="2014-03-21T14:51:00Z">
                    <w:r w:rsidR="00A03624">
                      <w:rPr>
                        <w:rFonts w:ascii="Garamond" w:hAnsi="Garamond"/>
                        <w:color w:val="7F7F7F" w:themeColor="text1" w:themeTint="80"/>
                        <w:sz w:val="8"/>
                        <w:szCs w:val="8"/>
                      </w:rPr>
                      <w:t>v1.05</w:t>
                    </w:r>
                  </w:ins>
                  <w:del w:id="20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7F1D761E" w:rsidR="00861C91" w:rsidRPr="00AA194A" w:rsidRDefault="00AC2FE7" w:rsidP="00377162">
            <w:pPr>
              <w:rPr>
                <w:rFonts w:ascii="Garamond" w:hAnsi="Garamond"/>
                <w:sz w:val="20"/>
                <w:szCs w:val="20"/>
              </w:rPr>
            </w:pPr>
            <w:r w:rsidRPr="00AA194A">
              <w:rPr>
                <w:rFonts w:ascii="Garamond" w:hAnsi="Garamond"/>
                <w:sz w:val="16"/>
                <w:szCs w:val="16"/>
              </w:rPr>
              <w:t xml:space="preserve">Jaime can bypass authentication because it is not enforced comprehensively across all entry points, modules, functions, content and other data, or is not applied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1E81D8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7" w:author="Colin Watson" w:date="2014-03-21T14:51:00Z">
                    <w:r w:rsidR="00A03624">
                      <w:rPr>
                        <w:rFonts w:ascii="Garamond" w:hAnsi="Garamond"/>
                        <w:color w:val="7F7F7F" w:themeColor="text1" w:themeTint="80"/>
                        <w:sz w:val="8"/>
                        <w:szCs w:val="8"/>
                      </w:rPr>
                      <w:t>v1.05</w:t>
                    </w:r>
                  </w:ins>
                  <w:del w:id="20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7667D6F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9" w:author="Colin Watson" w:date="2014-03-21T14:51:00Z">
                    <w:r w:rsidR="00A03624">
                      <w:rPr>
                        <w:rFonts w:ascii="Garamond" w:hAnsi="Garamond"/>
                        <w:color w:val="7F7F7F" w:themeColor="text1" w:themeTint="80"/>
                        <w:sz w:val="8"/>
                        <w:szCs w:val="8"/>
                      </w:rPr>
                      <w:t>v1.05</w:t>
                    </w:r>
                  </w:ins>
                  <w:del w:id="21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08ADAF8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1" w:author="Colin Watson" w:date="2014-03-21T14:51:00Z">
                    <w:r w:rsidR="00A03624">
                      <w:rPr>
                        <w:rFonts w:ascii="Garamond" w:hAnsi="Garamond"/>
                        <w:color w:val="7F7F7F" w:themeColor="text1" w:themeTint="80"/>
                        <w:sz w:val="8"/>
                        <w:szCs w:val="8"/>
                      </w:rPr>
                      <w:t>v1.05</w:t>
                    </w:r>
                  </w:ins>
                  <w:del w:id="21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0A34592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3" w:author="Colin Watson" w:date="2014-03-21T14:51:00Z">
                    <w:r w:rsidR="00A03624">
                      <w:rPr>
                        <w:rFonts w:ascii="Garamond" w:hAnsi="Garamond"/>
                        <w:color w:val="7F7F7F" w:themeColor="text1" w:themeTint="80"/>
                        <w:sz w:val="8"/>
                        <w:szCs w:val="8"/>
                      </w:rPr>
                      <w:t>v1.05</w:t>
                    </w:r>
                  </w:ins>
                  <w:del w:id="21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54D68C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5" w:author="Colin Watson" w:date="2014-03-21T14:51:00Z">
                    <w:r w:rsidR="00A03624">
                      <w:rPr>
                        <w:rFonts w:ascii="Garamond" w:hAnsi="Garamond"/>
                        <w:color w:val="7F7F7F" w:themeColor="text1" w:themeTint="80"/>
                        <w:sz w:val="8"/>
                        <w:szCs w:val="8"/>
                      </w:rPr>
                      <w:t>v1.05</w:t>
                    </w:r>
                  </w:ins>
                  <w:del w:id="21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B9E0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7" w:author="Colin Watson" w:date="2014-03-21T14:51:00Z">
                    <w:r w:rsidR="00A03624">
                      <w:rPr>
                        <w:rFonts w:ascii="Garamond" w:hAnsi="Garamond"/>
                        <w:color w:val="7F7F7F" w:themeColor="text1" w:themeTint="80"/>
                        <w:sz w:val="8"/>
                        <w:szCs w:val="8"/>
                      </w:rPr>
                      <w:t>v1.05</w:t>
                    </w:r>
                  </w:ins>
                  <w:del w:id="21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56EB52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9" w:author="Colin Watson" w:date="2014-03-21T14:51:00Z">
                    <w:r w:rsidR="00A03624">
                      <w:rPr>
                        <w:rFonts w:ascii="Garamond" w:hAnsi="Garamond"/>
                        <w:color w:val="7F7F7F" w:themeColor="text1" w:themeTint="80"/>
                        <w:sz w:val="8"/>
                        <w:szCs w:val="8"/>
                      </w:rPr>
                      <w:t>v1.05</w:t>
                    </w:r>
                  </w:ins>
                  <w:del w:id="22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1CD2C7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1" w:author="Colin Watson" w:date="2014-03-21T14:51:00Z">
                    <w:r w:rsidR="00A03624">
                      <w:rPr>
                        <w:rFonts w:ascii="Garamond" w:hAnsi="Garamond"/>
                        <w:color w:val="7F7F7F" w:themeColor="text1" w:themeTint="80"/>
                        <w:sz w:val="8"/>
                        <w:szCs w:val="8"/>
                      </w:rPr>
                      <w:t>v1.05</w:t>
                    </w:r>
                  </w:ins>
                  <w:del w:id="22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5D32B5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3" w:author="Colin Watson" w:date="2014-03-21T14:51:00Z">
                    <w:r w:rsidR="00A03624">
                      <w:rPr>
                        <w:rFonts w:ascii="Garamond" w:hAnsi="Garamond"/>
                        <w:color w:val="7F7F7F" w:themeColor="text1" w:themeTint="80"/>
                        <w:sz w:val="8"/>
                        <w:szCs w:val="8"/>
                      </w:rPr>
                      <w:t>v1.05</w:t>
                    </w:r>
                  </w:ins>
                  <w:del w:id="22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7D77FA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5" w:author="Colin Watson" w:date="2014-03-21T14:51:00Z">
                    <w:r w:rsidR="00A03624">
                      <w:rPr>
                        <w:rFonts w:ascii="Garamond" w:hAnsi="Garamond"/>
                        <w:color w:val="7F7F7F" w:themeColor="text1" w:themeTint="80"/>
                        <w:sz w:val="8"/>
                        <w:szCs w:val="8"/>
                      </w:rPr>
                      <w:t>v1.05</w:t>
                    </w:r>
                  </w:ins>
                  <w:del w:id="22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7EDBE1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7" w:author="Colin Watson" w:date="2014-03-21T14:51:00Z">
                    <w:r w:rsidR="00A03624">
                      <w:rPr>
                        <w:rFonts w:ascii="Garamond" w:hAnsi="Garamond"/>
                        <w:color w:val="7F7F7F" w:themeColor="text1" w:themeTint="80"/>
                        <w:sz w:val="8"/>
                        <w:szCs w:val="8"/>
                      </w:rPr>
                      <w:t>v1.05</w:t>
                    </w:r>
                  </w:ins>
                  <w:del w:id="22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453DF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9" w:author="Colin Watson" w:date="2014-03-21T14:51:00Z">
                    <w:r w:rsidR="00A03624">
                      <w:rPr>
                        <w:rFonts w:ascii="Garamond" w:hAnsi="Garamond"/>
                        <w:color w:val="7F7F7F" w:themeColor="text1" w:themeTint="80"/>
                        <w:sz w:val="8"/>
                        <w:szCs w:val="8"/>
                      </w:rPr>
                      <w:t>v1.05</w:t>
                    </w:r>
                  </w:ins>
                  <w:del w:id="23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0AD0AA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1" w:author="Colin Watson" w:date="2014-03-21T14:51:00Z">
                    <w:r w:rsidR="00A03624">
                      <w:rPr>
                        <w:rFonts w:ascii="Garamond" w:hAnsi="Garamond"/>
                        <w:color w:val="7F7F7F" w:themeColor="text1" w:themeTint="80"/>
                        <w:sz w:val="8"/>
                        <w:szCs w:val="8"/>
                      </w:rPr>
                      <w:t>v1.05</w:t>
                    </w:r>
                  </w:ins>
                  <w:del w:id="23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797EFCB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3" w:author="Colin Watson" w:date="2014-03-21T14:51:00Z">
                    <w:r w:rsidR="00A03624">
                      <w:rPr>
                        <w:rFonts w:ascii="Garamond" w:hAnsi="Garamond"/>
                        <w:color w:val="7F7F7F" w:themeColor="text1" w:themeTint="80"/>
                        <w:sz w:val="8"/>
                        <w:szCs w:val="8"/>
                      </w:rPr>
                      <w:t>v1.05</w:t>
                    </w:r>
                  </w:ins>
                  <w:del w:id="23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17B1D3F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5" w:author="Colin Watson" w:date="2014-03-21T14:51:00Z">
                    <w:r w:rsidR="00A03624">
                      <w:rPr>
                        <w:rFonts w:ascii="Garamond" w:hAnsi="Garamond"/>
                        <w:color w:val="7F7F7F" w:themeColor="text1" w:themeTint="80"/>
                        <w:sz w:val="8"/>
                        <w:szCs w:val="8"/>
                      </w:rPr>
                      <w:t>v1.05</w:t>
                    </w:r>
                  </w:ins>
                  <w:del w:id="23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w:t>
                  </w:r>
                  <w:r w:rsidR="00C321D9">
                    <w:rPr>
                      <w:rFonts w:ascii="Garamond" w:hAnsi="Garamond"/>
                      <w:color w:val="595959" w:themeColor="text1" w:themeTint="A6"/>
                      <w:sz w:val="12"/>
                      <w:szCs w:val="12"/>
                    </w:rPr>
                    <w:t xml:space="preserve">4.1, 8.7, </w:t>
                  </w:r>
                  <w:r>
                    <w:rPr>
                      <w:rFonts w:ascii="Garamond" w:hAnsi="Garamond"/>
                      <w:color w:val="595959" w:themeColor="text1" w:themeTint="A6"/>
                      <w:sz w:val="12"/>
                      <w:szCs w:val="12"/>
                    </w:rPr>
                    <w:t xml:space="preserve">8.10, </w:t>
                  </w:r>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r w:rsidR="00586F98">
                    <w:rPr>
                      <w:rFonts w:ascii="Garamond" w:hAnsi="Garamond"/>
                      <w:color w:val="595959" w:themeColor="text1" w:themeTint="A6"/>
                      <w:sz w:val="12"/>
                      <w:szCs w:val="12"/>
                    </w:rPr>
                    <w:t>, 9.6</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1C1DA2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7" w:author="Colin Watson" w:date="2014-03-21T14:51:00Z">
                    <w:r w:rsidR="00A03624">
                      <w:rPr>
                        <w:rFonts w:ascii="Garamond" w:hAnsi="Garamond"/>
                        <w:color w:val="7F7F7F" w:themeColor="text1" w:themeTint="80"/>
                        <w:sz w:val="8"/>
                        <w:szCs w:val="8"/>
                      </w:rPr>
                      <w:t>v1.05</w:t>
                    </w:r>
                  </w:ins>
                  <w:del w:id="23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37F732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9" w:author="Colin Watson" w:date="2014-03-21T14:51:00Z">
                    <w:r w:rsidR="00A03624">
                      <w:rPr>
                        <w:rFonts w:ascii="Garamond" w:hAnsi="Garamond"/>
                        <w:color w:val="7F7F7F" w:themeColor="text1" w:themeTint="80"/>
                        <w:sz w:val="8"/>
                        <w:szCs w:val="8"/>
                      </w:rPr>
                      <w:t>v1.05</w:t>
                    </w:r>
                  </w:ins>
                  <w:del w:id="24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00A60459">
                    <w:rPr>
                      <w:rFonts w:ascii="Garamond" w:hAnsi="Garamond"/>
                      <w:color w:val="595959" w:themeColor="text1" w:themeTint="A6"/>
                      <w:sz w:val="12"/>
                      <w:szCs w:val="12"/>
                    </w:rPr>
                    <w:t xml:space="preserve">4.2, </w:t>
                  </w:r>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6FDBF8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1" w:author="Colin Watson" w:date="2014-03-21T14:51:00Z">
                    <w:r w:rsidR="00A03624">
                      <w:rPr>
                        <w:rFonts w:ascii="Garamond" w:hAnsi="Garamond"/>
                        <w:color w:val="7F7F7F" w:themeColor="text1" w:themeTint="80"/>
                        <w:sz w:val="8"/>
                        <w:szCs w:val="8"/>
                      </w:rPr>
                      <w:t>v1.05</w:t>
                    </w:r>
                  </w:ins>
                  <w:del w:id="24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64DB5898"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w:t>
                  </w:r>
                  <w:r w:rsidR="006B34C6" w:rsidRPr="006B34C6">
                    <w:rPr>
                      <w:rFonts w:ascii="Garamond" w:hAnsi="Garamond"/>
                      <w:color w:val="595959" w:themeColor="text1" w:themeTint="A6"/>
                      <w:sz w:val="12"/>
                      <w:szCs w:val="12"/>
                    </w:rPr>
                    <w:t>4.6</w:t>
                  </w:r>
                  <w:r w:rsidR="00A60459">
                    <w:rPr>
                      <w:rFonts w:ascii="Garamond" w:hAnsi="Garamond"/>
                      <w:color w:val="595959" w:themeColor="text1" w:themeTint="A6"/>
                      <w:sz w:val="12"/>
                      <w:szCs w:val="12"/>
                    </w:rPr>
                    <w:t>, 4.7</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4DE2A6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3" w:author="Colin Watson" w:date="2014-03-21T14:51:00Z">
                    <w:r w:rsidR="00A03624">
                      <w:rPr>
                        <w:rFonts w:ascii="Garamond" w:hAnsi="Garamond"/>
                        <w:color w:val="7F7F7F" w:themeColor="text1" w:themeTint="80"/>
                        <w:sz w:val="8"/>
                        <w:szCs w:val="8"/>
                      </w:rPr>
                      <w:t>v1.05</w:t>
                    </w:r>
                  </w:ins>
                  <w:del w:id="24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0B1C0ED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5" w:author="Colin Watson" w:date="2014-03-21T14:51:00Z">
                    <w:r w:rsidR="00A03624">
                      <w:rPr>
                        <w:rFonts w:ascii="Garamond" w:hAnsi="Garamond"/>
                        <w:color w:val="7F7F7F" w:themeColor="text1" w:themeTint="80"/>
                        <w:sz w:val="8"/>
                        <w:szCs w:val="8"/>
                      </w:rPr>
                      <w:t>v1.05</w:t>
                    </w:r>
                  </w:ins>
                  <w:del w:id="24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4E7240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7" w:author="Colin Watson" w:date="2014-03-21T14:51:00Z">
                    <w:r w:rsidR="00A03624">
                      <w:rPr>
                        <w:rFonts w:ascii="Garamond" w:hAnsi="Garamond"/>
                        <w:color w:val="7F7F7F" w:themeColor="text1" w:themeTint="80"/>
                        <w:sz w:val="8"/>
                        <w:szCs w:val="8"/>
                      </w:rPr>
                      <w:t>v1.05</w:t>
                    </w:r>
                  </w:ins>
                  <w:del w:id="24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1033556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9" w:author="Colin Watson" w:date="2014-03-21T14:51:00Z">
                    <w:r w:rsidR="00A03624">
                      <w:rPr>
                        <w:rFonts w:ascii="Garamond" w:hAnsi="Garamond"/>
                        <w:color w:val="7F7F7F" w:themeColor="text1" w:themeTint="80"/>
                        <w:sz w:val="8"/>
                        <w:szCs w:val="8"/>
                      </w:rPr>
                      <w:t>v1.05</w:t>
                    </w:r>
                  </w:ins>
                  <w:del w:id="25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1C5FBB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1" w:author="Colin Watson" w:date="2014-03-21T14:51:00Z">
                    <w:r w:rsidR="00A03624">
                      <w:rPr>
                        <w:rFonts w:ascii="Garamond" w:hAnsi="Garamond"/>
                        <w:color w:val="7F7F7F" w:themeColor="text1" w:themeTint="80"/>
                        <w:sz w:val="8"/>
                        <w:szCs w:val="8"/>
                      </w:rPr>
                      <w:t>v1.05</w:t>
                    </w:r>
                  </w:ins>
                  <w:del w:id="25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r w:rsidR="00476863" w:rsidRPr="00476863">
                    <w:rPr>
                      <w:rFonts w:ascii="Garamond" w:hAnsi="Garamond"/>
                      <w:color w:val="595959" w:themeColor="text1" w:themeTint="A6"/>
                      <w:sz w:val="12"/>
                      <w:szCs w:val="12"/>
                    </w:rPr>
                    <w:t>12.1</w:t>
                  </w:r>
                  <w:r w:rsidR="00EB6633">
                    <w:rPr>
                      <w:rFonts w:ascii="Garamond" w:hAnsi="Garamond"/>
                      <w:color w:val="595959" w:themeColor="text1" w:themeTint="A6"/>
                      <w:sz w:val="12"/>
                      <w:szCs w:val="12"/>
                    </w:rPr>
                    <w:t>, 14.1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FA3B70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3" w:author="Colin Watson" w:date="2014-03-21T14:51:00Z">
                    <w:r w:rsidR="00A03624">
                      <w:rPr>
                        <w:rFonts w:ascii="Garamond" w:hAnsi="Garamond"/>
                        <w:color w:val="7F7F7F" w:themeColor="text1" w:themeTint="80"/>
                        <w:sz w:val="8"/>
                        <w:szCs w:val="8"/>
                      </w:rPr>
                      <w:t>v1.05</w:t>
                    </w:r>
                  </w:ins>
                  <w:del w:id="25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33A4278" w:rsidR="00A03FD7" w:rsidRPr="006C434A" w:rsidRDefault="00A60459"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2D14BE9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5" w:author="Colin Watson" w:date="2014-03-21T14:51:00Z">
                    <w:r w:rsidR="00A03624">
                      <w:rPr>
                        <w:rFonts w:ascii="Garamond" w:hAnsi="Garamond"/>
                        <w:color w:val="7F7F7F" w:themeColor="text1" w:themeTint="80"/>
                        <w:sz w:val="8"/>
                        <w:szCs w:val="8"/>
                      </w:rPr>
                      <w:t>v1.05</w:t>
                    </w:r>
                  </w:ins>
                  <w:del w:id="25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r w:rsidR="00EB6633">
                    <w:rPr>
                      <w:rFonts w:ascii="Garamond" w:hAnsi="Garamond"/>
                      <w:color w:val="595959" w:themeColor="text1" w:themeTint="A6"/>
                      <w:sz w:val="12"/>
                      <w:szCs w:val="12"/>
                    </w:rPr>
                    <w:t>, 14.1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FDFE41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7" w:author="Colin Watson" w:date="2014-03-21T14:51:00Z">
                    <w:r w:rsidR="00A03624">
                      <w:rPr>
                        <w:rFonts w:ascii="Garamond" w:hAnsi="Garamond"/>
                        <w:color w:val="7F7F7F" w:themeColor="text1" w:themeTint="80"/>
                        <w:sz w:val="8"/>
                        <w:szCs w:val="8"/>
                      </w:rPr>
                      <w:t>v1.05</w:t>
                    </w:r>
                  </w:ins>
                  <w:del w:id="25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1B3E4CA1"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7.7</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400E83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59" w:author="Colin Watson" w:date="2014-03-21T14:51:00Z">
                    <w:r w:rsidR="00A03624">
                      <w:rPr>
                        <w:rFonts w:ascii="Garamond" w:hAnsi="Garamond"/>
                        <w:color w:val="7F7F7F" w:themeColor="text1" w:themeTint="80"/>
                        <w:sz w:val="8"/>
                        <w:szCs w:val="8"/>
                      </w:rPr>
                      <w:t>v1.05</w:t>
                    </w:r>
                  </w:ins>
                  <w:del w:id="26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E6176C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1" w:author="Colin Watson" w:date="2014-03-21T14:51:00Z">
                    <w:r w:rsidR="00A03624">
                      <w:rPr>
                        <w:rFonts w:ascii="Garamond" w:hAnsi="Garamond"/>
                        <w:color w:val="7F7F7F" w:themeColor="text1" w:themeTint="80"/>
                        <w:sz w:val="8"/>
                        <w:szCs w:val="8"/>
                      </w:rPr>
                      <w:t>v1.05</w:t>
                    </w:r>
                  </w:ins>
                  <w:del w:id="26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3C47CF0F" w:rsidR="00A03FD7" w:rsidRPr="006C434A" w:rsidRDefault="00D54C0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4.7, </w:t>
                  </w:r>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29DF41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3" w:author="Colin Watson" w:date="2014-03-21T14:51:00Z">
                    <w:r w:rsidR="00A03624">
                      <w:rPr>
                        <w:rFonts w:ascii="Garamond" w:hAnsi="Garamond"/>
                        <w:color w:val="7F7F7F" w:themeColor="text1" w:themeTint="80"/>
                        <w:sz w:val="8"/>
                        <w:szCs w:val="8"/>
                      </w:rPr>
                      <w:t>v1.05</w:t>
                    </w:r>
                  </w:ins>
                  <w:del w:id="26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02E2C4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5" w:author="Colin Watson" w:date="2014-03-21T14:51:00Z">
                    <w:r w:rsidR="00A03624">
                      <w:rPr>
                        <w:rFonts w:ascii="Garamond" w:hAnsi="Garamond"/>
                        <w:color w:val="7F7F7F" w:themeColor="text1" w:themeTint="80"/>
                        <w:sz w:val="8"/>
                        <w:szCs w:val="8"/>
                      </w:rPr>
                      <w:t>v1.05</w:t>
                    </w:r>
                  </w:ins>
                  <w:del w:id="26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10.2, </w:t>
                  </w:r>
                  <w:r w:rsidR="00550506">
                    <w:rPr>
                      <w:rFonts w:ascii="Garamond" w:hAnsi="Garamond"/>
                      <w:color w:val="595959" w:themeColor="text1" w:themeTint="A6"/>
                      <w:sz w:val="12"/>
                      <w:szCs w:val="12"/>
                    </w:rPr>
                    <w:t xml:space="preserve">10.3, </w:t>
                  </w:r>
                  <w:r w:rsidR="0037717F">
                    <w:rPr>
                      <w:rFonts w:ascii="Garamond" w:hAnsi="Garamond"/>
                      <w:color w:val="595959" w:themeColor="text1" w:themeTint="A6"/>
                      <w:sz w:val="12"/>
                      <w:szCs w:val="12"/>
                    </w:rPr>
                    <w:t>10.7</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25A0755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7" w:author="Colin Watson" w:date="2014-03-21T14:51:00Z">
                    <w:r w:rsidR="00A03624">
                      <w:rPr>
                        <w:rFonts w:ascii="Garamond" w:hAnsi="Garamond"/>
                        <w:color w:val="7F7F7F" w:themeColor="text1" w:themeTint="80"/>
                        <w:sz w:val="8"/>
                        <w:szCs w:val="8"/>
                      </w:rPr>
                      <w:t>v1.05</w:t>
                    </w:r>
                  </w:ins>
                  <w:del w:id="26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2ADA8B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69" w:author="Colin Watson" w:date="2014-03-21T14:51:00Z">
                    <w:r w:rsidR="00A03624">
                      <w:rPr>
                        <w:rFonts w:ascii="Garamond" w:hAnsi="Garamond"/>
                        <w:color w:val="7F7F7F" w:themeColor="text1" w:themeTint="80"/>
                        <w:sz w:val="8"/>
                        <w:szCs w:val="8"/>
                      </w:rPr>
                      <w:t>v1.05</w:t>
                    </w:r>
                  </w:ins>
                  <w:del w:id="27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0D045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1" w:author="Colin Watson" w:date="2014-03-21T14:51:00Z">
                    <w:r w:rsidR="00A03624">
                      <w:rPr>
                        <w:rFonts w:ascii="Garamond" w:hAnsi="Garamond"/>
                        <w:color w:val="7F7F7F" w:themeColor="text1" w:themeTint="80"/>
                        <w:sz w:val="8"/>
                        <w:szCs w:val="8"/>
                      </w:rPr>
                      <w:t>v1.05</w:t>
                    </w:r>
                  </w:ins>
                  <w:del w:id="27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049775A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3" w:author="Colin Watson" w:date="2014-03-21T14:51:00Z">
                    <w:r w:rsidR="00A03624">
                      <w:rPr>
                        <w:rFonts w:ascii="Garamond" w:hAnsi="Garamond"/>
                        <w:color w:val="7F7F7F" w:themeColor="text1" w:themeTint="80"/>
                        <w:sz w:val="8"/>
                        <w:szCs w:val="8"/>
                      </w:rPr>
                      <w:t>v1.05</w:t>
                    </w:r>
                  </w:ins>
                  <w:del w:id="27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41887C8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5" w:author="Colin Watson" w:date="2014-03-21T14:51:00Z">
                    <w:r w:rsidR="00A03624">
                      <w:rPr>
                        <w:rFonts w:ascii="Garamond" w:hAnsi="Garamond"/>
                        <w:color w:val="7F7F7F" w:themeColor="text1" w:themeTint="80"/>
                        <w:sz w:val="8"/>
                        <w:szCs w:val="8"/>
                      </w:rPr>
                      <w:t>v1.05</w:t>
                    </w:r>
                  </w:ins>
                  <w:del w:id="27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2C1E15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7" w:author="Colin Watson" w:date="2014-03-21T14:51:00Z">
                    <w:r w:rsidR="00A03624">
                      <w:rPr>
                        <w:rFonts w:ascii="Garamond" w:hAnsi="Garamond"/>
                        <w:color w:val="7F7F7F" w:themeColor="text1" w:themeTint="80"/>
                        <w:sz w:val="8"/>
                        <w:szCs w:val="8"/>
                      </w:rPr>
                      <w:t>v1.05</w:t>
                    </w:r>
                  </w:ins>
                  <w:del w:id="27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191D04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9" w:author="Colin Watson" w:date="2014-03-21T14:51:00Z">
                    <w:r w:rsidR="00A03624">
                      <w:rPr>
                        <w:rFonts w:ascii="Garamond" w:hAnsi="Garamond"/>
                        <w:color w:val="7F7F7F" w:themeColor="text1" w:themeTint="80"/>
                        <w:sz w:val="8"/>
                        <w:szCs w:val="8"/>
                      </w:rPr>
                      <w:t>v1.05</w:t>
                    </w:r>
                  </w:ins>
                  <w:del w:id="28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0932477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81" w:author="Colin Watson" w:date="2014-03-21T14:51:00Z">
                    <w:r w:rsidR="00A03624">
                      <w:rPr>
                        <w:rFonts w:ascii="Garamond" w:hAnsi="Garamond"/>
                        <w:color w:val="7F7F7F" w:themeColor="text1" w:themeTint="80"/>
                        <w:sz w:val="8"/>
                        <w:szCs w:val="8"/>
                      </w:rPr>
                      <w:t>v1.05</w:t>
                    </w:r>
                  </w:ins>
                  <w:del w:id="28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68ED40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83" w:author="Colin Watson" w:date="2014-03-21T14:51:00Z">
                    <w:r w:rsidR="00A03624">
                      <w:rPr>
                        <w:rFonts w:ascii="Garamond" w:hAnsi="Garamond"/>
                        <w:color w:val="7F7F7F" w:themeColor="text1" w:themeTint="80"/>
                        <w:sz w:val="8"/>
                        <w:szCs w:val="8"/>
                      </w:rPr>
                      <w:t>v1.05</w:t>
                    </w:r>
                  </w:ins>
                  <w:del w:id="28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0C400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85" w:author="Colin Watson" w:date="2014-03-21T14:51:00Z">
                    <w:r w:rsidR="00A03624">
                      <w:rPr>
                        <w:rFonts w:ascii="Garamond" w:hAnsi="Garamond"/>
                        <w:color w:val="7F7F7F" w:themeColor="text1" w:themeTint="80"/>
                        <w:sz w:val="8"/>
                        <w:szCs w:val="8"/>
                      </w:rPr>
                      <w:t>v1.05</w:t>
                    </w:r>
                  </w:ins>
                  <w:del w:id="28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2A4B55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87" w:author="Colin Watson" w:date="2014-03-21T14:51:00Z">
                    <w:r w:rsidR="00A03624">
                      <w:rPr>
                        <w:rFonts w:ascii="Garamond" w:hAnsi="Garamond"/>
                        <w:color w:val="7F7F7F" w:themeColor="text1" w:themeTint="80"/>
                        <w:sz w:val="8"/>
                        <w:szCs w:val="8"/>
                      </w:rPr>
                      <w:t>v1.05</w:t>
                    </w:r>
                  </w:ins>
                  <w:del w:id="28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72C062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89" w:author="Colin Watson" w:date="2014-03-21T14:51:00Z">
                    <w:r w:rsidR="00A03624">
                      <w:rPr>
                        <w:rFonts w:ascii="Garamond" w:hAnsi="Garamond"/>
                        <w:color w:val="7F7F7F" w:themeColor="text1" w:themeTint="80"/>
                        <w:sz w:val="8"/>
                        <w:szCs w:val="8"/>
                      </w:rPr>
                      <w:t>v1.05</w:t>
                    </w:r>
                  </w:ins>
                  <w:del w:id="29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5EF470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1" w:author="Colin Watson" w:date="2014-03-21T14:51:00Z">
                    <w:r w:rsidR="00A03624">
                      <w:rPr>
                        <w:rFonts w:ascii="Garamond" w:hAnsi="Garamond"/>
                        <w:color w:val="7F7F7F" w:themeColor="text1" w:themeTint="80"/>
                        <w:sz w:val="8"/>
                        <w:szCs w:val="8"/>
                      </w:rPr>
                      <w:t>v1.05</w:t>
                    </w:r>
                  </w:ins>
                  <w:del w:id="29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629B9E3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3" w:author="Colin Watson" w:date="2014-03-21T14:51:00Z">
                    <w:r w:rsidR="00A03624">
                      <w:rPr>
                        <w:rFonts w:ascii="Garamond" w:hAnsi="Garamond"/>
                        <w:color w:val="7F7F7F" w:themeColor="text1" w:themeTint="80"/>
                        <w:sz w:val="8"/>
                        <w:szCs w:val="8"/>
                      </w:rPr>
                      <w:t>v1.05</w:t>
                    </w:r>
                  </w:ins>
                  <w:del w:id="29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1.1, 1.2, </w:t>
                  </w:r>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07107C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5" w:author="Colin Watson" w:date="2014-03-21T14:51:00Z">
                    <w:r w:rsidR="00A03624">
                      <w:rPr>
                        <w:rFonts w:ascii="Garamond" w:hAnsi="Garamond"/>
                        <w:color w:val="7F7F7F" w:themeColor="text1" w:themeTint="80"/>
                        <w:sz w:val="8"/>
                        <w:szCs w:val="8"/>
                      </w:rPr>
                      <w:t>v1.05</w:t>
                    </w:r>
                  </w:ins>
                  <w:del w:id="29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E05E1B" w:rsidR="00A03FD7" w:rsidRPr="006C434A" w:rsidRDefault="00EB6633" w:rsidP="002B7D6A">
                  <w:pPr>
                    <w:rPr>
                      <w:rFonts w:ascii="Garamond" w:hAnsi="Garamond"/>
                      <w:color w:val="595959" w:themeColor="text1" w:themeTint="A6"/>
                      <w:sz w:val="12"/>
                      <w:szCs w:val="12"/>
                    </w:rPr>
                  </w:pPr>
                  <w:r>
                    <w:rPr>
                      <w:rFonts w:ascii="Garamond" w:hAnsi="Garamond"/>
                      <w:color w:val="595959" w:themeColor="text1" w:themeTint="A6"/>
                      <w:sz w:val="12"/>
                      <w:szCs w:val="12"/>
                    </w:rPr>
                    <w:t>4.10, 14.1</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758738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7" w:author="Colin Watson" w:date="2014-03-21T14:51:00Z">
                    <w:r w:rsidR="00A03624">
                      <w:rPr>
                        <w:rFonts w:ascii="Garamond" w:hAnsi="Garamond"/>
                        <w:color w:val="7F7F7F" w:themeColor="text1" w:themeTint="80"/>
                        <w:sz w:val="8"/>
                        <w:szCs w:val="8"/>
                      </w:rPr>
                      <w:t>v1.05</w:t>
                    </w:r>
                  </w:ins>
                  <w:del w:id="298"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1.1, 1.2,</w:t>
                  </w:r>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45B4E8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99" w:author="Colin Watson" w:date="2014-03-21T14:51:00Z">
                    <w:r w:rsidR="00A03624">
                      <w:rPr>
                        <w:rFonts w:ascii="Garamond" w:hAnsi="Garamond"/>
                        <w:color w:val="7F7F7F" w:themeColor="text1" w:themeTint="80"/>
                        <w:sz w:val="8"/>
                        <w:szCs w:val="8"/>
                      </w:rPr>
                      <w:t>v1.05</w:t>
                    </w:r>
                  </w:ins>
                  <w:del w:id="300"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3B901AB6" w:rsidR="00A03FD7" w:rsidRPr="006C434A" w:rsidRDefault="00643E00" w:rsidP="002B7D6A">
                  <w:pPr>
                    <w:rPr>
                      <w:rFonts w:ascii="Garamond" w:hAnsi="Garamond"/>
                      <w:color w:val="595959" w:themeColor="text1" w:themeTint="A6"/>
                      <w:sz w:val="12"/>
                      <w:szCs w:val="12"/>
                    </w:rPr>
                  </w:pPr>
                  <w:r>
                    <w:rPr>
                      <w:rFonts w:ascii="Garamond" w:hAnsi="Garamond"/>
                      <w:color w:val="595959" w:themeColor="text1" w:themeTint="A6"/>
                      <w:sz w:val="12"/>
                      <w:szCs w:val="12"/>
                    </w:rPr>
                    <w:t>12.1</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225D9D1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01" w:author="Colin Watson" w:date="2014-03-21T14:51:00Z">
                    <w:r w:rsidR="00A03624">
                      <w:rPr>
                        <w:rFonts w:ascii="Garamond" w:hAnsi="Garamond"/>
                        <w:color w:val="7F7F7F" w:themeColor="text1" w:themeTint="80"/>
                        <w:sz w:val="8"/>
                        <w:szCs w:val="8"/>
                      </w:rPr>
                      <w:t>v1.05</w:t>
                    </w:r>
                  </w:ins>
                  <w:del w:id="302"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7C61826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03" w:author="Colin Watson" w:date="2014-03-21T14:51:00Z">
                    <w:r w:rsidR="00A03624">
                      <w:rPr>
                        <w:rFonts w:ascii="Garamond" w:hAnsi="Garamond"/>
                        <w:color w:val="7F7F7F" w:themeColor="text1" w:themeTint="80"/>
                        <w:sz w:val="8"/>
                        <w:szCs w:val="8"/>
                      </w:rPr>
                      <w:t>v1.05</w:t>
                    </w:r>
                  </w:ins>
                  <w:del w:id="304"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3D4A8F2" w:rsidR="00A03FD7" w:rsidRPr="006C434A" w:rsidRDefault="006D30D7" w:rsidP="002B7D6A">
                  <w:pPr>
                    <w:rPr>
                      <w:rFonts w:ascii="Garamond" w:hAnsi="Garamond"/>
                      <w:color w:val="595959" w:themeColor="text1" w:themeTint="A6"/>
                      <w:sz w:val="12"/>
                      <w:szCs w:val="12"/>
                    </w:rPr>
                  </w:pPr>
                  <w:r>
                    <w:rPr>
                      <w:rFonts w:ascii="Garamond" w:hAnsi="Garamond"/>
                      <w:color w:val="595959" w:themeColor="text1" w:themeTint="A6"/>
                      <w:sz w:val="12"/>
                      <w:szCs w:val="12"/>
                    </w:rPr>
                    <w:t>2.9</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50622BB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A03624">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05" w:author="Colin Watson" w:date="2014-03-21T14:51:00Z">
                    <w:r w:rsidR="00A03624">
                      <w:rPr>
                        <w:rFonts w:ascii="Garamond" w:hAnsi="Garamond"/>
                        <w:color w:val="7F7F7F" w:themeColor="text1" w:themeTint="80"/>
                        <w:sz w:val="8"/>
                        <w:szCs w:val="8"/>
                      </w:rPr>
                      <w:t>v1.05</w:t>
                    </w:r>
                  </w:ins>
                  <w:del w:id="306" w:author="Colin Watson" w:date="2014-03-21T14:39:00Z">
                    <w:r w:rsidR="0002122B" w:rsidDel="00377162">
                      <w:rPr>
                        <w:rFonts w:ascii="Garamond" w:hAnsi="Garamond"/>
                        <w:color w:val="7F7F7F" w:themeColor="text1" w:themeTint="80"/>
                        <w:sz w:val="8"/>
                        <w:szCs w:val="8"/>
                      </w:rPr>
                      <w:delText>v1.03</w:delText>
                    </w:r>
                  </w:del>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ins w:id="307" w:author="Colin Watson" w:date="2014-03-21T14:56:00Z">
              <w:r>
                <w:rPr>
                  <w:rFonts w:ascii="Garamond" w:hAnsi="Garamond"/>
                  <w:sz w:val="20"/>
                  <w:szCs w:val="20"/>
                </w:rPr>
                <w:t>1.05</w:t>
              </w:r>
            </w:ins>
          </w:p>
        </w:tc>
        <w:tc>
          <w:tcPr>
            <w:tcW w:w="1134" w:type="dxa"/>
            <w:shd w:val="clear" w:color="auto" w:fill="auto"/>
            <w:tcMar>
              <w:top w:w="57" w:type="dxa"/>
              <w:left w:w="57" w:type="dxa"/>
              <w:bottom w:w="57" w:type="dxa"/>
              <w:right w:w="57" w:type="dxa"/>
            </w:tcMar>
          </w:tcPr>
          <w:p w14:paraId="5F332EBF" w14:textId="3529BD87" w:rsidR="00FD71AA" w:rsidRPr="00E942CA" w:rsidRDefault="00824C4C" w:rsidP="00BD2F3A">
            <w:pPr>
              <w:rPr>
                <w:rFonts w:ascii="Garamond" w:hAnsi="Garamond"/>
                <w:sz w:val="20"/>
                <w:szCs w:val="20"/>
              </w:rPr>
            </w:pPr>
            <w:ins w:id="308" w:author="Colin Watson" w:date="2014-03-21T14:56:00Z">
              <w:r>
                <w:rPr>
                  <w:rFonts w:ascii="Garamond" w:hAnsi="Garamond"/>
                  <w:sz w:val="20"/>
                  <w:szCs w:val="20"/>
                </w:rPr>
                <w:t>21 Mar 2015</w:t>
              </w:r>
            </w:ins>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ins w:id="309" w:author="Colin Watson" w:date="2014-03-21T16:10:00Z">
              <w:r>
                <w:rPr>
                  <w:rFonts w:ascii="Garamond" w:hAnsi="Garamond"/>
                  <w:sz w:val="20"/>
                  <w:szCs w:val="20"/>
                </w:rPr>
                <w:t xml:space="preserve">Updates to alternative game rules. </w:t>
              </w:r>
            </w:ins>
            <w:ins w:id="310" w:author="Colin Watson" w:date="2014-03-21T14:57:00Z">
              <w:r w:rsidR="00824C4C">
                <w:rPr>
                  <w:rFonts w:ascii="Garamond" w:hAnsi="Garamond"/>
                  <w:sz w:val="20"/>
                  <w:szCs w:val="20"/>
                </w:rPr>
                <w:t xml:space="preserve">Additional FAQs created. </w:t>
              </w:r>
            </w:ins>
            <w:ins w:id="311" w:author="Colin Watson" w:date="2014-03-21T14:56:00Z">
              <w:r w:rsidR="00824C4C">
                <w:rPr>
                  <w:rFonts w:ascii="Garamond" w:hAnsi="Garamond"/>
                  <w:sz w:val="20"/>
                  <w:szCs w:val="20"/>
                </w:rPr>
                <w:t>Contributors updated.</w:t>
              </w:r>
            </w:ins>
            <w:ins w:id="312" w:author="Colin Watson" w:date="2014-03-21T15:49:00Z">
              <w:r w:rsidR="00D636D7">
                <w:rPr>
                  <w:rFonts w:ascii="Garamond" w:hAnsi="Garamond"/>
                  <w:sz w:val="20"/>
                  <w:szCs w:val="20"/>
                </w:rPr>
                <w:t xml:space="preserve"> Podcast and video links added.</w:t>
              </w:r>
            </w:ins>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780E2A72" w14:textId="2A7B6C49" w:rsidR="00250C42" w:rsidRPr="00D636D7" w:rsidRDefault="00250C42" w:rsidP="00D636D7">
            <w:pPr>
              <w:pStyle w:val="C-Head-Top"/>
              <w:numPr>
                <w:ilvl w:val="0"/>
                <w:numId w:val="18"/>
              </w:numPr>
              <w:rPr>
                <w:ins w:id="313" w:author="Colin Watson" w:date="2014-03-21T15:43:00Z"/>
                <w:sz w:val="20"/>
                <w:szCs w:val="20"/>
              </w:rPr>
            </w:pPr>
            <w:ins w:id="314" w:author="Colin Watson" w:date="2014-03-21T15:06:00Z">
              <w:r>
                <w:rPr>
                  <w:b w:val="0"/>
                  <w:sz w:val="20"/>
                  <w:szCs w:val="20"/>
                </w:rPr>
                <w:t>Simon Bennetts</w:t>
              </w:r>
            </w:ins>
          </w:p>
          <w:p w14:paraId="66ADF040" w14:textId="05BE20B3" w:rsidR="00373831" w:rsidRPr="00373831" w:rsidRDefault="00373831" w:rsidP="00D636D7">
            <w:pPr>
              <w:pStyle w:val="C-Head-Top"/>
              <w:numPr>
                <w:ilvl w:val="0"/>
                <w:numId w:val="18"/>
              </w:numPr>
              <w:rPr>
                <w:ins w:id="315" w:author="Colin Watson" w:date="2014-03-21T15:23:00Z"/>
                <w:b w:val="0"/>
                <w:sz w:val="20"/>
                <w:szCs w:val="20"/>
              </w:rPr>
            </w:pPr>
            <w:ins w:id="316" w:author="Colin Watson" w:date="2014-03-21T15:43:00Z">
              <w:r w:rsidRPr="00D636D7">
                <w:rPr>
                  <w:b w:val="0"/>
                  <w:sz w:val="20"/>
                  <w:szCs w:val="20"/>
                </w:rPr>
                <w:t>Tobias Gondrom</w:t>
              </w:r>
            </w:ins>
          </w:p>
          <w:p w14:paraId="3F97AE96" w14:textId="21487E10" w:rsidR="00AD263E" w:rsidRPr="00AD263E" w:rsidRDefault="00AD263E" w:rsidP="00D636D7">
            <w:pPr>
              <w:pStyle w:val="C-Head-Top"/>
              <w:numPr>
                <w:ilvl w:val="0"/>
                <w:numId w:val="18"/>
              </w:numPr>
              <w:rPr>
                <w:ins w:id="317" w:author="Colin Watson" w:date="2014-03-21T15:06:00Z"/>
                <w:b w:val="0"/>
                <w:sz w:val="20"/>
                <w:szCs w:val="20"/>
              </w:rPr>
            </w:pPr>
            <w:ins w:id="318" w:author="Colin Watson" w:date="2014-03-21T15:24:00Z">
              <w:r w:rsidRPr="00D636D7">
                <w:rPr>
                  <w:b w:val="0"/>
                  <w:sz w:val="20"/>
                  <w:szCs w:val="20"/>
                </w:rPr>
                <w:t>Anthony Harrison</w:t>
              </w:r>
            </w:ins>
          </w:p>
          <w:p w14:paraId="6BBC0A4C" w14:textId="37B23BDC" w:rsidR="002F04E0" w:rsidRPr="00D636D7" w:rsidRDefault="00752C36" w:rsidP="00D636D7">
            <w:pPr>
              <w:pStyle w:val="C-Head-Top"/>
              <w:numPr>
                <w:ilvl w:val="0"/>
                <w:numId w:val="18"/>
              </w:numPr>
              <w:rPr>
                <w:ins w:id="319" w:author="Colin Watson" w:date="2014-03-21T15:08:00Z"/>
                <w:sz w:val="20"/>
                <w:szCs w:val="20"/>
              </w:rPr>
            </w:pPr>
            <w:r>
              <w:rPr>
                <w:b w:val="0"/>
                <w:sz w:val="20"/>
                <w:szCs w:val="20"/>
              </w:rPr>
              <w:t>Ken Ferris</w:t>
            </w:r>
          </w:p>
          <w:p w14:paraId="79DE1F51" w14:textId="39FF35F6" w:rsidR="00250C42" w:rsidRPr="00D636D7" w:rsidRDefault="00250C42" w:rsidP="00D636D7">
            <w:pPr>
              <w:pStyle w:val="C-Head-Top"/>
              <w:numPr>
                <w:ilvl w:val="0"/>
                <w:numId w:val="18"/>
              </w:numPr>
              <w:rPr>
                <w:ins w:id="320" w:author="Colin Watson" w:date="2014-03-21T15:31:00Z"/>
                <w:sz w:val="20"/>
                <w:szCs w:val="20"/>
              </w:rPr>
            </w:pPr>
            <w:ins w:id="321" w:author="Colin Watson" w:date="2014-03-21T15:08:00Z">
              <w:r>
                <w:rPr>
                  <w:b w:val="0"/>
                  <w:sz w:val="20"/>
                  <w:szCs w:val="20"/>
                </w:rPr>
                <w:t>Jim Man</w:t>
              </w:r>
            </w:ins>
            <w:ins w:id="322" w:author="Colin Watson" w:date="2014-03-21T15:42:00Z">
              <w:r w:rsidR="005C15E2">
                <w:rPr>
                  <w:b w:val="0"/>
                  <w:sz w:val="20"/>
                  <w:szCs w:val="20"/>
                </w:rPr>
                <w:t>ico</w:t>
              </w:r>
            </w:ins>
          </w:p>
          <w:p w14:paraId="232BD0E0" w14:textId="62F8DE37" w:rsidR="00012F19" w:rsidRPr="00D636D7" w:rsidRDefault="00012F19" w:rsidP="00D636D7">
            <w:pPr>
              <w:pStyle w:val="C-Head-Top"/>
              <w:numPr>
                <w:ilvl w:val="0"/>
                <w:numId w:val="18"/>
              </w:numPr>
              <w:rPr>
                <w:ins w:id="323" w:author="Colin Watson" w:date="2014-03-21T15:38:00Z"/>
                <w:sz w:val="20"/>
                <w:szCs w:val="20"/>
              </w:rPr>
            </w:pPr>
            <w:ins w:id="324" w:author="Colin Watson" w:date="2014-03-21T15:31:00Z">
              <w:r>
                <w:rPr>
                  <w:b w:val="0"/>
                  <w:sz w:val="20"/>
                  <w:szCs w:val="20"/>
                </w:rPr>
                <w:t>Mark Miller</w:t>
              </w:r>
            </w:ins>
          </w:p>
          <w:p w14:paraId="216690EB" w14:textId="76D24A21" w:rsidR="005C15E2" w:rsidRPr="00D636D7" w:rsidRDefault="005C15E2" w:rsidP="00D636D7">
            <w:pPr>
              <w:pStyle w:val="C-Head-Top"/>
              <w:numPr>
                <w:ilvl w:val="0"/>
                <w:numId w:val="18"/>
              </w:numPr>
              <w:rPr>
                <w:ins w:id="325" w:author="Colin Watson" w:date="2014-03-21T15:24:00Z"/>
                <w:sz w:val="20"/>
                <w:szCs w:val="20"/>
              </w:rPr>
            </w:pPr>
            <w:ins w:id="326" w:author="Colin Watson" w:date="2014-03-21T15:38:00Z">
              <w:r>
                <w:rPr>
                  <w:b w:val="0"/>
                  <w:sz w:val="20"/>
                  <w:szCs w:val="20"/>
                </w:rPr>
                <w:t>Cam Morris</w:t>
              </w:r>
            </w:ins>
          </w:p>
          <w:p w14:paraId="65B41465" w14:textId="50BDE771" w:rsidR="00AD263E" w:rsidRPr="00AD263E" w:rsidRDefault="00AD263E" w:rsidP="00D636D7">
            <w:pPr>
              <w:pStyle w:val="C-Head-Top"/>
              <w:numPr>
                <w:ilvl w:val="0"/>
                <w:numId w:val="18"/>
              </w:numPr>
              <w:rPr>
                <w:sz w:val="20"/>
                <w:szCs w:val="20"/>
              </w:rPr>
            </w:pPr>
            <w:ins w:id="327" w:author="Colin Watson" w:date="2014-03-21T15:24:00Z">
              <w:r>
                <w:rPr>
                  <w:b w:val="0"/>
                  <w:sz w:val="20"/>
                  <w:szCs w:val="20"/>
                </w:rPr>
                <w:t>Stephen de Vries</w:t>
              </w:r>
            </w:ins>
          </w:p>
          <w:p w14:paraId="43BADE0B" w14:textId="5E9575A2" w:rsidR="00752C36" w:rsidRDefault="00752C36" w:rsidP="00D636D7">
            <w:pPr>
              <w:pStyle w:val="C-Head-Top"/>
              <w:numPr>
                <w:ilvl w:val="0"/>
                <w:numId w:val="18"/>
              </w:numPr>
              <w:rPr>
                <w:ins w:id="328" w:author="Colin Watson" w:date="2014-03-21T14:40:00Z"/>
                <w:b w:val="0"/>
                <w:sz w:val="20"/>
                <w:szCs w:val="20"/>
              </w:rPr>
            </w:pPr>
            <w:r>
              <w:rPr>
                <w:b w:val="0"/>
                <w:sz w:val="20"/>
                <w:szCs w:val="20"/>
              </w:rPr>
              <w:t>Colin Watson</w:t>
            </w:r>
          </w:p>
          <w:p w14:paraId="1032107E" w14:textId="77777777" w:rsidR="00377162" w:rsidRDefault="00377162" w:rsidP="00AA194A">
            <w:pPr>
              <w:pStyle w:val="C-Head-Top"/>
              <w:rPr>
                <w:ins w:id="329" w:author="Colin Watson" w:date="2014-03-21T14:40:00Z"/>
                <w:b w:val="0"/>
                <w:sz w:val="20"/>
                <w:szCs w:val="20"/>
              </w:rPr>
            </w:pPr>
          </w:p>
          <w:p w14:paraId="6BAF7236" w14:textId="058388AB" w:rsidR="00377162" w:rsidRDefault="00377162" w:rsidP="00AA194A">
            <w:pPr>
              <w:pStyle w:val="C-Head-Top"/>
              <w:rPr>
                <w:ins w:id="330" w:author="Colin Watson" w:date="2014-03-21T14:51:00Z"/>
                <w:b w:val="0"/>
                <w:sz w:val="20"/>
                <w:szCs w:val="20"/>
              </w:rPr>
            </w:pPr>
            <w:ins w:id="331" w:author="Colin Watson" w:date="2014-03-21T14:40:00Z">
              <w:r>
                <w:rPr>
                  <w:b w:val="0"/>
                  <w:sz w:val="20"/>
                  <w:szCs w:val="20"/>
                </w:rPr>
                <w:t>Also</w:t>
              </w:r>
            </w:ins>
            <w:ins w:id="332" w:author="Colin Watson" w:date="2014-03-21T14:41:00Z">
              <w:r>
                <w:rPr>
                  <w:b w:val="0"/>
                  <w:sz w:val="20"/>
                  <w:szCs w:val="20"/>
                </w:rPr>
                <w:t>:</w:t>
              </w:r>
            </w:ins>
          </w:p>
          <w:p w14:paraId="71E34941" w14:textId="77777777" w:rsidR="00A03624" w:rsidRDefault="00A03624" w:rsidP="00AA194A">
            <w:pPr>
              <w:pStyle w:val="C-Head-Top"/>
              <w:rPr>
                <w:ins w:id="333" w:author="Colin Watson" w:date="2014-03-21T14:35:00Z"/>
                <w:b w:val="0"/>
                <w:sz w:val="20"/>
                <w:szCs w:val="20"/>
              </w:rPr>
            </w:pPr>
          </w:p>
          <w:p w14:paraId="69F921B5" w14:textId="63A4CD66" w:rsidR="00373831" w:rsidRDefault="00373831" w:rsidP="00D636D7">
            <w:pPr>
              <w:pStyle w:val="C-Head-Top"/>
              <w:numPr>
                <w:ilvl w:val="0"/>
                <w:numId w:val="19"/>
              </w:numPr>
              <w:rPr>
                <w:ins w:id="334" w:author="Colin Watson" w:date="2014-03-21T15:44:00Z"/>
                <w:b w:val="0"/>
                <w:sz w:val="20"/>
                <w:szCs w:val="20"/>
              </w:rPr>
            </w:pPr>
            <w:ins w:id="335" w:author="Colin Watson" w:date="2014-03-21T15:44:00Z">
              <w:r>
                <w:rPr>
                  <w:b w:val="0"/>
                  <w:sz w:val="20"/>
                  <w:szCs w:val="20"/>
                </w:rPr>
                <w:t>OWASP’s hard-working employees</w:t>
              </w:r>
            </w:ins>
          </w:p>
          <w:p w14:paraId="78A32E2A" w14:textId="02BB072A" w:rsidR="00377162" w:rsidRDefault="00377162" w:rsidP="00D636D7">
            <w:pPr>
              <w:pStyle w:val="C-Head-Top"/>
              <w:numPr>
                <w:ilvl w:val="0"/>
                <w:numId w:val="19"/>
              </w:numPr>
              <w:rPr>
                <w:ins w:id="336" w:author="Colin Watson" w:date="2014-03-21T14:36:00Z"/>
                <w:b w:val="0"/>
                <w:sz w:val="20"/>
                <w:szCs w:val="20"/>
              </w:rPr>
            </w:pPr>
            <w:ins w:id="337" w:author="Colin Watson" w:date="2014-03-21T14:35:00Z">
              <w:r>
                <w:rPr>
                  <w:b w:val="0"/>
                  <w:sz w:val="20"/>
                  <w:szCs w:val="20"/>
                </w:rPr>
                <w:t>Attendees at OWASP London, OWASP Manchester and OWASP Netherlands chapter meetings</w:t>
              </w:r>
            </w:ins>
            <w:ins w:id="338" w:author="Colin Watson" w:date="2014-03-21T15:59:00Z">
              <w:r w:rsidR="004C7227">
                <w:rPr>
                  <w:b w:val="0"/>
                  <w:sz w:val="20"/>
                  <w:szCs w:val="20"/>
                </w:rPr>
                <w:t>, and the London Gamification meetup,</w:t>
              </w:r>
            </w:ins>
            <w:ins w:id="339" w:author="Colin Watson" w:date="2014-03-21T14:35:00Z">
              <w:r>
                <w:rPr>
                  <w:b w:val="0"/>
                  <w:sz w:val="20"/>
                  <w:szCs w:val="20"/>
                </w:rPr>
                <w:t xml:space="preserve"> who made helpful suggestions and asked challenging questions</w:t>
              </w:r>
            </w:ins>
          </w:p>
          <w:p w14:paraId="377E3BA0" w14:textId="0E4E81E8" w:rsidR="00A03624" w:rsidRPr="00AA194A" w:rsidRDefault="00A03624" w:rsidP="00D636D7">
            <w:pPr>
              <w:pStyle w:val="C-Head-Top"/>
              <w:numPr>
                <w:ilvl w:val="0"/>
                <w:numId w:val="19"/>
              </w:numPr>
              <w:rPr>
                <w:ins w:id="340" w:author="Colin Watson" w:date="2014-03-21T14:51:00Z"/>
                <w:b w:val="0"/>
              </w:rPr>
            </w:pPr>
            <w:ins w:id="341" w:author="Colin Watson" w:date="2014-03-21T14:51:00Z">
              <w:r>
                <w:rPr>
                  <w:b w:val="0"/>
                  <w:sz w:val="20"/>
                  <w:szCs w:val="20"/>
                </w:rPr>
                <w:t>Blackfoot UK L</w:t>
              </w:r>
            </w:ins>
            <w:ins w:id="342" w:author="Colin Watson" w:date="2014-03-21T14:56:00Z">
              <w:r w:rsidR="00492466">
                <w:rPr>
                  <w:b w:val="0"/>
                  <w:sz w:val="20"/>
                  <w:szCs w:val="20"/>
                </w:rPr>
                <w:t>imited</w:t>
              </w:r>
            </w:ins>
            <w:ins w:id="343" w:author="Colin Watson" w:date="2014-03-21T14:51:00Z">
              <w:r>
                <w:rPr>
                  <w:b w:val="0"/>
                  <w:sz w:val="20"/>
                  <w:szCs w:val="20"/>
                </w:rPr>
                <w:t xml:space="preserve"> for gifting</w:t>
              </w:r>
            </w:ins>
            <w:ins w:id="344" w:author="Colin Watson" w:date="2014-03-21T14:52:00Z">
              <w:r>
                <w:rPr>
                  <w:b w:val="0"/>
                  <w:sz w:val="20"/>
                  <w:szCs w:val="20"/>
                </w:rPr>
                <w:t xml:space="preserve"> print-ready design files and scores of professionally printed card decks</w:t>
              </w:r>
            </w:ins>
            <w:ins w:id="345" w:author="Colin Watson" w:date="2014-03-21T14:56:00Z">
              <w:r w:rsidR="00492466">
                <w:rPr>
                  <w:b w:val="0"/>
                  <w:sz w:val="20"/>
                  <w:szCs w:val="20"/>
                </w:rPr>
                <w:t xml:space="preserve"> for distribution at OWASP chapter meetings</w:t>
              </w:r>
            </w:ins>
          </w:p>
          <w:p w14:paraId="70C5B97C" w14:textId="77777777" w:rsidR="002F04E0" w:rsidRDefault="002F04E0" w:rsidP="00D636D7">
            <w:pPr>
              <w:pStyle w:val="C-Head-Top"/>
            </w:pPr>
          </w:p>
          <w:p w14:paraId="1EEAA10C" w14:textId="2FF18FBE" w:rsidR="002F04E0" w:rsidRPr="00012F19" w:rsidRDefault="00026082" w:rsidP="00D636D7">
            <w:pPr>
              <w:rPr>
                <w:ins w:id="346" w:author="Colin Watson" w:date="2014-03-21T14:41:00Z"/>
                <w:rFonts w:ascii="Garamond" w:hAnsi="Garamond"/>
                <w:sz w:val="20"/>
                <w:szCs w:val="20"/>
              </w:rPr>
            </w:pPr>
            <w:ins w:id="347" w:author="Colin Watson" w:date="2014-03-21T15:05:00Z">
              <w:r>
                <w:rPr>
                  <w:rFonts w:ascii="Garamond" w:hAnsi="Garamond"/>
                  <w:sz w:val="20"/>
                  <w:szCs w:val="20"/>
                </w:rPr>
                <w:t>Please co</w:t>
              </w:r>
              <w:r w:rsidRPr="00012F19">
                <w:rPr>
                  <w:rFonts w:ascii="Garamond" w:hAnsi="Garamond"/>
                  <w:sz w:val="20"/>
                  <w:szCs w:val="20"/>
                </w:rPr>
                <w:t>ntact the mailing list or the project leader directly, if anyone is missing from the above lists.</w:t>
              </w:r>
            </w:ins>
          </w:p>
          <w:p w14:paraId="690BD1FB" w14:textId="5BCE8C90" w:rsidR="00377162" w:rsidRPr="00012F19" w:rsidRDefault="00012F19" w:rsidP="00D636D7">
            <w:pPr>
              <w:pStyle w:val="C-Head-Middle"/>
              <w:rPr>
                <w:ins w:id="348" w:author="Colin Watson" w:date="2014-03-21T15:29:00Z"/>
              </w:rPr>
            </w:pPr>
            <w:ins w:id="349" w:author="Colin Watson" w:date="2014-03-21T15:32:00Z">
              <w:r>
                <w:t>P</w:t>
              </w:r>
            </w:ins>
            <w:ins w:id="350" w:author="Colin Watson" w:date="2014-03-21T14:41:00Z">
              <w:r w:rsidR="00377162" w:rsidRPr="00012F19">
                <w:t>odcasts</w:t>
              </w:r>
            </w:ins>
            <w:ins w:id="351" w:author="Colin Watson" w:date="2014-03-21T15:32:00Z">
              <w:r>
                <w:t xml:space="preserve"> and videos</w:t>
              </w:r>
            </w:ins>
          </w:p>
          <w:p w14:paraId="3D96D1C9" w14:textId="27FC8451" w:rsidR="00012F19" w:rsidRDefault="00012F19" w:rsidP="00D636D7">
            <w:pPr>
              <w:rPr>
                <w:ins w:id="352" w:author="Colin Watson" w:date="2014-03-21T15:30:00Z"/>
                <w:rFonts w:ascii="Garamond" w:hAnsi="Garamond"/>
                <w:sz w:val="20"/>
                <w:szCs w:val="20"/>
              </w:rPr>
            </w:pPr>
            <w:ins w:id="353" w:author="Colin Watson" w:date="2014-03-21T15:29:00Z">
              <w:r w:rsidRPr="00D636D7">
                <w:rPr>
                  <w:rFonts w:ascii="Garamond" w:hAnsi="Garamond"/>
                  <w:sz w:val="20"/>
                  <w:szCs w:val="20"/>
                </w:rPr>
                <w:t xml:space="preserve">The following supporting </w:t>
              </w:r>
            </w:ins>
            <w:ins w:id="354" w:author="Colin Watson" w:date="2014-03-21T15:34:00Z">
              <w:r>
                <w:rPr>
                  <w:rFonts w:ascii="Garamond" w:hAnsi="Garamond"/>
                  <w:sz w:val="20"/>
                  <w:szCs w:val="20"/>
                </w:rPr>
                <w:t xml:space="preserve">OWASP Cornucopia </w:t>
              </w:r>
            </w:ins>
            <w:ins w:id="355" w:author="Colin Watson" w:date="2014-03-21T15:29:00Z">
              <w:r w:rsidRPr="00D636D7">
                <w:rPr>
                  <w:rFonts w:ascii="Garamond" w:hAnsi="Garamond"/>
                  <w:sz w:val="20"/>
                  <w:szCs w:val="20"/>
                </w:rPr>
                <w:t>resources are available</w:t>
              </w:r>
            </w:ins>
            <w:ins w:id="356" w:author="Colin Watson" w:date="2014-03-21T15:30:00Z">
              <w:r w:rsidRPr="00D636D7">
                <w:rPr>
                  <w:rFonts w:ascii="Garamond" w:hAnsi="Garamond"/>
                  <w:sz w:val="20"/>
                  <w:szCs w:val="20"/>
                </w:rPr>
                <w:t xml:space="preserve"> online:</w:t>
              </w:r>
            </w:ins>
          </w:p>
          <w:p w14:paraId="5F0A3084" w14:textId="77777777" w:rsidR="00012F19" w:rsidRPr="00D636D7" w:rsidRDefault="00012F19" w:rsidP="00D636D7">
            <w:pPr>
              <w:rPr>
                <w:ins w:id="357" w:author="Colin Watson" w:date="2014-03-21T14:41:00Z"/>
                <w:rFonts w:ascii="Garamond" w:hAnsi="Garamond"/>
                <w:sz w:val="20"/>
                <w:szCs w:val="20"/>
              </w:rPr>
            </w:pPr>
          </w:p>
          <w:p w14:paraId="046B1E57" w14:textId="515E3B89" w:rsidR="00377162" w:rsidRDefault="00C92D2E" w:rsidP="00D636D7">
            <w:pPr>
              <w:pStyle w:val="C-Head-Middle"/>
              <w:numPr>
                <w:ilvl w:val="0"/>
                <w:numId w:val="20"/>
              </w:numPr>
              <w:spacing w:before="0" w:after="120"/>
              <w:ind w:left="714" w:hanging="357"/>
              <w:rPr>
                <w:ins w:id="358" w:author="Colin Watson" w:date="2014-03-21T15:32:00Z"/>
                <w:b w:val="0"/>
                <w:sz w:val="20"/>
                <w:szCs w:val="20"/>
              </w:rPr>
            </w:pPr>
            <w:ins w:id="359" w:author="Colin Watson" w:date="2014-03-21T15:35:00Z">
              <w:r>
                <w:rPr>
                  <w:b w:val="0"/>
                  <w:sz w:val="20"/>
                  <w:szCs w:val="20"/>
                </w:rPr>
                <w:t>Podcast i</w:t>
              </w:r>
            </w:ins>
            <w:ins w:id="360" w:author="Colin Watson" w:date="2014-03-21T15:33:00Z">
              <w:r w:rsidR="00012F19">
                <w:rPr>
                  <w:b w:val="0"/>
                  <w:sz w:val="20"/>
                  <w:szCs w:val="20"/>
                </w:rPr>
                <w:t>nterview</w:t>
              </w:r>
            </w:ins>
            <w:ins w:id="361" w:author="Colin Watson" w:date="2014-03-21T15:31:00Z">
              <w:r w:rsidR="00012F19">
                <w:rPr>
                  <w:b w:val="0"/>
                  <w:sz w:val="20"/>
                  <w:szCs w:val="20"/>
                </w:rPr>
                <w:t xml:space="preserve">, OWASP 24/7 </w:t>
              </w:r>
            </w:ins>
            <w:ins w:id="362" w:author="Colin Watson" w:date="2014-03-21T15:28:00Z">
              <w:r w:rsidR="00012F19" w:rsidRPr="00D636D7">
                <w:rPr>
                  <w:b w:val="0"/>
                  <w:sz w:val="20"/>
                  <w:szCs w:val="20"/>
                </w:rPr>
                <w:t>Podcast</w:t>
              </w:r>
            </w:ins>
            <w:ins w:id="363" w:author="Colin Watson" w:date="2014-03-21T15:31:00Z">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ins>
            <w:ins w:id="364" w:author="Colin Watson" w:date="2014-03-21T15:28:00Z">
              <w:r w:rsidR="00012F19" w:rsidRPr="00D636D7">
                <w:rPr>
                  <w:b w:val="0"/>
                  <w:sz w:val="20"/>
                  <w:szCs w:val="20"/>
                </w:rPr>
                <w:br/>
              </w:r>
            </w:ins>
            <w:ins w:id="365" w:author="Colin Watson" w:date="2014-03-21T15:49:00Z">
              <w:r w:rsidR="00D636D7">
                <w:rPr>
                  <w:b w:val="0"/>
                  <w:sz w:val="20"/>
                  <w:szCs w:val="20"/>
                </w:rPr>
                <w:fldChar w:fldCharType="begin"/>
              </w:r>
              <w:r w:rsidR="00D636D7">
                <w:rPr>
                  <w:b w:val="0"/>
                  <w:sz w:val="20"/>
                  <w:szCs w:val="20"/>
                </w:rPr>
                <w:instrText xml:space="preserve"> HYPERLINK "http://trustedsoftwarealliance.com/2014/03/21/the-owasp-cornucopia-project-with-colin-watson/" </w:instrText>
              </w:r>
              <w:r w:rsidR="00D636D7">
                <w:rPr>
                  <w:b w:val="0"/>
                  <w:sz w:val="20"/>
                  <w:szCs w:val="20"/>
                </w:rPr>
              </w:r>
              <w:r w:rsidR="00D636D7">
                <w:rPr>
                  <w:b w:val="0"/>
                  <w:sz w:val="20"/>
                  <w:szCs w:val="20"/>
                </w:rPr>
                <w:fldChar w:fldCharType="separate"/>
              </w:r>
              <w:r w:rsidR="00012F19" w:rsidRPr="00D636D7">
                <w:rPr>
                  <w:rStyle w:val="Hyperlink"/>
                  <w:b w:val="0"/>
                  <w:sz w:val="20"/>
                  <w:szCs w:val="20"/>
                </w:rPr>
                <w:t>http://trustedsoftwarealliance.com/2014/03/21/the-owasp-cornucopia-project-with-colin-watson/</w:t>
              </w:r>
              <w:r w:rsidR="00D636D7">
                <w:rPr>
                  <w:b w:val="0"/>
                  <w:sz w:val="20"/>
                  <w:szCs w:val="20"/>
                </w:rPr>
                <w:fldChar w:fldCharType="end"/>
              </w:r>
            </w:ins>
          </w:p>
          <w:p w14:paraId="2D5E8F29" w14:textId="5DE65623" w:rsidR="00012F19" w:rsidRDefault="00C92D2E" w:rsidP="00D636D7">
            <w:pPr>
              <w:pStyle w:val="C-Head-Middle"/>
              <w:numPr>
                <w:ilvl w:val="0"/>
                <w:numId w:val="20"/>
              </w:numPr>
              <w:spacing w:before="0" w:after="120"/>
              <w:ind w:left="714" w:hanging="357"/>
              <w:rPr>
                <w:ins w:id="366" w:author="Colin Watson" w:date="2014-03-21T15:36:00Z"/>
                <w:b w:val="0"/>
                <w:sz w:val="20"/>
                <w:szCs w:val="20"/>
              </w:rPr>
            </w:pPr>
            <w:ins w:id="367" w:author="Colin Watson" w:date="2014-03-21T15:33:00Z">
              <w:r>
                <w:rPr>
                  <w:b w:val="0"/>
                  <w:sz w:val="20"/>
                  <w:szCs w:val="20"/>
                </w:rPr>
                <w:t>Video of p</w:t>
              </w:r>
              <w:r w:rsidR="00012F19">
                <w:rPr>
                  <w:b w:val="0"/>
                  <w:sz w:val="20"/>
                  <w:szCs w:val="20"/>
                </w:rPr>
                <w:t xml:space="preserve">resentation, </w:t>
              </w:r>
            </w:ins>
            <w:ins w:id="368" w:author="Colin Watson" w:date="2014-03-21T15:34:00Z">
              <w:r w:rsidR="00012F19" w:rsidRPr="00012F19">
                <w:rPr>
                  <w:b w:val="0"/>
                  <w:sz w:val="20"/>
                  <w:szCs w:val="20"/>
                </w:rPr>
                <w:t>OWASP EU</w:t>
              </w:r>
              <w:r w:rsidR="00012F19">
                <w:rPr>
                  <w:b w:val="0"/>
                  <w:sz w:val="20"/>
                  <w:szCs w:val="20"/>
                </w:rPr>
                <w:t xml:space="preserve"> </w:t>
              </w:r>
              <w:r w:rsidR="00012F19" w:rsidRPr="00012F19">
                <w:rPr>
                  <w:b w:val="0"/>
                  <w:sz w:val="20"/>
                  <w:szCs w:val="20"/>
                </w:rPr>
                <w:t>Tour2013 London</w:t>
              </w:r>
              <w:r w:rsidR="00012F19">
                <w:rPr>
                  <w:b w:val="0"/>
                  <w:sz w:val="20"/>
                  <w:szCs w:val="20"/>
                </w:rPr>
                <w:t xml:space="preserve">, </w:t>
              </w:r>
            </w:ins>
            <w:ins w:id="369" w:author="Colin Watson" w:date="2014-03-21T15:35:00Z">
              <w:r w:rsidR="00981685">
                <w:rPr>
                  <w:b w:val="0"/>
                  <w:sz w:val="20"/>
                  <w:szCs w:val="20"/>
                </w:rPr>
                <w:t>3</w:t>
              </w:r>
              <w:r w:rsidR="00981685" w:rsidRPr="00D636D7">
                <w:rPr>
                  <w:b w:val="0"/>
                  <w:sz w:val="20"/>
                  <w:szCs w:val="20"/>
                  <w:vertAlign w:val="superscript"/>
                </w:rPr>
                <w:t>rd</w:t>
              </w:r>
              <w:r w:rsidR="00981685">
                <w:rPr>
                  <w:b w:val="0"/>
                  <w:sz w:val="20"/>
                  <w:szCs w:val="20"/>
                </w:rPr>
                <w:t xml:space="preserve"> June </w:t>
              </w:r>
            </w:ins>
            <w:ins w:id="370" w:author="Colin Watson" w:date="2014-03-21T15:34:00Z">
              <w:r w:rsidR="00012F19">
                <w:rPr>
                  <w:b w:val="0"/>
                  <w:sz w:val="20"/>
                  <w:szCs w:val="20"/>
                </w:rPr>
                <w:t>2013</w:t>
              </w:r>
            </w:ins>
            <w:ins w:id="371" w:author="Colin Watson" w:date="2014-03-21T15:33:00Z">
              <w:r w:rsidR="00012F19">
                <w:rPr>
                  <w:b w:val="0"/>
                  <w:sz w:val="20"/>
                  <w:szCs w:val="20"/>
                </w:rPr>
                <w:br/>
              </w:r>
            </w:ins>
            <w:ins w:id="372" w:author="Colin Watson" w:date="2014-03-21T15:49:00Z">
              <w:r w:rsidR="00D636D7">
                <w:rPr>
                  <w:b w:val="0"/>
                  <w:sz w:val="20"/>
                  <w:szCs w:val="20"/>
                </w:rPr>
                <w:fldChar w:fldCharType="begin"/>
              </w:r>
              <w:r w:rsidR="00D636D7">
                <w:rPr>
                  <w:b w:val="0"/>
                  <w:sz w:val="20"/>
                  <w:szCs w:val="20"/>
                </w:rPr>
                <w:instrText xml:space="preserve"> HYPERLINK "https://www.youtube.com/watch?v=Q_LE-8xNXVk" </w:instrText>
              </w:r>
              <w:r w:rsidR="00D636D7">
                <w:rPr>
                  <w:b w:val="0"/>
                  <w:sz w:val="20"/>
                  <w:szCs w:val="20"/>
                </w:rPr>
              </w:r>
              <w:r w:rsidR="00D636D7">
                <w:rPr>
                  <w:b w:val="0"/>
                  <w:sz w:val="20"/>
                  <w:szCs w:val="20"/>
                </w:rPr>
                <w:fldChar w:fldCharType="separate"/>
              </w:r>
              <w:r w:rsidR="00012F19" w:rsidRPr="00D636D7">
                <w:rPr>
                  <w:rStyle w:val="Hyperlink"/>
                  <w:b w:val="0"/>
                  <w:sz w:val="20"/>
                  <w:szCs w:val="20"/>
                </w:rPr>
                <w:t>https://www.youtube.com/watch?v=Q_LE-8xNXVk</w:t>
              </w:r>
              <w:r w:rsidR="00D636D7">
                <w:rPr>
                  <w:b w:val="0"/>
                  <w:sz w:val="20"/>
                  <w:szCs w:val="20"/>
                </w:rPr>
                <w:fldChar w:fldCharType="end"/>
              </w:r>
            </w:ins>
          </w:p>
          <w:p w14:paraId="1FA6E8AB" w14:textId="77777777" w:rsidR="00C92D2E" w:rsidRDefault="00C92D2E" w:rsidP="00D636D7">
            <w:pPr>
              <w:pStyle w:val="C-Head-Middle"/>
              <w:spacing w:before="0" w:after="120"/>
              <w:rPr>
                <w:ins w:id="373" w:author="Colin Watson" w:date="2014-03-21T15:36:00Z"/>
                <w:b w:val="0"/>
                <w:sz w:val="20"/>
                <w:szCs w:val="20"/>
              </w:rPr>
            </w:pPr>
          </w:p>
          <w:p w14:paraId="40EE5DF3" w14:textId="6138BA9E" w:rsidR="00C92D2E" w:rsidRPr="00D636D7" w:rsidRDefault="00C92D2E" w:rsidP="00D636D7">
            <w:pPr>
              <w:pStyle w:val="C-Head-Middle"/>
              <w:spacing w:before="0" w:after="120"/>
              <w:rPr>
                <w:b w:val="0"/>
                <w:sz w:val="20"/>
                <w:szCs w:val="20"/>
              </w:rPr>
            </w:pPr>
            <w:ins w:id="374" w:author="Colin Watson" w:date="2014-03-21T15:36:00Z">
              <w:r>
                <w:rPr>
                  <w:b w:val="0"/>
                  <w:sz w:val="20"/>
                  <w:szCs w:val="20"/>
                </w:rPr>
                <w:t>See the project website for further information and presentation materials.</w:t>
              </w:r>
            </w:ins>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14"/>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CB7E2D" w:rsidRDefault="00CB7E2D" w:rsidP="00F76FDB">
      <w:r>
        <w:separator/>
      </w:r>
    </w:p>
  </w:endnote>
  <w:endnote w:type="continuationSeparator" w:id="0">
    <w:p w14:paraId="73A1999C" w14:textId="77777777" w:rsidR="00CB7E2D" w:rsidRDefault="00CB7E2D"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CB7E2D" w:rsidRDefault="00CB7E2D" w:rsidP="00F76FDB">
      <w:r>
        <w:separator/>
      </w:r>
    </w:p>
  </w:footnote>
  <w:footnote w:type="continuationSeparator" w:id="0">
    <w:p w14:paraId="1F1A936A" w14:textId="77777777" w:rsidR="00CB7E2D" w:rsidRDefault="00CB7E2D"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CB7E2D" w14:paraId="0EB9D3F2" w14:textId="77777777" w:rsidTr="00584225">
      <w:tc>
        <w:tcPr>
          <w:tcW w:w="5353" w:type="dxa"/>
        </w:tcPr>
        <w:p w14:paraId="264BA2F9" w14:textId="4102DFB8" w:rsidR="00CB7E2D" w:rsidRPr="00AC3581" w:rsidRDefault="00CB7E2D"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375" w:author="Colin Watson" w:date="2014-03-21T14:51:00Z">
            <w:r>
              <w:rPr>
                <w:rFonts w:ascii="Garamond" w:hAnsi="Garamond"/>
                <w:color w:val="BFBFBF" w:themeColor="background1" w:themeShade="BF"/>
                <w:sz w:val="16"/>
                <w:szCs w:val="16"/>
              </w:rPr>
              <w:t>v1.05</w:t>
            </w:r>
          </w:ins>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8C797B">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8C797B">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CB7E2D" w:rsidRDefault="00CB7E2D" w:rsidP="00AC3581">
          <w:pPr>
            <w:pStyle w:val="Header"/>
            <w:jc w:val="center"/>
            <w:rPr>
              <w:rFonts w:ascii="Garamond" w:hAnsi="Garamond"/>
              <w:sz w:val="16"/>
              <w:szCs w:val="16"/>
            </w:rPr>
          </w:pPr>
        </w:p>
      </w:tc>
      <w:tc>
        <w:tcPr>
          <w:tcW w:w="7308" w:type="dxa"/>
        </w:tcPr>
        <w:p w14:paraId="336A43DA" w14:textId="01438DE4" w:rsidR="00CB7E2D" w:rsidRDefault="00CB7E2D" w:rsidP="00AC3581">
          <w:pPr>
            <w:pStyle w:val="Header"/>
            <w:jc w:val="right"/>
            <w:rPr>
              <w:rFonts w:ascii="Garamond" w:hAnsi="Garamond"/>
              <w:sz w:val="16"/>
              <w:szCs w:val="16"/>
            </w:rPr>
          </w:pPr>
          <w:r>
            <w:rPr>
              <w:rFonts w:ascii="Garamond" w:hAnsi="Garamond"/>
              <w:color w:val="BFBFBF" w:themeColor="background1" w:themeShade="BF"/>
              <w:sz w:val="16"/>
              <w:szCs w:val="16"/>
            </w:rPr>
            <w:t>© 2012-201</w:t>
          </w:r>
          <w:ins w:id="376" w:author="Colin Watson" w:date="2014-03-21T14:54:00Z">
            <w:r>
              <w:rPr>
                <w:rFonts w:ascii="Garamond" w:hAnsi="Garamond"/>
                <w:color w:val="BFBFBF" w:themeColor="background1" w:themeShade="BF"/>
                <w:sz w:val="16"/>
                <w:szCs w:val="16"/>
              </w:rPr>
              <w:t>4</w:t>
            </w:r>
          </w:ins>
          <w:del w:id="377" w:author="Colin Watson" w:date="2014-03-21T14:54:00Z">
            <w:r w:rsidDel="00492466">
              <w:rPr>
                <w:rFonts w:ascii="Garamond" w:hAnsi="Garamond"/>
                <w:color w:val="BFBFBF" w:themeColor="background1" w:themeShade="BF"/>
                <w:sz w:val="16"/>
                <w:szCs w:val="16"/>
              </w:rPr>
              <w:delText>3</w:delText>
            </w:r>
          </w:del>
          <w:r>
            <w:rPr>
              <w:rFonts w:ascii="Garamond" w:hAnsi="Garamond"/>
              <w:color w:val="BFBFBF" w:themeColor="background1" w:themeShade="BF"/>
              <w:sz w:val="16"/>
              <w:szCs w:val="16"/>
            </w:rPr>
            <w:t xml:space="preserve"> </w:t>
          </w:r>
          <w:r w:rsidRPr="00F76FDB">
            <w:rPr>
              <w:rFonts w:ascii="Garamond" w:hAnsi="Garamond"/>
              <w:color w:val="BFBFBF" w:themeColor="background1" w:themeShade="BF"/>
              <w:sz w:val="16"/>
              <w:szCs w:val="16"/>
            </w:rPr>
            <w:t>OWASP Foundation</w:t>
          </w:r>
        </w:p>
      </w:tc>
    </w:tr>
  </w:tbl>
  <w:p w14:paraId="193CA993" w14:textId="73F0D5FA" w:rsidR="00CB7E2D" w:rsidRPr="00AC3581" w:rsidRDefault="00CB7E2D"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2F19"/>
    <w:rsid w:val="00016C50"/>
    <w:rsid w:val="00016C8C"/>
    <w:rsid w:val="000178BF"/>
    <w:rsid w:val="0002059E"/>
    <w:rsid w:val="0002122B"/>
    <w:rsid w:val="00026082"/>
    <w:rsid w:val="00032A99"/>
    <w:rsid w:val="00032DFD"/>
    <w:rsid w:val="00040390"/>
    <w:rsid w:val="00045AE0"/>
    <w:rsid w:val="00050836"/>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D56"/>
    <w:rsid w:val="00127EEE"/>
    <w:rsid w:val="00131418"/>
    <w:rsid w:val="00135351"/>
    <w:rsid w:val="00144A1E"/>
    <w:rsid w:val="00144AE9"/>
    <w:rsid w:val="001558C6"/>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0DD0"/>
    <w:rsid w:val="001E5500"/>
    <w:rsid w:val="001F05FC"/>
    <w:rsid w:val="002004B2"/>
    <w:rsid w:val="00210876"/>
    <w:rsid w:val="002357A0"/>
    <w:rsid w:val="00244CCE"/>
    <w:rsid w:val="00250021"/>
    <w:rsid w:val="00250C42"/>
    <w:rsid w:val="002528C3"/>
    <w:rsid w:val="0026135C"/>
    <w:rsid w:val="00261DC9"/>
    <w:rsid w:val="00262D9D"/>
    <w:rsid w:val="0026661F"/>
    <w:rsid w:val="002802DE"/>
    <w:rsid w:val="002808C2"/>
    <w:rsid w:val="00282865"/>
    <w:rsid w:val="00282A41"/>
    <w:rsid w:val="002834AF"/>
    <w:rsid w:val="002A08A1"/>
    <w:rsid w:val="002A42F9"/>
    <w:rsid w:val="002B1146"/>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40A4A"/>
    <w:rsid w:val="0034110F"/>
    <w:rsid w:val="0034419C"/>
    <w:rsid w:val="00346594"/>
    <w:rsid w:val="00357CF4"/>
    <w:rsid w:val="003658A4"/>
    <w:rsid w:val="00373831"/>
    <w:rsid w:val="003751DB"/>
    <w:rsid w:val="003754D6"/>
    <w:rsid w:val="00377162"/>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75524"/>
    <w:rsid w:val="00476863"/>
    <w:rsid w:val="00483440"/>
    <w:rsid w:val="0049066F"/>
    <w:rsid w:val="00492466"/>
    <w:rsid w:val="004A0924"/>
    <w:rsid w:val="004B2433"/>
    <w:rsid w:val="004C149C"/>
    <w:rsid w:val="004C6AFF"/>
    <w:rsid w:val="004C7227"/>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15E2"/>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4178"/>
    <w:rsid w:val="006B7214"/>
    <w:rsid w:val="006D1C9B"/>
    <w:rsid w:val="006D30D7"/>
    <w:rsid w:val="006D3127"/>
    <w:rsid w:val="006E1986"/>
    <w:rsid w:val="006E1C99"/>
    <w:rsid w:val="006F4E39"/>
    <w:rsid w:val="00702FA1"/>
    <w:rsid w:val="00704A2A"/>
    <w:rsid w:val="00710272"/>
    <w:rsid w:val="007179B7"/>
    <w:rsid w:val="00721612"/>
    <w:rsid w:val="00746958"/>
    <w:rsid w:val="007522E3"/>
    <w:rsid w:val="00752C36"/>
    <w:rsid w:val="007535D8"/>
    <w:rsid w:val="007570A6"/>
    <w:rsid w:val="007707F7"/>
    <w:rsid w:val="00776087"/>
    <w:rsid w:val="00777036"/>
    <w:rsid w:val="00785B95"/>
    <w:rsid w:val="00787167"/>
    <w:rsid w:val="007A3F16"/>
    <w:rsid w:val="007B3A33"/>
    <w:rsid w:val="007C3792"/>
    <w:rsid w:val="007E493F"/>
    <w:rsid w:val="007F60CE"/>
    <w:rsid w:val="008015F2"/>
    <w:rsid w:val="00802378"/>
    <w:rsid w:val="00806A33"/>
    <w:rsid w:val="00807EFD"/>
    <w:rsid w:val="0081344B"/>
    <w:rsid w:val="00824C4C"/>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C797B"/>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1685"/>
    <w:rsid w:val="00985CA0"/>
    <w:rsid w:val="00991A9B"/>
    <w:rsid w:val="00991DD2"/>
    <w:rsid w:val="00993006"/>
    <w:rsid w:val="009B0FA2"/>
    <w:rsid w:val="009B3366"/>
    <w:rsid w:val="009C1035"/>
    <w:rsid w:val="009C4B8E"/>
    <w:rsid w:val="009C6EDD"/>
    <w:rsid w:val="009D2114"/>
    <w:rsid w:val="009D3431"/>
    <w:rsid w:val="009D54AF"/>
    <w:rsid w:val="009D68DF"/>
    <w:rsid w:val="009E4737"/>
    <w:rsid w:val="009E57E0"/>
    <w:rsid w:val="009E5A4D"/>
    <w:rsid w:val="009E605A"/>
    <w:rsid w:val="009F213A"/>
    <w:rsid w:val="00A03624"/>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263E"/>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2D2E"/>
    <w:rsid w:val="00C97A5E"/>
    <w:rsid w:val="00CA7DC9"/>
    <w:rsid w:val="00CB2154"/>
    <w:rsid w:val="00CB3E04"/>
    <w:rsid w:val="00CB5B7A"/>
    <w:rsid w:val="00CB6DBA"/>
    <w:rsid w:val="00CB7E2D"/>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36D7"/>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AF"/>
    <w:rsid w:val="00E80CF3"/>
    <w:rsid w:val="00E836B6"/>
    <w:rsid w:val="00E85027"/>
    <w:rsid w:val="00E92BDF"/>
    <w:rsid w:val="00E942CA"/>
    <w:rsid w:val="00EA4121"/>
    <w:rsid w:val="00EA4857"/>
    <w:rsid w:val="00EB6633"/>
    <w:rsid w:val="00EB7444"/>
    <w:rsid w:val="00ED23D0"/>
    <w:rsid w:val="00ED322A"/>
    <w:rsid w:val="00EE3ADA"/>
    <w:rsid w:val="00EF593B"/>
    <w:rsid w:val="00EF6094"/>
    <w:rsid w:val="00F01F0E"/>
    <w:rsid w:val="00F04336"/>
    <w:rsid w:val="00F2787C"/>
    <w:rsid w:val="00F336AB"/>
    <w:rsid w:val="00F40C5F"/>
    <w:rsid w:val="00F42F3C"/>
    <w:rsid w:val="00F43903"/>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blogs.computerworld.com/application-security/21545/security-why-choosing-frameworks-platforms-and-language-matter"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10" Type="http://schemas.openxmlformats.org/officeDocument/2006/relationships/hyperlink" Target="https://www.owasp.org/index.php/Category:Framework_Security_Matr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24</Pages>
  <Words>9140</Words>
  <Characters>48443</Characters>
  <Application>Microsoft Macintosh Word</Application>
  <DocSecurity>0</DocSecurity>
  <Lines>4036</Lines>
  <Paragraphs>1857</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55726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v1.05</dc:subject>
  <dc:creator>Colin Watson</dc:creator>
  <cp:keywords>ecommerce,website,security,requirements,threats,attacks</cp:keywords>
  <dc:description>This document is licensed under the Creative Commons Attribution-ShareAlike 3.0 license</dc:description>
  <cp:lastModifiedBy>Colin Watson</cp:lastModifiedBy>
  <cp:revision>22</cp:revision>
  <cp:lastPrinted>2013-09-18T17:54:00Z</cp:lastPrinted>
  <dcterms:created xsi:type="dcterms:W3CDTF">2014-03-21T14:48:00Z</dcterms:created>
  <dcterms:modified xsi:type="dcterms:W3CDTF">2014-03-21T16:10:00Z</dcterms:modified>
  <cp:category/>
</cp:coreProperties>
</file>