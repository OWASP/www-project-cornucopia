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E1A86E1">
                  <wp:extent cx="2717897" cy="672688"/>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8324" cy="672794"/>
                          </a:xfrm>
                          <a:prstGeom prst="rect">
                            <a:avLst/>
                          </a:prstGeom>
                          <a:noFill/>
                          <a:ln>
                            <a:noFill/>
                          </a:ln>
                        </pic:spPr>
                      </pic:pic>
                    </a:graphicData>
                  </a:graphic>
                </wp:inline>
              </w:drawing>
            </w:r>
          </w:p>
          <w:p w14:paraId="12DBC0C1" w14:textId="70EB7445" w:rsidR="00831405" w:rsidRDefault="00831405" w:rsidP="009D68DF">
            <w:pPr>
              <w:spacing w:after="120"/>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64C71A42"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ins w:id="0" w:author="Colin Watson" w:date="2016-06-09T16:48:00Z">
              <w:r w:rsidR="00560B06">
                <w:rPr>
                  <w:rFonts w:ascii="Garamond" w:hAnsi="Garamond"/>
                  <w:b/>
                  <w:color w:val="000090"/>
                  <w:sz w:val="32"/>
                  <w:szCs w:val="32"/>
                </w:rPr>
                <w:t>v1.20-EN</w:t>
              </w:r>
            </w:ins>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020118CC" w:rsidR="009C6EDD" w:rsidRPr="00165FE5" w:rsidRDefault="009C6EDD">
            <w:pPr>
              <w:spacing w:before="120" w:after="20"/>
              <w:jc w:val="center"/>
              <w:rPr>
                <w:rFonts w:ascii="Garamond" w:eastAsiaTheme="majorEastAsia" w:hAnsi="Garamond" w:cstheme="majorBidi"/>
                <w:b/>
                <w:bCs/>
                <w:color w:val="4F81BD" w:themeColor="accent1"/>
                <w:sz w:val="18"/>
                <w:szCs w:val="18"/>
              </w:rPr>
              <w:pPrChange w:id="1" w:author="Colin Watson" w:date="2016-06-13T18:33:00Z">
                <w:pPr>
                  <w:keepNext/>
                  <w:keepLines/>
                  <w:spacing w:before="240" w:after="60"/>
                  <w:jc w:val="center"/>
                  <w:outlineLvl w:val="1"/>
                </w:pPr>
              </w:pPrChange>
            </w:pPr>
            <w:r w:rsidRPr="00165FE5">
              <w:rPr>
                <w:rFonts w:ascii="Garamond" w:hAnsi="Garamond"/>
                <w:sz w:val="18"/>
                <w:szCs w:val="18"/>
              </w:rPr>
              <w:t>Author</w:t>
            </w:r>
            <w:ins w:id="2" w:author="Colin Watson" w:date="2016-05-20T14:07:00Z">
              <w:r w:rsidR="005B2CB1">
                <w:rPr>
                  <w:rFonts w:ascii="Garamond" w:hAnsi="Garamond"/>
                  <w:sz w:val="18"/>
                  <w:szCs w:val="18"/>
                </w:rPr>
                <w:t xml:space="preserve"> </w:t>
              </w:r>
            </w:ins>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5F46AFB5" w14:textId="139E7359" w:rsidR="005B2CB1" w:rsidRPr="00165FE5" w:rsidRDefault="005B2CB1">
            <w:pPr>
              <w:spacing w:before="120" w:after="20"/>
              <w:jc w:val="center"/>
              <w:rPr>
                <w:ins w:id="3" w:author="Colin Watson" w:date="2016-05-20T14:08:00Z"/>
                <w:rFonts w:ascii="Garamond" w:hAnsi="Garamond"/>
                <w:sz w:val="18"/>
                <w:szCs w:val="18"/>
              </w:rPr>
              <w:pPrChange w:id="4" w:author="Colin Watson" w:date="2016-06-13T18:33:00Z">
                <w:pPr>
                  <w:spacing w:before="240" w:after="60"/>
                  <w:jc w:val="center"/>
                </w:pPr>
              </w:pPrChange>
            </w:pPr>
            <w:ins w:id="5" w:author="Colin Watson" w:date="2016-05-20T14:08:00Z">
              <w:r>
                <w:rPr>
                  <w:rFonts w:ascii="Garamond" w:hAnsi="Garamond"/>
                  <w:sz w:val="18"/>
                  <w:szCs w:val="18"/>
                </w:rPr>
                <w:t xml:space="preserve">Project Leaders </w:t>
              </w:r>
            </w:ins>
          </w:p>
          <w:p w14:paraId="35CF89E5" w14:textId="0A5392B5" w:rsidR="005B2CB1" w:rsidRPr="00165FE5" w:rsidRDefault="005B2CB1" w:rsidP="005B2CB1">
            <w:pPr>
              <w:spacing w:after="120"/>
              <w:jc w:val="center"/>
              <w:rPr>
                <w:ins w:id="6" w:author="Colin Watson" w:date="2016-05-20T14:08:00Z"/>
                <w:rFonts w:ascii="Garamond" w:hAnsi="Garamond"/>
                <w:sz w:val="20"/>
                <w:szCs w:val="20"/>
              </w:rPr>
            </w:pPr>
            <w:ins w:id="7" w:author="Colin Watson" w:date="2016-05-20T14:08:00Z">
              <w:r w:rsidRPr="00165FE5">
                <w:rPr>
                  <w:rFonts w:ascii="Garamond" w:hAnsi="Garamond"/>
                  <w:sz w:val="20"/>
                  <w:szCs w:val="20"/>
                </w:rPr>
                <w:t>Colin Watson</w:t>
              </w:r>
              <w:r>
                <w:rPr>
                  <w:rFonts w:ascii="Garamond" w:hAnsi="Garamond"/>
                  <w:sz w:val="20"/>
                  <w:szCs w:val="20"/>
                </w:rPr>
                <w:t xml:space="preserve"> and </w:t>
              </w:r>
              <w:r w:rsidRPr="005B2CB1">
                <w:rPr>
                  <w:rFonts w:ascii="Garamond" w:hAnsi="Garamond"/>
                  <w:sz w:val="20"/>
                  <w:szCs w:val="20"/>
                </w:rPr>
                <w:t>Darío De Filippis</w:t>
              </w:r>
            </w:ins>
          </w:p>
          <w:p w14:paraId="1E4E1941" w14:textId="0D81D598" w:rsidR="009C6EDD" w:rsidRPr="00165FE5" w:rsidRDefault="00E21F0E">
            <w:pPr>
              <w:spacing w:before="120" w:after="20"/>
              <w:jc w:val="center"/>
              <w:rPr>
                <w:rFonts w:ascii="Garamond" w:eastAsiaTheme="majorEastAsia" w:hAnsi="Garamond" w:cstheme="majorBidi"/>
                <w:b/>
                <w:bCs/>
                <w:color w:val="4F81BD" w:themeColor="accent1"/>
                <w:sz w:val="18"/>
                <w:szCs w:val="18"/>
              </w:rPr>
              <w:pPrChange w:id="8" w:author="Colin Watson" w:date="2016-06-13T18:33:00Z">
                <w:pPr>
                  <w:keepNext/>
                  <w:keepLines/>
                  <w:spacing w:before="240" w:after="60"/>
                  <w:jc w:val="center"/>
                  <w:outlineLvl w:val="1"/>
                </w:pPr>
              </w:pPrChange>
            </w:pPr>
            <w:r>
              <w:rPr>
                <w:rFonts w:ascii="Garamond" w:hAnsi="Garamond"/>
                <w:sz w:val="18"/>
                <w:szCs w:val="18"/>
              </w:rPr>
              <w:t>Reviewers</w:t>
            </w:r>
          </w:p>
          <w:p w14:paraId="1690F77F" w14:textId="62B34B9C" w:rsidR="009C6EDD" w:rsidRPr="00C57613" w:rsidRDefault="0099311E" w:rsidP="00C05558">
            <w:pPr>
              <w:spacing w:after="120"/>
              <w:jc w:val="center"/>
              <w:rPr>
                <w:rFonts w:ascii="Garamond" w:hAnsi="Garamond"/>
                <w:sz w:val="20"/>
                <w:szCs w:val="20"/>
              </w:rPr>
            </w:pPr>
            <w:ins w:id="9" w:author="Colin Watson" w:date="2015-06-04T14:11:00Z">
              <w:r>
                <w:rPr>
                  <w:rFonts w:ascii="Garamond" w:hAnsi="Garamond"/>
                  <w:sz w:val="20"/>
                  <w:szCs w:val="20"/>
                </w:rPr>
                <w:t xml:space="preserve">Tom Brennan, </w:t>
              </w:r>
              <w:r w:rsidRPr="0099311E">
                <w:rPr>
                  <w:rFonts w:ascii="Garamond" w:hAnsi="Garamond"/>
                  <w:sz w:val="20"/>
                  <w:szCs w:val="20"/>
                </w:rPr>
                <w:t xml:space="preserve">Johanna Curiel </w:t>
              </w:r>
              <w:r>
                <w:rPr>
                  <w:rFonts w:ascii="Garamond" w:hAnsi="Garamond"/>
                  <w:sz w:val="20"/>
                  <w:szCs w:val="20"/>
                </w:rPr>
                <w:t xml:space="preserve">and </w:t>
              </w:r>
              <w:r w:rsidRPr="0099311E">
                <w:rPr>
                  <w:rFonts w:ascii="Garamond" w:hAnsi="Garamond"/>
                  <w:sz w:val="20"/>
                  <w:szCs w:val="20"/>
                </w:rPr>
                <w:t>Timo Goosen</w:t>
              </w:r>
            </w:ins>
            <w:del w:id="10" w:author="Colin Watson" w:date="2015-06-04T14:11:00Z">
              <w:r w:rsidR="00752C36" w:rsidDel="0099311E">
                <w:rPr>
                  <w:rFonts w:ascii="Garamond" w:hAnsi="Garamond"/>
                  <w:sz w:val="20"/>
                  <w:szCs w:val="20"/>
                </w:rPr>
                <w:delText>-</w:delText>
              </w:r>
            </w:del>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217D638C" w:rsidR="00BE4375" w:rsidRDefault="001119EC" w:rsidP="001119EC">
            <w:pPr>
              <w:spacing w:after="120"/>
              <w:ind w:left="720" w:right="510"/>
              <w:jc w:val="both"/>
              <w:rPr>
                <w:ins w:id="11" w:author="Colin Watson" w:date="2016-06-13T18:32:00Z"/>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7AB51624" w14:textId="67800C27" w:rsidR="00654E85" w:rsidRPr="00B06E8F" w:rsidRDefault="00654E85" w:rsidP="00654E85">
            <w:pPr>
              <w:spacing w:after="120"/>
              <w:ind w:left="720" w:right="510"/>
              <w:jc w:val="both"/>
              <w:rPr>
                <w:rFonts w:ascii="Garamond" w:hAnsi="Garamond"/>
                <w:sz w:val="18"/>
                <w:szCs w:val="18"/>
              </w:rPr>
            </w:pPr>
            <w:ins w:id="12" w:author="Colin Watson" w:date="2016-06-13T18:32:00Z">
              <w:r w:rsidRPr="00654E85">
                <w:rPr>
                  <w:rFonts w:ascii="Garamond" w:hAnsi="Garamond"/>
                  <w:sz w:val="18"/>
                  <w:szCs w:val="18"/>
                </w:rPr>
                <w:t>Blackfoot UK Limited for creating and donating print-ready design files, Tom Brennan and the OWASP Foundation for instigating the creation of an OWASP-branded box and leaflet, and OWASP employees, especially Kate Hartmann, for managing the ordering, stocking and despatch of printed card decks.</w:t>
              </w:r>
            </w:ins>
            <w:ins w:id="13" w:author="Colin Watson" w:date="2016-06-13T18:33:00Z">
              <w:r>
                <w:rPr>
                  <w:rFonts w:ascii="Garamond" w:hAnsi="Garamond"/>
                  <w:sz w:val="18"/>
                  <w:szCs w:val="18"/>
                </w:rPr>
                <w:t xml:space="preserve"> </w:t>
              </w:r>
            </w:ins>
            <w:ins w:id="14" w:author="Colin Watson" w:date="2016-06-13T18:32:00Z">
              <w:r w:rsidRPr="00654E85">
                <w:rPr>
                  <w:rFonts w:ascii="Garamond" w:hAnsi="Garamond"/>
                  <w:sz w:val="18"/>
                  <w:szCs w:val="18"/>
                </w:rPr>
                <w:t>Oana Cornea and other participants at the AppSec EU 2015 project summit for their help in creating the demonstration video.</w:t>
              </w:r>
            </w:ins>
            <w:ins w:id="15" w:author="Colin Watson" w:date="2016-06-13T18:33:00Z">
              <w:r>
                <w:rPr>
                  <w:rFonts w:ascii="Garamond" w:hAnsi="Garamond"/>
                  <w:sz w:val="18"/>
                  <w:szCs w:val="18"/>
                </w:rPr>
                <w:t xml:space="preserve"> </w:t>
              </w:r>
            </w:ins>
            <w:ins w:id="16" w:author="Colin Watson" w:date="2016-06-13T18:34:00Z">
              <w:r w:rsidRPr="00654E85">
                <w:rPr>
                  <w:rFonts w:ascii="Garamond" w:hAnsi="Garamond"/>
                  <w:sz w:val="18"/>
                  <w:szCs w:val="18"/>
                </w:rPr>
                <w:t>Colin Watson as author and co-project leader with Darío De Filippis, along with</w:t>
              </w:r>
              <w:r>
                <w:rPr>
                  <w:rFonts w:ascii="Garamond" w:hAnsi="Garamond"/>
                  <w:sz w:val="18"/>
                  <w:szCs w:val="18"/>
                </w:rPr>
                <w:t xml:space="preserve"> </w:t>
              </w:r>
            </w:ins>
            <w:ins w:id="17" w:author="Colin Watson" w:date="2016-06-13T18:32:00Z">
              <w:r w:rsidRPr="00654E85">
                <w:rPr>
                  <w:rFonts w:ascii="Garamond" w:hAnsi="Garamond"/>
                  <w:sz w:val="18"/>
                  <w:szCs w:val="18"/>
                </w:rPr>
                <w:t>other OWASP volunteers who have helped in many ways.</w:t>
              </w:r>
            </w:ins>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52529F94"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7535D8">
              <w:rPr>
                <w:rFonts w:ascii="Garamond" w:hAnsi="Garamond"/>
                <w:sz w:val="20"/>
                <w:szCs w:val="20"/>
              </w:rPr>
              <w:t>-201</w:t>
            </w:r>
            <w:ins w:id="18" w:author="Colin Watson" w:date="2016-05-20T13:53:00Z">
              <w:r w:rsidR="00024EFB">
                <w:rPr>
                  <w:rFonts w:ascii="Garamond" w:hAnsi="Garamond"/>
                  <w:sz w:val="20"/>
                  <w:szCs w:val="20"/>
                </w:rPr>
                <w:t>6</w:t>
              </w:r>
            </w:ins>
            <w:del w:id="19" w:author="Colin Watson" w:date="2016-05-20T13:53:00Z">
              <w:r w:rsidR="00FD2D38" w:rsidDel="00024EFB">
                <w:rPr>
                  <w:rFonts w:ascii="Garamond" w:hAnsi="Garamond"/>
                  <w:sz w:val="20"/>
                  <w:szCs w:val="20"/>
                </w:rPr>
                <w:delText>5</w:delText>
              </w:r>
            </w:del>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2B2B7876"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r w:rsidR="00704A2A">
              <w:rPr>
                <w:rFonts w:ascii="Garamond" w:hAnsi="Garamond"/>
                <w:sz w:val="20"/>
                <w:szCs w:val="20"/>
              </w:rPr>
              <w:t xml:space="preserve"> (VE)</w:t>
            </w:r>
          </w:p>
          <w:p w14:paraId="7A928B20" w14:textId="3B1F0044"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r w:rsidR="00704A2A">
              <w:rPr>
                <w:rFonts w:ascii="Garamond" w:hAnsi="Garamond"/>
                <w:sz w:val="20"/>
                <w:szCs w:val="20"/>
              </w:rPr>
              <w:t xml:space="preserve"> (AT)</w:t>
            </w:r>
          </w:p>
          <w:p w14:paraId="37AA1662" w14:textId="2F59FC4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r w:rsidR="00704A2A">
              <w:rPr>
                <w:rFonts w:ascii="Garamond" w:hAnsi="Garamond"/>
                <w:sz w:val="20"/>
                <w:szCs w:val="20"/>
              </w:rPr>
              <w:t xml:space="preserve"> (SM)</w:t>
            </w:r>
          </w:p>
          <w:p w14:paraId="37471960" w14:textId="2A3120BE"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r w:rsidR="00704A2A">
              <w:rPr>
                <w:rFonts w:ascii="Garamond" w:hAnsi="Garamond"/>
                <w:sz w:val="20"/>
                <w:szCs w:val="20"/>
              </w:rPr>
              <w:t xml:space="preserve"> (AZ)</w:t>
            </w:r>
          </w:p>
          <w:p w14:paraId="09B5913C" w14:textId="39C1DBC9"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r w:rsidR="00704A2A">
              <w:rPr>
                <w:rFonts w:ascii="Garamond" w:hAnsi="Garamond"/>
                <w:sz w:val="20"/>
                <w:szCs w:val="20"/>
              </w:rPr>
              <w:t xml:space="preserve"> (CR)</w:t>
            </w:r>
          </w:p>
          <w:p w14:paraId="281285DE" w14:textId="5D1981CA"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r w:rsidR="00704A2A">
              <w:rPr>
                <w:rFonts w:ascii="Garamond" w:hAnsi="Garamond"/>
                <w:sz w:val="20"/>
                <w:szCs w:val="20"/>
              </w:rPr>
              <w:t xml:space="preserve"> (C)</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75C5BB6A" w:rsidR="00C64958" w:rsidRPr="00AF4AA7" w:rsidRDefault="00D6784A" w:rsidP="003F3CC3">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w:t>
            </w:r>
            <w:ins w:id="20" w:author="Colin Watson" w:date="2016-05-20T14:14:00Z">
              <w:r w:rsidR="003F3CC3">
                <w:rPr>
                  <w:rFonts w:ascii="Garamond" w:hAnsi="Garamond"/>
                  <w:sz w:val="20"/>
                  <w:szCs w:val="20"/>
                </w:rPr>
                <w:t>v3</w:t>
              </w:r>
            </w:ins>
            <w:ins w:id="21" w:author="Colin Watson" w:date="2016-06-29T13:34:00Z">
              <w:r w:rsidR="00C01785">
                <w:rPr>
                  <w:rFonts w:ascii="Garamond" w:hAnsi="Garamond"/>
                  <w:sz w:val="20"/>
                  <w:szCs w:val="20"/>
                </w:rPr>
                <w:t>.0.1</w:t>
              </w:r>
            </w:ins>
            <w:del w:id="22" w:author="Colin Watson" w:date="2016-05-20T14:14:00Z">
              <w:r w:rsidR="00663B40" w:rsidDel="003F3CC3">
                <w:rPr>
                  <w:rFonts w:ascii="Garamond" w:hAnsi="Garamond"/>
                  <w:sz w:val="20"/>
                  <w:szCs w:val="20"/>
                </w:rPr>
                <w:delText>2014</w:delText>
              </w:r>
            </w:del>
            <w:r w:rsidR="00663B40">
              <w:rPr>
                <w:rFonts w:ascii="Garamond" w:hAnsi="Garamond"/>
                <w:sz w:val="20"/>
                <w:szCs w:val="20"/>
              </w:rPr>
              <w:t xml:space="preserve"> </w:t>
            </w:r>
            <w:r>
              <w:rPr>
                <w:rFonts w:ascii="Garamond" w:hAnsi="Garamond"/>
                <w:sz w:val="20"/>
                <w:szCs w:val="20"/>
              </w:rPr>
              <w:t xml:space="preserve">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5B862DE" w14:textId="3FC325C4" w:rsidR="00E321A1" w:rsidRDefault="00E321A1" w:rsidP="000F481F">
            <w:pPr>
              <w:spacing w:after="120"/>
              <w:rPr>
                <w:rFonts w:ascii="Garamond" w:hAnsi="Garamond"/>
                <w:sz w:val="20"/>
                <w:szCs w:val="20"/>
              </w:rPr>
            </w:pPr>
            <w:r>
              <w:rPr>
                <w:rFonts w:ascii="Garamond" w:hAnsi="Garamond"/>
                <w:sz w:val="20"/>
                <w:szCs w:val="20"/>
              </w:rPr>
              <w:t>Check the Cornucopia project page for how to obtain pre-printed decks on glossy card.</w:t>
            </w:r>
          </w:p>
          <w:p w14:paraId="49E47DF3" w14:textId="50C3B5F3" w:rsidR="005B0FEB" w:rsidRDefault="005B0FEB" w:rsidP="000F481F">
            <w:pPr>
              <w:spacing w:after="120"/>
              <w:rPr>
                <w:rFonts w:ascii="Garamond" w:hAnsi="Garamond"/>
                <w:sz w:val="20"/>
                <w:szCs w:val="20"/>
              </w:rPr>
            </w:pPr>
            <w:r>
              <w:rPr>
                <w:rFonts w:ascii="Garamond" w:hAnsi="Garamond"/>
                <w:sz w:val="20"/>
                <w:szCs w:val="20"/>
              </w:rPr>
              <w:t xml:space="preserve">The cards can be printed </w:t>
            </w:r>
            <w:r w:rsidR="00E321A1">
              <w:rPr>
                <w:rFonts w:ascii="Garamond" w:hAnsi="Garamond"/>
                <w:sz w:val="20"/>
                <w:szCs w:val="20"/>
              </w:rPr>
              <w:t xml:space="preserve">from this document </w:t>
            </w:r>
            <w:r>
              <w:rPr>
                <w:rFonts w:ascii="Garamond" w:hAnsi="Garamond"/>
                <w:sz w:val="20"/>
                <w:szCs w:val="20"/>
              </w:rPr>
              <w:t>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6B108059" w14:textId="3029E1DD" w:rsidR="009D68DF"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r w:rsidR="00E321A1">
              <w:rPr>
                <w:rFonts w:ascii="Garamond" w:hAnsi="Garamond"/>
                <w:sz w:val="20"/>
                <w:szCs w:val="20"/>
              </w:rPr>
              <w:t xml:space="preserve"> </w:t>
            </w:r>
            <w:r w:rsidR="00346594">
              <w:rPr>
                <w:rFonts w:ascii="Garamond" w:hAnsi="Garamond"/>
                <w:sz w:val="20"/>
                <w:szCs w:val="20"/>
              </w:rPr>
              <w:t xml:space="preserve">An optional card back design </w:t>
            </w:r>
            <w:r w:rsidR="00D6784A">
              <w:rPr>
                <w:rFonts w:ascii="Garamond" w:hAnsi="Garamond"/>
                <w:sz w:val="20"/>
                <w:szCs w:val="20"/>
              </w:rPr>
              <w:t xml:space="preserve">(in OWASP tartan) </w:t>
            </w:r>
            <w:r w:rsidR="00346594">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r w:rsidR="00E321A1">
              <w:rPr>
                <w:rFonts w:ascii="Garamond" w:hAnsi="Garamond"/>
                <w:sz w:val="20"/>
                <w:szCs w:val="20"/>
              </w:rPr>
              <w:t xml:space="preserve"> </w:t>
            </w:r>
            <w:r w:rsidR="00346594">
              <w:rPr>
                <w:rFonts w:ascii="Garamond" w:hAnsi="Garamond"/>
                <w:sz w:val="20"/>
                <w:szCs w:val="20"/>
              </w:rPr>
              <w:t>You could customize the card</w:t>
            </w:r>
            <w:r w:rsidR="004C149C">
              <w:rPr>
                <w:rFonts w:ascii="Garamond" w:hAnsi="Garamond"/>
                <w:sz w:val="20"/>
                <w:szCs w:val="20"/>
              </w:rPr>
              <w:t xml:space="preserve"> face</w:t>
            </w:r>
            <w:r w:rsidR="00346594">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2309034E"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ins w:id="23" w:author="Colin Watson" w:date="2015-06-04T14:08:00Z">
              <w:r w:rsidR="0099311E">
                <w:rPr>
                  <w:rFonts w:ascii="Garamond" w:hAnsi="Garamond"/>
                  <w:sz w:val="20"/>
                  <w:szCs w:val="20"/>
                </w:rPr>
                <w:fldChar w:fldCharType="begin"/>
              </w:r>
              <w:r w:rsidR="0099311E">
                <w:rPr>
                  <w:rFonts w:ascii="Garamond" w:hAnsi="Garamond"/>
                  <w:sz w:val="20"/>
                  <w:szCs w:val="20"/>
                </w:rPr>
                <w:instrText xml:space="preserve"> HYPERLINK "https://lists.owasp.org/mailman/listinfo/owasp_cornucopia" </w:instrText>
              </w:r>
              <w:r w:rsidR="0099311E">
                <w:rPr>
                  <w:rFonts w:ascii="Garamond" w:hAnsi="Garamond"/>
                  <w:sz w:val="20"/>
                  <w:szCs w:val="20"/>
                </w:rPr>
                <w:fldChar w:fldCharType="separate"/>
              </w:r>
              <w:r w:rsidR="00BF47C9" w:rsidRPr="0099311E">
                <w:rPr>
                  <w:rStyle w:val="Hyperlink"/>
                  <w:rFonts w:ascii="Garamond" w:hAnsi="Garamond"/>
                  <w:sz w:val="20"/>
                  <w:szCs w:val="20"/>
                </w:rPr>
                <w:t>https://lists.owasp.org/mailman/listinfo/owasp_cornucopia</w:t>
              </w:r>
              <w:r w:rsidR="0099311E">
                <w:rPr>
                  <w:rFonts w:ascii="Garamond" w:hAnsi="Garamond"/>
                  <w:sz w:val="20"/>
                  <w:szCs w:val="20"/>
                </w:rPr>
                <w:fldChar w:fldCharType="end"/>
              </w:r>
            </w:ins>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607E4A0A" w14:textId="11D9DE39" w:rsidR="00505E92" w:rsidRDefault="005825C4" w:rsidP="00FD387E">
            <w:pPr>
              <w:spacing w:after="120"/>
              <w:rPr>
                <w:ins w:id="24" w:author="Colin Watson" w:date="2016-05-20T13:56:00Z"/>
                <w:rFonts w:ascii="Garamond" w:hAnsi="Garamond"/>
                <w:sz w:val="20"/>
                <w:szCs w:val="20"/>
              </w:rPr>
            </w:pPr>
            <w:r>
              <w:rPr>
                <w:rFonts w:ascii="Garamond" w:hAnsi="Garamond"/>
                <w:sz w:val="20"/>
                <w:szCs w:val="20"/>
              </w:rPr>
              <w:t>This means the attacker (William) can create new session identifiers that the application accepts.</w:t>
            </w:r>
            <w:ins w:id="25" w:author="Colin Watson" w:date="2016-05-20T13:56:00Z">
              <w:r w:rsidR="00024EFB">
                <w:rPr>
                  <w:rFonts w:ascii="Garamond" w:hAnsi="Garamond"/>
                  <w:sz w:val="20"/>
                  <w:szCs w:val="20"/>
                </w:rPr>
                <w:t xml:space="preserve"> </w:t>
              </w:r>
            </w:ins>
            <w:r w:rsidR="00505E92">
              <w:rPr>
                <w:rFonts w:ascii="Garamond" w:hAnsi="Garamond"/>
                <w:sz w:val="20"/>
                <w:szCs w:val="20"/>
              </w:rPr>
              <w:t>The attacks were primarily drawn from the security requirements listed in the SCP, v</w:t>
            </w:r>
            <w:r w:rsidR="00E80CF3">
              <w:rPr>
                <w:rFonts w:ascii="Garamond" w:hAnsi="Garamond"/>
                <w:sz w:val="20"/>
                <w:szCs w:val="20"/>
              </w:rPr>
              <w:t>2</w:t>
            </w:r>
            <w:r w:rsidR="00505E92">
              <w:rPr>
                <w:rFonts w:ascii="Garamond" w:hAnsi="Garamond"/>
                <w:sz w:val="20"/>
                <w:szCs w:val="20"/>
              </w:rPr>
              <w:t xml:space="preserve"> but then supplemented with verification objectives from the OWASP “Application Security Verification Standard for Web Applications</w:t>
            </w:r>
            <w:del w:id="26" w:author="Colin Watson" w:date="2016-06-29T14:03:00Z">
              <w:r w:rsidR="00505E92" w:rsidDel="00655545">
                <w:rPr>
                  <w:rFonts w:ascii="Garamond" w:hAnsi="Garamond"/>
                  <w:sz w:val="20"/>
                  <w:szCs w:val="20"/>
                </w:rPr>
                <w:delText xml:space="preserve"> (2009</w:delText>
              </w:r>
            </w:del>
            <w:del w:id="27" w:author="Colin Watson" w:date="2016-05-20T14:20:00Z">
              <w:r w:rsidR="00E321A1" w:rsidDel="00105694">
                <w:rPr>
                  <w:rFonts w:ascii="Garamond" w:hAnsi="Garamond"/>
                  <w:sz w:val="20"/>
                  <w:szCs w:val="20"/>
                </w:rPr>
                <w:delText xml:space="preserve"> </w:delText>
              </w:r>
              <w:r w:rsidR="002A62BC" w:rsidDel="00105694">
                <w:rPr>
                  <w:rFonts w:ascii="Garamond" w:hAnsi="Garamond"/>
                  <w:sz w:val="20"/>
                  <w:szCs w:val="20"/>
                </w:rPr>
                <w:delText xml:space="preserve">and </w:delText>
              </w:r>
            </w:del>
            <w:del w:id="28" w:author="Colin Watson" w:date="2016-06-29T14:03:00Z">
              <w:r w:rsidR="00E321A1" w:rsidDel="00655545">
                <w:rPr>
                  <w:rFonts w:ascii="Garamond" w:hAnsi="Garamond"/>
                  <w:sz w:val="20"/>
                  <w:szCs w:val="20"/>
                </w:rPr>
                <w:delText>updated</w:delText>
              </w:r>
            </w:del>
            <w:del w:id="29" w:author="Colin Watson" w:date="2016-05-20T14:20:00Z">
              <w:r w:rsidR="00E321A1" w:rsidDel="00105694">
                <w:rPr>
                  <w:rFonts w:ascii="Garamond" w:hAnsi="Garamond"/>
                  <w:sz w:val="20"/>
                  <w:szCs w:val="20"/>
                </w:rPr>
                <w:delText xml:space="preserve"> </w:delText>
              </w:r>
              <w:r w:rsidR="002A62BC" w:rsidDel="00105694">
                <w:rPr>
                  <w:rFonts w:ascii="Garamond" w:hAnsi="Garamond"/>
                  <w:sz w:val="20"/>
                  <w:szCs w:val="20"/>
                </w:rPr>
                <w:delText>in v1.10</w:delText>
              </w:r>
            </w:del>
            <w:del w:id="30" w:author="Colin Watson" w:date="2016-06-29T14:03:00Z">
              <w:r w:rsidR="002A62BC" w:rsidDel="00655545">
                <w:rPr>
                  <w:rFonts w:ascii="Garamond" w:hAnsi="Garamond"/>
                  <w:sz w:val="20"/>
                  <w:szCs w:val="20"/>
                </w:rPr>
                <w:delText xml:space="preserve"> </w:delText>
              </w:r>
              <w:r w:rsidR="00E321A1" w:rsidDel="00655545">
                <w:rPr>
                  <w:rFonts w:ascii="Garamond" w:hAnsi="Garamond"/>
                  <w:sz w:val="20"/>
                  <w:szCs w:val="20"/>
                </w:rPr>
                <w:delText>to 201</w:delText>
              </w:r>
              <w:r w:rsidR="006452BF" w:rsidDel="00655545">
                <w:rPr>
                  <w:rFonts w:ascii="Garamond" w:hAnsi="Garamond"/>
                  <w:sz w:val="20"/>
                  <w:szCs w:val="20"/>
                </w:rPr>
                <w:delText>4</w:delText>
              </w:r>
              <w:r w:rsidR="00505E92" w:rsidDel="00655545">
                <w:rPr>
                  <w:rFonts w:ascii="Garamond" w:hAnsi="Garamond"/>
                  <w:sz w:val="20"/>
                  <w:szCs w:val="20"/>
                </w:rPr>
                <w:delText>)</w:delText>
              </w:r>
            </w:del>
            <w:r w:rsidR="00505E92">
              <w:rPr>
                <w:rFonts w:ascii="Garamond" w:hAnsi="Garamond"/>
                <w:sz w:val="20"/>
                <w:szCs w:val="20"/>
              </w:rPr>
              <w:t>”, the security focused stories in SAFECode’s “Practical Security Stories and Security Tasks for Agile Development Environments”, and finally a review of the cards in EOP.</w:t>
            </w:r>
          </w:p>
          <w:p w14:paraId="41A5AEC4" w14:textId="70F42DFE" w:rsidR="00024EFB" w:rsidRDefault="00024EFB" w:rsidP="00FD387E">
            <w:pPr>
              <w:spacing w:after="120"/>
              <w:rPr>
                <w:rFonts w:ascii="Garamond" w:hAnsi="Garamond"/>
                <w:sz w:val="20"/>
                <w:szCs w:val="20"/>
              </w:rPr>
            </w:pPr>
            <w:ins w:id="31" w:author="Colin Watson" w:date="2016-05-20T13:56:00Z">
              <w:r>
                <w:rPr>
                  <w:rFonts w:ascii="Garamond" w:hAnsi="Garamond"/>
                  <w:sz w:val="20"/>
                  <w:szCs w:val="20"/>
                </w:rPr>
                <w:t xml:space="preserve">Further guidance about each card is available in the online Wiki Deck at </w:t>
              </w:r>
            </w:ins>
            <w:ins w:id="32" w:author="Colin Watson" w:date="2016-05-20T14:24:00Z">
              <w:r w:rsidR="00EE17F4">
                <w:rPr>
                  <w:rFonts w:ascii="Garamond" w:hAnsi="Garamond"/>
                  <w:spacing w:val="-7"/>
                  <w:sz w:val="20"/>
                  <w:szCs w:val="20"/>
                </w:rPr>
                <w:fldChar w:fldCharType="begin"/>
              </w:r>
              <w:r w:rsidR="00EE17F4">
                <w:rPr>
                  <w:rFonts w:ascii="Garamond" w:hAnsi="Garamond"/>
                  <w:spacing w:val="-7"/>
                  <w:sz w:val="20"/>
                  <w:szCs w:val="20"/>
                </w:rPr>
                <w:instrText xml:space="preserve"> HYPERLINK "https://www.owasp.org/index.php/Cornucopia_-_Ecommerce_Website_Edition_-_Wiki_Deck" </w:instrText>
              </w:r>
              <w:r w:rsidR="00EE17F4">
                <w:rPr>
                  <w:rFonts w:ascii="Garamond" w:hAnsi="Garamond"/>
                  <w:spacing w:val="-7"/>
                  <w:sz w:val="20"/>
                  <w:szCs w:val="20"/>
                </w:rPr>
                <w:fldChar w:fldCharType="separate"/>
              </w:r>
              <w:r w:rsidRPr="00EE17F4">
                <w:rPr>
                  <w:rStyle w:val="Hyperlink"/>
                  <w:rFonts w:ascii="Garamond" w:hAnsi="Garamond"/>
                  <w:spacing w:val="-7"/>
                  <w:sz w:val="20"/>
                  <w:szCs w:val="20"/>
                </w:rPr>
                <w:t>https://www.owasp.org/index.php/Cornucopia_-_Ecommerce_Website_Edition_-_Wiki_Deck</w:t>
              </w:r>
              <w:r w:rsidR="00EE17F4">
                <w:rPr>
                  <w:rFonts w:ascii="Garamond" w:hAnsi="Garamond"/>
                  <w:spacing w:val="-7"/>
                  <w:sz w:val="20"/>
                  <w:szCs w:val="20"/>
                </w:rPr>
                <w:fldChar w:fldCharType="end"/>
              </w:r>
            </w:ins>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75DEEECF" w:rsidR="00861C91" w:rsidRPr="00437C9A"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w:t>
            </w:r>
            <w:r w:rsidRPr="00437C9A">
              <w:rPr>
                <w:rFonts w:ascii="Garamond" w:hAnsi="Garamond"/>
                <w:sz w:val="20"/>
                <w:szCs w:val="20"/>
              </w:rPr>
              <w:t>ation IDs in “</w:t>
            </w:r>
            <w:r w:rsidR="00C20BCB" w:rsidRPr="00437C9A">
              <w:rPr>
                <w:rFonts w:ascii="Garamond" w:hAnsi="Garamond"/>
                <w:sz w:val="20"/>
                <w:szCs w:val="20"/>
              </w:rPr>
              <w:t>Application Security Verification Standard (ASVS) for Web Applications</w:t>
            </w:r>
            <w:r w:rsidRPr="00437C9A">
              <w:rPr>
                <w:rFonts w:ascii="Garamond" w:hAnsi="Garamond"/>
                <w:sz w:val="20"/>
                <w:szCs w:val="20"/>
              </w:rPr>
              <w:t>”</w:t>
            </w:r>
            <w:r w:rsidR="00C20BCB" w:rsidRPr="00437C9A">
              <w:rPr>
                <w:rFonts w:ascii="Garamond" w:hAnsi="Garamond"/>
                <w:sz w:val="20"/>
                <w:szCs w:val="20"/>
              </w:rPr>
              <w:t xml:space="preserve">, OWASP, </w:t>
            </w:r>
            <w:ins w:id="33" w:author="Colin Watson" w:date="2016-05-20T14:15:00Z">
              <w:r w:rsidR="003F3CC3" w:rsidRPr="00437C9A">
                <w:rPr>
                  <w:rFonts w:ascii="Garamond" w:hAnsi="Garamond"/>
                  <w:sz w:val="20"/>
                  <w:szCs w:val="20"/>
                </w:rPr>
                <w:t>v3</w:t>
              </w:r>
            </w:ins>
            <w:ins w:id="34" w:author="Colin Watson" w:date="2016-05-20T14:18:00Z">
              <w:r w:rsidR="002D43BD" w:rsidRPr="00437C9A">
                <w:rPr>
                  <w:rFonts w:ascii="Garamond" w:hAnsi="Garamond"/>
                  <w:sz w:val="20"/>
                  <w:szCs w:val="20"/>
                </w:rPr>
                <w:t>.0</w:t>
              </w:r>
            </w:ins>
            <w:ins w:id="35" w:author="Colin Watson" w:date="2016-06-29T13:34:00Z">
              <w:r w:rsidR="00C01785" w:rsidRPr="00437C9A">
                <w:rPr>
                  <w:rFonts w:ascii="Garamond" w:hAnsi="Garamond"/>
                  <w:sz w:val="20"/>
                  <w:szCs w:val="20"/>
                </w:rPr>
                <w:t>.1</w:t>
              </w:r>
            </w:ins>
            <w:ins w:id="36" w:author="Colin Watson" w:date="2016-05-20T14:15:00Z">
              <w:r w:rsidR="003F3CC3" w:rsidRPr="00437C9A">
                <w:rPr>
                  <w:rFonts w:ascii="Garamond" w:hAnsi="Garamond"/>
                  <w:sz w:val="20"/>
                  <w:szCs w:val="20"/>
                </w:rPr>
                <w:t xml:space="preserve">, </w:t>
              </w:r>
            </w:ins>
            <w:r w:rsidR="00663B40" w:rsidRPr="00437C9A">
              <w:rPr>
                <w:rFonts w:ascii="Garamond" w:hAnsi="Garamond"/>
                <w:sz w:val="20"/>
                <w:szCs w:val="20"/>
              </w:rPr>
              <w:t>201</w:t>
            </w:r>
            <w:ins w:id="37" w:author="Colin Watson" w:date="2016-05-20T14:15:00Z">
              <w:r w:rsidR="003F3CC3" w:rsidRPr="00437C9A">
                <w:rPr>
                  <w:rFonts w:ascii="Garamond" w:hAnsi="Garamond"/>
                  <w:sz w:val="20"/>
                  <w:szCs w:val="20"/>
                </w:rPr>
                <w:t>6</w:t>
              </w:r>
            </w:ins>
            <w:ins w:id="38" w:author="Colin Watson" w:date="2016-06-08T19:06:00Z">
              <w:r w:rsidR="00B33FF4" w:rsidRPr="00437C9A">
                <w:rPr>
                  <w:rFonts w:ascii="Garamond" w:hAnsi="Garamond"/>
                  <w:sz w:val="20"/>
                  <w:szCs w:val="20"/>
                </w:rPr>
                <w:t xml:space="preserve"> (excluding sections 18 and 19)</w:t>
              </w:r>
            </w:ins>
            <w:ins w:id="39" w:author="Colin Watson" w:date="2016-06-29T13:36:00Z">
              <w:r w:rsidR="00C01785" w:rsidRPr="00437C9A">
                <w:rPr>
                  <w:rFonts w:ascii="Garamond" w:hAnsi="Garamond"/>
                  <w:sz w:val="20"/>
                  <w:szCs w:val="20"/>
                </w:rPr>
                <w:br/>
              </w:r>
            </w:ins>
            <w:r w:rsidR="00080F32" w:rsidRPr="00EB09F0">
              <w:rPr>
                <w:rFonts w:ascii="Garamond" w:hAnsi="Garamond"/>
                <w:spacing w:val="-14"/>
                <w:sz w:val="20"/>
                <w:szCs w:val="20"/>
              </w:rPr>
              <w:fldChar w:fldCharType="begin"/>
            </w:r>
            <w:r w:rsidR="00080F32" w:rsidRPr="00437C9A">
              <w:rPr>
                <w:rFonts w:ascii="Garamond" w:hAnsi="Garamond"/>
                <w:spacing w:val="-14"/>
                <w:sz w:val="20"/>
                <w:szCs w:val="20"/>
              </w:rPr>
              <w:instrText xml:space="preserve"> HYPERLINK "https://www.owasp.org/images/3/33/OWASP_Application_Security_Verification_Standard_3.0.1.pdf" </w:instrText>
            </w:r>
            <w:r w:rsidR="00080F32" w:rsidRPr="00437C9A">
              <w:rPr>
                <w:rFonts w:ascii="Garamond" w:hAnsi="Garamond"/>
                <w:spacing w:val="-14"/>
                <w:sz w:val="20"/>
                <w:szCs w:val="20"/>
                <w:rPrChange w:id="40" w:author="Colin Watson" w:date="2016-06-29T15:31:00Z">
                  <w:rPr>
                    <w:rFonts w:ascii="Garamond" w:hAnsi="Garamond"/>
                    <w:spacing w:val="-14"/>
                    <w:sz w:val="20"/>
                    <w:szCs w:val="20"/>
                  </w:rPr>
                </w:rPrChange>
              </w:rPr>
              <w:fldChar w:fldCharType="separate"/>
            </w:r>
            <w:ins w:id="41" w:author="Colin Watson" w:date="2016-06-29T14:51:00Z">
              <w:r w:rsidR="00FC079F" w:rsidRPr="00437C9A">
                <w:rPr>
                  <w:rStyle w:val="Hyperlink"/>
                  <w:rFonts w:ascii="Garamond" w:hAnsi="Garamond"/>
                  <w:spacing w:val="-14"/>
                  <w:sz w:val="20"/>
                  <w:szCs w:val="20"/>
                  <w:rPrChange w:id="42" w:author="Colin Watson" w:date="2016-06-29T15:31:00Z">
                    <w:rPr>
                      <w:rStyle w:val="Hyperlink"/>
                      <w:spacing w:val="-14"/>
                    </w:rPr>
                  </w:rPrChange>
                </w:rPr>
                <w:t>https</w:t>
              </w:r>
              <w:r w:rsidR="00FC079F" w:rsidRPr="00437C9A">
                <w:rPr>
                  <w:rStyle w:val="Hyperlink"/>
                  <w:rFonts w:ascii="Garamond" w:hAnsi="Garamond"/>
                  <w:spacing w:val="-34"/>
                  <w:sz w:val="20"/>
                  <w:szCs w:val="20"/>
                  <w:rPrChange w:id="43" w:author="Colin Watson" w:date="2016-06-29T15:31:00Z">
                    <w:rPr>
                      <w:rStyle w:val="Hyperlink"/>
                      <w:spacing w:val="-34"/>
                    </w:rPr>
                  </w:rPrChange>
                </w:rPr>
                <w:t>://</w:t>
              </w:r>
              <w:r w:rsidR="00FC079F" w:rsidRPr="00437C9A">
                <w:rPr>
                  <w:rStyle w:val="Hyperlink"/>
                  <w:rFonts w:ascii="Garamond" w:hAnsi="Garamond"/>
                  <w:spacing w:val="-14"/>
                  <w:sz w:val="20"/>
                  <w:szCs w:val="20"/>
                  <w:rPrChange w:id="44" w:author="Colin Watson" w:date="2016-06-29T15:31:00Z">
                    <w:rPr>
                      <w:rStyle w:val="Hyperlink"/>
                      <w:spacing w:val="-14"/>
                    </w:rPr>
                  </w:rPrChange>
                </w:rPr>
                <w:t>www.owasp.org/images</w:t>
              </w:r>
              <w:r w:rsidR="00FC079F" w:rsidRPr="00437C9A">
                <w:rPr>
                  <w:rStyle w:val="Hyperlink"/>
                  <w:rFonts w:ascii="Garamond" w:hAnsi="Garamond"/>
                  <w:spacing w:val="-34"/>
                  <w:sz w:val="20"/>
                  <w:szCs w:val="20"/>
                  <w:rPrChange w:id="45" w:author="Colin Watson" w:date="2016-06-29T15:31:00Z">
                    <w:rPr>
                      <w:rStyle w:val="Hyperlink"/>
                      <w:spacing w:val="-34"/>
                    </w:rPr>
                  </w:rPrChange>
                </w:rPr>
                <w:t>/3/33/</w:t>
              </w:r>
              <w:r w:rsidR="00FC079F" w:rsidRPr="00437C9A">
                <w:rPr>
                  <w:rStyle w:val="Hyperlink"/>
                  <w:rFonts w:ascii="Garamond" w:hAnsi="Garamond"/>
                  <w:spacing w:val="-14"/>
                  <w:sz w:val="20"/>
                  <w:szCs w:val="20"/>
                  <w:rPrChange w:id="46" w:author="Colin Watson" w:date="2016-06-29T15:31:00Z">
                    <w:rPr>
                      <w:rStyle w:val="Hyperlink"/>
                      <w:spacing w:val="-14"/>
                    </w:rPr>
                  </w:rPrChange>
                </w:rPr>
                <w:t>OWASP</w:t>
              </w:r>
              <w:r w:rsidR="00FC079F" w:rsidRPr="00437C9A">
                <w:rPr>
                  <w:rStyle w:val="Hyperlink"/>
                  <w:rFonts w:ascii="Garamond" w:hAnsi="Garamond"/>
                  <w:spacing w:val="-34"/>
                  <w:sz w:val="20"/>
                  <w:szCs w:val="20"/>
                  <w:rPrChange w:id="47" w:author="Colin Watson" w:date="2016-06-29T15:31:00Z">
                    <w:rPr>
                      <w:rStyle w:val="Hyperlink"/>
                      <w:spacing w:val="-34"/>
                    </w:rPr>
                  </w:rPrChange>
                </w:rPr>
                <w:t>_</w:t>
              </w:r>
              <w:r w:rsidR="00FC079F" w:rsidRPr="00437C9A">
                <w:rPr>
                  <w:rStyle w:val="Hyperlink"/>
                  <w:rFonts w:ascii="Garamond" w:hAnsi="Garamond"/>
                  <w:spacing w:val="-14"/>
                  <w:sz w:val="20"/>
                  <w:szCs w:val="20"/>
                  <w:rPrChange w:id="48" w:author="Colin Watson" w:date="2016-06-29T15:31:00Z">
                    <w:rPr>
                      <w:rStyle w:val="Hyperlink"/>
                      <w:spacing w:val="-14"/>
                    </w:rPr>
                  </w:rPrChange>
                </w:rPr>
                <w:t>Application</w:t>
              </w:r>
              <w:r w:rsidR="00FC079F" w:rsidRPr="00437C9A">
                <w:rPr>
                  <w:rStyle w:val="Hyperlink"/>
                  <w:rFonts w:ascii="Garamond" w:hAnsi="Garamond"/>
                  <w:spacing w:val="-34"/>
                  <w:sz w:val="20"/>
                  <w:szCs w:val="20"/>
                  <w:rPrChange w:id="49" w:author="Colin Watson" w:date="2016-06-29T15:31:00Z">
                    <w:rPr>
                      <w:rStyle w:val="Hyperlink"/>
                      <w:spacing w:val="-34"/>
                    </w:rPr>
                  </w:rPrChange>
                </w:rPr>
                <w:t>_</w:t>
              </w:r>
              <w:r w:rsidR="00FC079F" w:rsidRPr="00437C9A">
                <w:rPr>
                  <w:rStyle w:val="Hyperlink"/>
                  <w:rFonts w:ascii="Garamond" w:hAnsi="Garamond"/>
                  <w:spacing w:val="-14"/>
                  <w:sz w:val="20"/>
                  <w:szCs w:val="20"/>
                  <w:rPrChange w:id="50" w:author="Colin Watson" w:date="2016-06-29T15:31:00Z">
                    <w:rPr>
                      <w:rStyle w:val="Hyperlink"/>
                      <w:spacing w:val="-14"/>
                    </w:rPr>
                  </w:rPrChange>
                </w:rPr>
                <w:t>Security</w:t>
              </w:r>
              <w:r w:rsidR="00FC079F" w:rsidRPr="00437C9A">
                <w:rPr>
                  <w:rStyle w:val="Hyperlink"/>
                  <w:rFonts w:ascii="Garamond" w:hAnsi="Garamond"/>
                  <w:spacing w:val="-34"/>
                  <w:sz w:val="20"/>
                  <w:szCs w:val="20"/>
                  <w:rPrChange w:id="51" w:author="Colin Watson" w:date="2016-06-29T15:31:00Z">
                    <w:rPr>
                      <w:rStyle w:val="Hyperlink"/>
                      <w:spacing w:val="-34"/>
                    </w:rPr>
                  </w:rPrChange>
                </w:rPr>
                <w:t>_</w:t>
              </w:r>
              <w:r w:rsidR="00FC079F" w:rsidRPr="00437C9A">
                <w:rPr>
                  <w:rStyle w:val="Hyperlink"/>
                  <w:rFonts w:ascii="Garamond" w:hAnsi="Garamond"/>
                  <w:spacing w:val="-14"/>
                  <w:sz w:val="20"/>
                  <w:szCs w:val="20"/>
                  <w:rPrChange w:id="52" w:author="Colin Watson" w:date="2016-06-29T15:31:00Z">
                    <w:rPr>
                      <w:rStyle w:val="Hyperlink"/>
                      <w:spacing w:val="-14"/>
                    </w:rPr>
                  </w:rPrChange>
                </w:rPr>
                <w:t>Verification</w:t>
              </w:r>
              <w:r w:rsidR="00FC079F" w:rsidRPr="00437C9A">
                <w:rPr>
                  <w:rStyle w:val="Hyperlink"/>
                  <w:rFonts w:ascii="Garamond" w:hAnsi="Garamond"/>
                  <w:spacing w:val="-34"/>
                  <w:sz w:val="20"/>
                  <w:szCs w:val="20"/>
                  <w:rPrChange w:id="53" w:author="Colin Watson" w:date="2016-06-29T15:31:00Z">
                    <w:rPr>
                      <w:rStyle w:val="Hyperlink"/>
                      <w:spacing w:val="-34"/>
                    </w:rPr>
                  </w:rPrChange>
                </w:rPr>
                <w:t>_</w:t>
              </w:r>
              <w:r w:rsidR="00FC079F" w:rsidRPr="00437C9A">
                <w:rPr>
                  <w:rStyle w:val="Hyperlink"/>
                  <w:rFonts w:ascii="Garamond" w:hAnsi="Garamond"/>
                  <w:spacing w:val="-14"/>
                  <w:sz w:val="20"/>
                  <w:szCs w:val="20"/>
                  <w:rPrChange w:id="54" w:author="Colin Watson" w:date="2016-06-29T15:31:00Z">
                    <w:rPr>
                      <w:rStyle w:val="Hyperlink"/>
                      <w:spacing w:val="-14"/>
                    </w:rPr>
                  </w:rPrChange>
                </w:rPr>
                <w:t>Standard</w:t>
              </w:r>
              <w:r w:rsidR="00FC079F" w:rsidRPr="00437C9A">
                <w:rPr>
                  <w:rStyle w:val="Hyperlink"/>
                  <w:rFonts w:ascii="Garamond" w:hAnsi="Garamond"/>
                  <w:spacing w:val="-34"/>
                  <w:sz w:val="20"/>
                  <w:szCs w:val="20"/>
                  <w:rPrChange w:id="55" w:author="Colin Watson" w:date="2016-06-29T15:31:00Z">
                    <w:rPr>
                      <w:rStyle w:val="Hyperlink"/>
                      <w:spacing w:val="-34"/>
                    </w:rPr>
                  </w:rPrChange>
                </w:rPr>
                <w:t>_</w:t>
              </w:r>
              <w:r w:rsidR="00FC079F" w:rsidRPr="00437C9A">
                <w:rPr>
                  <w:rStyle w:val="Hyperlink"/>
                  <w:rFonts w:ascii="Garamond" w:hAnsi="Garamond"/>
                  <w:spacing w:val="-14"/>
                  <w:sz w:val="20"/>
                  <w:szCs w:val="20"/>
                  <w:rPrChange w:id="56" w:author="Colin Watson" w:date="2016-06-29T15:31:00Z">
                    <w:rPr>
                      <w:rStyle w:val="Hyperlink"/>
                      <w:spacing w:val="-14"/>
                    </w:rPr>
                  </w:rPrChange>
                </w:rPr>
                <w:t>3.0.1.pdf</w:t>
              </w:r>
              <w:r w:rsidR="00080F32" w:rsidRPr="00EB09F0">
                <w:rPr>
                  <w:rFonts w:ascii="Garamond" w:hAnsi="Garamond"/>
                  <w:spacing w:val="-14"/>
                  <w:sz w:val="20"/>
                  <w:szCs w:val="20"/>
                </w:rPr>
                <w:fldChar w:fldCharType="end"/>
              </w:r>
            </w:ins>
          </w:p>
          <w:p w14:paraId="16A48669" w14:textId="067A84E8" w:rsidR="00FA2C9F" w:rsidRDefault="00FA2C9F" w:rsidP="00654EFA">
            <w:pPr>
              <w:pStyle w:val="ListParagraph"/>
              <w:numPr>
                <w:ilvl w:val="0"/>
                <w:numId w:val="13"/>
              </w:numPr>
              <w:spacing w:after="120"/>
              <w:rPr>
                <w:rFonts w:ascii="Garamond" w:hAnsi="Garamond"/>
                <w:sz w:val="20"/>
                <w:szCs w:val="20"/>
              </w:rPr>
            </w:pPr>
            <w:r w:rsidRPr="00437C9A">
              <w:rPr>
                <w:rFonts w:ascii="Garamond" w:hAnsi="Garamond"/>
                <w:sz w:val="20"/>
                <w:szCs w:val="20"/>
              </w:rPr>
              <w:t xml:space="preserve">Attack </w:t>
            </w:r>
            <w:r w:rsidRPr="00D03ED0">
              <w:rPr>
                <w:rFonts w:ascii="Garamond" w:hAnsi="Garamond"/>
                <w:sz w:val="20"/>
                <w:szCs w:val="20"/>
              </w:rPr>
              <w:t xml:space="preserve">detection points IDs in </w:t>
            </w:r>
            <w:r w:rsidR="00EB7444" w:rsidRPr="00D03ED0">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w:t>
            </w:r>
            <w:ins w:id="57" w:author="Colin Watson" w:date="2016-06-29T14:15:00Z">
              <w:r w:rsidR="002820F9">
                <w:rPr>
                  <w:rFonts w:ascii="Garamond" w:hAnsi="Garamond"/>
                  <w:sz w:val="20"/>
                  <w:szCs w:val="20"/>
                </w:rPr>
                <w:t>0-2015</w:t>
              </w:r>
            </w:ins>
            <w:del w:id="58" w:author="Colin Watson" w:date="2016-06-29T14:15:00Z">
              <w:r w:rsidR="00E12054" w:rsidDel="002820F9">
                <w:rPr>
                  <w:rFonts w:ascii="Garamond" w:hAnsi="Garamond"/>
                  <w:sz w:val="20"/>
                  <w:szCs w:val="20"/>
                </w:rPr>
                <w:delText>2</w:delText>
              </w:r>
            </w:del>
            <w:r w:rsidR="00F42F3C">
              <w:rPr>
                <w:rFonts w:ascii="Garamond" w:hAnsi="Garamond"/>
                <w:sz w:val="20"/>
                <w:szCs w:val="20"/>
              </w:rPr>
              <w:br/>
            </w:r>
            <w:hyperlink r:id="rId27" w:history="1">
              <w:r w:rsidR="00F42F3C" w:rsidRPr="00F42F3C">
                <w:rPr>
                  <w:rStyle w:val="Hyperlink"/>
                  <w:rFonts w:ascii="Garamond" w:hAnsi="Garamond"/>
                  <w:sz w:val="20"/>
                  <w:szCs w:val="20"/>
                </w:rPr>
                <w:t>https://www.owasp.org/index.php/AppSensor_DetectionPoints</w:t>
              </w:r>
            </w:hyperlink>
          </w:p>
          <w:p w14:paraId="2BBA50E7" w14:textId="576C99CD"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w:t>
            </w:r>
            <w:del w:id="59" w:author="Colin Watson" w:date="2016-05-20T14:15:00Z">
              <w:r w:rsidDel="003F3CC3">
                <w:rPr>
                  <w:rFonts w:ascii="Garamond" w:hAnsi="Garamond"/>
                  <w:sz w:val="20"/>
                  <w:szCs w:val="20"/>
                </w:rPr>
                <w:delText>1.7.1</w:delText>
              </w:r>
            </w:del>
            <w:ins w:id="60" w:author="Colin Watson" w:date="2016-05-20T14:15:00Z">
              <w:r w:rsidR="003F3CC3">
                <w:rPr>
                  <w:rFonts w:ascii="Garamond" w:hAnsi="Garamond"/>
                  <w:sz w:val="20"/>
                  <w:szCs w:val="20"/>
                </w:rPr>
                <w:t>2.8</w:t>
              </w:r>
            </w:ins>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xml:space="preserve">, </w:t>
            </w:r>
            <w:del w:id="61" w:author="Colin Watson" w:date="2016-05-20T14:16:00Z">
              <w:r w:rsidR="00E12054" w:rsidDel="003F3CC3">
                <w:rPr>
                  <w:rFonts w:ascii="Garamond" w:hAnsi="Garamond"/>
                  <w:sz w:val="20"/>
                  <w:szCs w:val="20"/>
                </w:rPr>
                <w:delText xml:space="preserve">May </w:delText>
              </w:r>
            </w:del>
            <w:ins w:id="62" w:author="Colin Watson" w:date="2016-05-20T14:16:00Z">
              <w:r w:rsidR="003F3CC3">
                <w:rPr>
                  <w:rFonts w:ascii="Garamond" w:hAnsi="Garamond"/>
                  <w:sz w:val="20"/>
                  <w:szCs w:val="20"/>
                </w:rPr>
                <w:t xml:space="preserve">November </w:t>
              </w:r>
            </w:ins>
            <w:r w:rsidR="00E12054">
              <w:rPr>
                <w:rFonts w:ascii="Garamond" w:hAnsi="Garamond"/>
                <w:sz w:val="20"/>
                <w:szCs w:val="20"/>
              </w:rPr>
              <w:t>201</w:t>
            </w:r>
            <w:ins w:id="63" w:author="Colin Watson" w:date="2016-05-20T14:16:00Z">
              <w:r w:rsidR="003F3CC3">
                <w:rPr>
                  <w:rFonts w:ascii="Garamond" w:hAnsi="Garamond"/>
                  <w:sz w:val="20"/>
                  <w:szCs w:val="20"/>
                </w:rPr>
                <w:t>5</w:t>
              </w:r>
            </w:ins>
            <w:del w:id="64" w:author="Colin Watson" w:date="2016-05-20T14:16:00Z">
              <w:r w:rsidR="00E12054" w:rsidDel="003F3CC3">
                <w:rPr>
                  <w:rFonts w:ascii="Garamond" w:hAnsi="Garamond"/>
                  <w:sz w:val="20"/>
                  <w:szCs w:val="20"/>
                </w:rPr>
                <w:delText>2</w:delText>
              </w:r>
            </w:del>
            <w:r w:rsidR="00D33730">
              <w:rPr>
                <w:rFonts w:ascii="Garamond" w:hAnsi="Garamond"/>
                <w:sz w:val="20"/>
                <w:szCs w:val="20"/>
              </w:rPr>
              <w:br/>
            </w:r>
            <w:del w:id="65" w:author="Colin Watson" w:date="2016-06-29T13:36:00Z">
              <w:r w:rsidR="00C01785" w:rsidDel="00C01785">
                <w:fldChar w:fldCharType="begin"/>
              </w:r>
              <w:r w:rsidR="00C01785" w:rsidDel="00C01785">
                <w:delInstrText xml:space="preserve"> HYPERLINK "http://capec.mitre.org/data/" </w:delInstrText>
              </w:r>
              <w:r w:rsidR="00C01785" w:rsidDel="00C01785">
                <w:fldChar w:fldCharType="separate"/>
              </w:r>
              <w:r w:rsidR="00D33730" w:rsidRPr="00D33730" w:rsidDel="00C01785">
                <w:rPr>
                  <w:rStyle w:val="Hyperlink"/>
                  <w:rFonts w:ascii="Garamond" w:hAnsi="Garamond"/>
                  <w:sz w:val="20"/>
                  <w:szCs w:val="20"/>
                </w:rPr>
                <w:delText>http://capec.mitre.org/data/</w:delText>
              </w:r>
              <w:r w:rsidR="00C01785" w:rsidDel="00C01785">
                <w:rPr>
                  <w:rStyle w:val="Hyperlink"/>
                  <w:rFonts w:ascii="Garamond" w:hAnsi="Garamond"/>
                  <w:sz w:val="20"/>
                  <w:szCs w:val="20"/>
                </w:rPr>
                <w:fldChar w:fldCharType="end"/>
              </w:r>
            </w:del>
            <w:ins w:id="66" w:author="Colin Watson" w:date="2016-05-20T14:17:00Z">
              <w:r w:rsidR="003F3CC3">
                <w:rPr>
                  <w:rFonts w:ascii="Garamond" w:hAnsi="Garamond"/>
                  <w:sz w:val="20"/>
                  <w:szCs w:val="20"/>
                </w:rPr>
                <w:fldChar w:fldCharType="begin"/>
              </w:r>
              <w:r w:rsidR="003F3CC3">
                <w:rPr>
                  <w:rFonts w:ascii="Garamond" w:hAnsi="Garamond"/>
                  <w:sz w:val="20"/>
                  <w:szCs w:val="20"/>
                </w:rPr>
                <w:instrText xml:space="preserve"> HYPERLINK "http://capec.mitre.org/data/archive/capec_v2.8.zip" </w:instrText>
              </w:r>
              <w:r w:rsidR="003F3CC3">
                <w:rPr>
                  <w:rFonts w:ascii="Garamond" w:hAnsi="Garamond"/>
                  <w:sz w:val="20"/>
                  <w:szCs w:val="20"/>
                </w:rPr>
                <w:fldChar w:fldCharType="separate"/>
              </w:r>
              <w:r w:rsidR="003F3CC3" w:rsidRPr="003F3CC3">
                <w:rPr>
                  <w:rStyle w:val="Hyperlink"/>
                  <w:rFonts w:ascii="Garamond" w:hAnsi="Garamond"/>
                  <w:sz w:val="20"/>
                  <w:szCs w:val="20"/>
                </w:rPr>
                <w:t>http://capec.mitre.org/data/archive/capec_v2.8.zip</w:t>
              </w:r>
              <w:r w:rsidR="003F3CC3">
                <w:rPr>
                  <w:rFonts w:ascii="Garamond" w:hAnsi="Garamond"/>
                  <w:sz w:val="20"/>
                  <w:szCs w:val="20"/>
                </w:rPr>
                <w:fldChar w:fldCharType="end"/>
              </w:r>
            </w:ins>
            <w:del w:id="67" w:author="Colin Watson" w:date="2016-05-20T14:17:00Z">
              <w:r w:rsidR="00D33730" w:rsidDel="003F3CC3">
                <w:rPr>
                  <w:rFonts w:ascii="Garamond" w:hAnsi="Garamond"/>
                  <w:sz w:val="20"/>
                  <w:szCs w:val="20"/>
                </w:rPr>
                <w:br/>
              </w:r>
              <w:r w:rsidR="00024EFB" w:rsidDel="003F3CC3">
                <w:fldChar w:fldCharType="begin"/>
              </w:r>
              <w:r w:rsidR="00024EFB" w:rsidDel="003F3CC3">
                <w:delInstrText xml:space="preserve"> HYPERLINK "http://capec.mitre.org/data/archive/capec_v1.7.1.zip" </w:delInstrText>
              </w:r>
              <w:r w:rsidR="00024EFB" w:rsidDel="003F3CC3">
                <w:fldChar w:fldCharType="separate"/>
              </w:r>
              <w:r w:rsidR="00D33730" w:rsidRPr="00D33730" w:rsidDel="003F3CC3">
                <w:rPr>
                  <w:rStyle w:val="Hyperlink"/>
                  <w:rFonts w:ascii="Garamond" w:hAnsi="Garamond"/>
                  <w:sz w:val="20"/>
                  <w:szCs w:val="20"/>
                </w:rPr>
                <w:delText>http://capec.mitre.org/data/archive/capec_v1.7.1.zip</w:delText>
              </w:r>
              <w:r w:rsidR="00024EFB" w:rsidDel="003F3CC3">
                <w:rPr>
                  <w:rStyle w:val="Hyperlink"/>
                  <w:rFonts w:ascii="Garamond" w:hAnsi="Garamond"/>
                  <w:sz w:val="20"/>
                  <w:szCs w:val="20"/>
                </w:rPr>
                <w:fldChar w:fldCharType="end"/>
              </w:r>
            </w:del>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28"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1D69410A" w:rsidR="002357A0" w:rsidRDefault="009E57E0" w:rsidP="0099311E">
            <w:pPr>
              <w:spacing w:after="120"/>
              <w:rPr>
                <w:rFonts w:ascii="Garamond" w:hAnsi="Garamond"/>
                <w:sz w:val="20"/>
                <w:szCs w:val="20"/>
              </w:rPr>
            </w:pPr>
            <w:r>
              <w:rPr>
                <w:rFonts w:ascii="Garamond" w:hAnsi="Garamond"/>
                <w:sz w:val="20"/>
                <w:szCs w:val="20"/>
              </w:rPr>
              <w:t>It is possible to play Cornucopia in many different ways. Here is one way</w:t>
            </w:r>
            <w:ins w:id="68" w:author="Colin Watson" w:date="2015-06-04T14:07:00Z">
              <w:r w:rsidR="0099311E">
                <w:rPr>
                  <w:rFonts w:ascii="Garamond" w:hAnsi="Garamond"/>
                  <w:sz w:val="20"/>
                  <w:szCs w:val="20"/>
                </w:rPr>
                <w:t xml:space="preserve">, demonstrated online in a video at </w:t>
              </w:r>
            </w:ins>
            <w:ins w:id="69" w:author="Colin Watson" w:date="2015-06-04T14:10:00Z">
              <w:r w:rsidR="0099311E">
                <w:rPr>
                  <w:rFonts w:ascii="Garamond" w:hAnsi="Garamond"/>
                  <w:sz w:val="20"/>
                  <w:szCs w:val="20"/>
                </w:rPr>
                <w:fldChar w:fldCharType="begin"/>
              </w:r>
              <w:r w:rsidR="0099311E">
                <w:rPr>
                  <w:rFonts w:ascii="Garamond" w:hAnsi="Garamond"/>
                  <w:sz w:val="20"/>
                  <w:szCs w:val="20"/>
                </w:rPr>
                <w:instrText xml:space="preserve"> HYPERLINK "https://youtu.be/i5Y0akWj31k" </w:instrText>
              </w:r>
              <w:r w:rsidR="0099311E">
                <w:rPr>
                  <w:rFonts w:ascii="Garamond" w:hAnsi="Garamond"/>
                  <w:sz w:val="20"/>
                  <w:szCs w:val="20"/>
                </w:rPr>
                <w:fldChar w:fldCharType="separate"/>
              </w:r>
              <w:r w:rsidR="0099311E" w:rsidRPr="0099311E">
                <w:rPr>
                  <w:rStyle w:val="Hyperlink"/>
                  <w:rFonts w:ascii="Garamond" w:hAnsi="Garamond"/>
                  <w:sz w:val="20"/>
                  <w:szCs w:val="20"/>
                </w:rPr>
                <w:t>https://youtu.be/i5Y0akWj31k</w:t>
              </w:r>
              <w:r w:rsidR="0099311E">
                <w:rPr>
                  <w:rFonts w:ascii="Garamond" w:hAnsi="Garamond"/>
                  <w:sz w:val="20"/>
                  <w:szCs w:val="20"/>
                </w:rPr>
                <w:fldChar w:fldCharType="end"/>
              </w:r>
            </w:ins>
            <w:ins w:id="70" w:author="Colin Watson" w:date="2015-06-04T14:09:00Z">
              <w:r w:rsidR="0099311E">
                <w:rPr>
                  <w:rFonts w:ascii="Garamond" w:hAnsi="Garamond"/>
                  <w:sz w:val="20"/>
                  <w:szCs w:val="20"/>
                </w:rPr>
                <w:t xml:space="preserve">, which uses the new (May 2015) score/record sheet at </w:t>
              </w:r>
              <w:r w:rsidR="0099311E">
                <w:rPr>
                  <w:rFonts w:ascii="Garamond" w:hAnsi="Garamond"/>
                  <w:sz w:val="20"/>
                  <w:szCs w:val="20"/>
                </w:rPr>
                <w:fldChar w:fldCharType="begin"/>
              </w:r>
              <w:r w:rsidR="0099311E">
                <w:rPr>
                  <w:rFonts w:ascii="Garamond" w:hAnsi="Garamond"/>
                  <w:sz w:val="20"/>
                  <w:szCs w:val="20"/>
                </w:rPr>
                <w:instrText xml:space="preserve"> HYPERLINK "https://www.owasp.org/index.php/File:Cornucopia-scoresheet.pdf" </w:instrText>
              </w:r>
              <w:r w:rsidR="0099311E">
                <w:rPr>
                  <w:rFonts w:ascii="Garamond" w:hAnsi="Garamond"/>
                  <w:sz w:val="20"/>
                  <w:szCs w:val="20"/>
                </w:rPr>
                <w:fldChar w:fldCharType="separate"/>
              </w:r>
              <w:r w:rsidR="0099311E" w:rsidRPr="0099311E">
                <w:rPr>
                  <w:rStyle w:val="Hyperlink"/>
                  <w:rFonts w:ascii="Garamond" w:hAnsi="Garamond"/>
                  <w:sz w:val="20"/>
                  <w:szCs w:val="20"/>
                </w:rPr>
                <w:t>https://www.owasp.org/index.php/File:Cornucopia-scoresheet.pdf</w:t>
              </w:r>
              <w:r w:rsidR="0099311E">
                <w:rPr>
                  <w:rFonts w:ascii="Garamond" w:hAnsi="Garamond"/>
                  <w:sz w:val="20"/>
                  <w:szCs w:val="20"/>
                </w:rPr>
                <w:fldChar w:fldCharType="end"/>
              </w:r>
            </w:ins>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6B260971" w:rsidR="002357A0" w:rsidRDefault="00F91ECC" w:rsidP="002357A0">
            <w:pPr>
              <w:pStyle w:val="ListParagraph"/>
              <w:numPr>
                <w:ilvl w:val="0"/>
                <w:numId w:val="4"/>
              </w:numPr>
              <w:spacing w:after="120"/>
              <w:rPr>
                <w:rFonts w:ascii="Garamond" w:hAnsi="Garamond"/>
                <w:sz w:val="20"/>
                <w:szCs w:val="20"/>
              </w:rPr>
            </w:pPr>
            <w:r>
              <w:rPr>
                <w:rFonts w:ascii="Garamond" w:hAnsi="Garamond"/>
                <w:sz w:val="20"/>
                <w:szCs w:val="20"/>
              </w:rPr>
              <w:t xml:space="preserve">Obtain </w:t>
            </w:r>
            <w:r w:rsidR="0005734D">
              <w:rPr>
                <w:rFonts w:ascii="Garamond" w:hAnsi="Garamond"/>
                <w:sz w:val="20"/>
                <w:szCs w:val="20"/>
              </w:rPr>
              <w:t xml:space="preserve">a deck, </w:t>
            </w:r>
            <w:r>
              <w:rPr>
                <w:rFonts w:ascii="Garamond" w:hAnsi="Garamond"/>
                <w:sz w:val="20"/>
                <w:szCs w:val="20"/>
              </w:rPr>
              <w:t>or p</w:t>
            </w:r>
            <w:r w:rsidR="002357A0">
              <w:rPr>
                <w:rFonts w:ascii="Garamond" w:hAnsi="Garamond"/>
                <w:sz w:val="20"/>
                <w:szCs w:val="20"/>
              </w:rPr>
              <w:t xml:space="preserve">rint </w:t>
            </w:r>
            <w:r w:rsidR="0005734D">
              <w:rPr>
                <w:rFonts w:ascii="Garamond" w:hAnsi="Garamond"/>
                <w:sz w:val="20"/>
                <w:szCs w:val="20"/>
              </w:rPr>
              <w:t>your own</w:t>
            </w:r>
            <w:r w:rsidR="002357A0">
              <w:rPr>
                <w:rFonts w:ascii="Garamond" w:hAnsi="Garamond"/>
                <w:sz w:val="20"/>
                <w:szCs w:val="20"/>
              </w:rPr>
              <w:t xml:space="preserve">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sidR="002357A0">
              <w:rPr>
                <w:rFonts w:ascii="Garamond" w:hAnsi="Garamond"/>
                <w:sz w:val="20"/>
                <w:szCs w:val="20"/>
              </w:rPr>
              <w:t>page</w:t>
            </w:r>
            <w:r w:rsidR="0019306E">
              <w:rPr>
                <w:rFonts w:ascii="Garamond" w:hAnsi="Garamond"/>
                <w:sz w:val="20"/>
                <w:szCs w:val="20"/>
              </w:rPr>
              <w:t xml:space="preserve"> 2 of this document</w:t>
            </w:r>
            <w:r w:rsidR="002357A0">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1108AD82"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ins w:id="71" w:author="Colin Watson" w:date="2015-06-04T14:05:00Z">
              <w:r w:rsidR="0099311E">
                <w:rPr>
                  <w:rFonts w:ascii="Garamond" w:hAnsi="Garamond"/>
                  <w:sz w:val="20"/>
                  <w:szCs w:val="20"/>
                </w:rPr>
                <w:t>, user stories, or other artefacts to help the review</w:t>
              </w:r>
            </w:ins>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2C5FB4B5"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 xml:space="preserve">t helps if there is </w:t>
            </w:r>
            <w:del w:id="72" w:author="Colin Watson" w:date="2016-06-29T14:06:00Z">
              <w:r w:rsidR="004F1AFA" w:rsidRPr="004F1AFA" w:rsidDel="00655545">
                <w:rPr>
                  <w:rFonts w:ascii="Garamond" w:hAnsi="Garamond"/>
                  <w:sz w:val="20"/>
                  <w:szCs w:val="20"/>
                </w:rPr>
                <w:delText xml:space="preserve">someone </w:delText>
              </w:r>
            </w:del>
            <w:ins w:id="73" w:author="Colin Watson" w:date="2016-06-29T14:06:00Z">
              <w:r w:rsidR="00655545">
                <w:rPr>
                  <w:rFonts w:ascii="Garamond" w:hAnsi="Garamond"/>
                  <w:sz w:val="20"/>
                  <w:szCs w:val="20"/>
                </w:rPr>
                <w:t>a non-player</w:t>
              </w:r>
              <w:r w:rsidR="00655545" w:rsidRPr="004F1AFA">
                <w:rPr>
                  <w:rFonts w:ascii="Garamond" w:hAnsi="Garamond"/>
                  <w:sz w:val="20"/>
                  <w:szCs w:val="20"/>
                </w:rPr>
                <w:t xml:space="preserve"> </w:t>
              </w:r>
            </w:ins>
            <w:del w:id="74" w:author="Colin Watson" w:date="2016-06-29T15:19:00Z">
              <w:r w:rsidR="004F1AFA" w:rsidRPr="004F1AFA" w:rsidDel="00010BA0">
                <w:rPr>
                  <w:rFonts w:ascii="Garamond" w:hAnsi="Garamond"/>
                  <w:sz w:val="20"/>
                  <w:szCs w:val="20"/>
                </w:rPr>
                <w:delText xml:space="preserve">dedicated </w:delText>
              </w:r>
            </w:del>
            <w:r w:rsidR="004F1AFA" w:rsidRPr="004F1AFA">
              <w:rPr>
                <w:rFonts w:ascii="Garamond" w:hAnsi="Garamond"/>
                <w:sz w:val="20"/>
                <w:szCs w:val="20"/>
              </w:rPr>
              <w:t>to document</w:t>
            </w:r>
            <w:del w:id="75" w:author="Colin Watson" w:date="2016-06-29T15:19:00Z">
              <w:r w:rsidR="004F1AFA" w:rsidRPr="004F1AFA" w:rsidDel="00010BA0">
                <w:rPr>
                  <w:rFonts w:ascii="Garamond" w:hAnsi="Garamond"/>
                  <w:sz w:val="20"/>
                  <w:szCs w:val="20"/>
                </w:rPr>
                <w:delText>ing</w:delText>
              </w:r>
            </w:del>
            <w:r w:rsidR="004F1AFA" w:rsidRPr="004F1AFA">
              <w:rPr>
                <w:rFonts w:ascii="Garamond" w:hAnsi="Garamond"/>
                <w:sz w:val="20"/>
                <w:szCs w:val="20"/>
              </w:rPr>
              <w:t xml:space="preserve"> the </w:t>
            </w:r>
            <w:del w:id="76" w:author="Colin Watson" w:date="2016-06-29T15:19:00Z">
              <w:r w:rsidR="004F1AFA" w:rsidRPr="004F1AFA" w:rsidDel="00010BA0">
                <w:rPr>
                  <w:rFonts w:ascii="Garamond" w:hAnsi="Garamond"/>
                  <w:sz w:val="20"/>
                  <w:szCs w:val="20"/>
                </w:rPr>
                <w:delText>results</w:delText>
              </w:r>
            </w:del>
            <w:ins w:id="77" w:author="Colin Watson" w:date="2016-06-29T15:19:00Z">
              <w:r w:rsidR="00010BA0">
                <w:rPr>
                  <w:rFonts w:ascii="Garamond" w:hAnsi="Garamond"/>
                  <w:sz w:val="20"/>
                  <w:szCs w:val="20"/>
                </w:rPr>
                <w:t>issues and scores</w:t>
              </w:r>
            </w:ins>
            <w:ins w:id="78" w:author="Colin Watson" w:date="2016-06-29T14:06:00Z">
              <w:r w:rsidR="00655545">
                <w:rPr>
                  <w:rFonts w:ascii="Garamond" w:hAnsi="Garamond"/>
                  <w:sz w:val="20"/>
                  <w:szCs w:val="20"/>
                </w:rPr>
                <w:t>.</w:t>
              </w:r>
            </w:ins>
            <w:del w:id="79" w:author="Colin Watson" w:date="2016-06-29T14:06:00Z">
              <w:r w:rsidR="00016C8C" w:rsidDel="00655545">
                <w:rPr>
                  <w:rFonts w:ascii="Garamond" w:hAnsi="Garamond"/>
                  <w:sz w:val="20"/>
                  <w:szCs w:val="20"/>
                </w:rPr>
                <w:delText>,</w:delText>
              </w:r>
              <w:r w:rsidR="00A12FD5" w:rsidDel="00655545">
                <w:rPr>
                  <w:rFonts w:ascii="Garamond" w:hAnsi="Garamond"/>
                  <w:sz w:val="20"/>
                  <w:szCs w:val="20"/>
                </w:rPr>
                <w:delText xml:space="preserve"> who is not playing</w:delText>
              </w:r>
            </w:del>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ACDF9B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w:t>
            </w:r>
            <w:del w:id="80" w:author="Colin Watson" w:date="2016-06-29T14:10:00Z">
              <w:r w:rsidR="00D80F49" w:rsidDel="001C187F">
                <w:rPr>
                  <w:rFonts w:ascii="Garamond" w:hAnsi="Garamond"/>
                  <w:sz w:val="20"/>
                  <w:szCs w:val="20"/>
                </w:rPr>
                <w:delText xml:space="preserve">how </w:delText>
              </w:r>
            </w:del>
            <w:r w:rsidR="00D80F49">
              <w:rPr>
                <w:rFonts w:ascii="Garamond" w:hAnsi="Garamond"/>
                <w:sz w:val="20"/>
                <w:szCs w:val="20"/>
              </w:rPr>
              <w:t>(</w:t>
            </w:r>
            <w:del w:id="81" w:author="Colin Watson" w:date="2016-06-29T14:10:00Z">
              <w:r w:rsidR="00D80F49" w:rsidDel="001C187F">
                <w:rPr>
                  <w:rFonts w:ascii="Garamond" w:hAnsi="Garamond"/>
                  <w:sz w:val="20"/>
                  <w:szCs w:val="20"/>
                </w:rPr>
                <w:delText>or not</w:delText>
              </w:r>
            </w:del>
            <w:ins w:id="82" w:author="Colin Watson" w:date="2016-06-29T14:10:00Z">
              <w:r w:rsidR="001C187F">
                <w:rPr>
                  <w:rFonts w:ascii="Garamond" w:hAnsi="Garamond"/>
                  <w:sz w:val="20"/>
                  <w:szCs w:val="20"/>
                </w:rPr>
                <w:t>see the online Wiki Deck for tips</w:t>
              </w:r>
            </w:ins>
            <w:r w:rsidR="00D80F49">
              <w:rPr>
                <w:rFonts w:ascii="Garamond" w:hAnsi="Garamond"/>
                <w:sz w:val="20"/>
                <w:szCs w:val="20"/>
              </w:rPr>
              <w:t xml:space="preserve">) </w:t>
            </w:r>
            <w:ins w:id="83" w:author="Colin Watson" w:date="2016-06-29T14:11:00Z">
              <w:r w:rsidR="001C187F">
                <w:rPr>
                  <w:rFonts w:ascii="Garamond" w:hAnsi="Garamond"/>
                  <w:sz w:val="20"/>
                  <w:szCs w:val="20"/>
                </w:rPr>
                <w:t xml:space="preserve">how </w:t>
              </w:r>
            </w:ins>
            <w:r w:rsidR="00D80F49">
              <w:rPr>
                <w:rFonts w:ascii="Garamond" w:hAnsi="Garamond"/>
                <w:sz w:val="20"/>
                <w:szCs w:val="20"/>
              </w:rPr>
              <w:t>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 xml:space="preserve">cks that </w:t>
            </w:r>
            <w:ins w:id="84" w:author="Colin Watson" w:date="2016-06-29T14:07:00Z">
              <w:r w:rsidR="00655545">
                <w:rPr>
                  <w:rFonts w:ascii="Garamond" w:hAnsi="Garamond"/>
                  <w:sz w:val="20"/>
                  <w:szCs w:val="20"/>
                </w:rPr>
                <w:t xml:space="preserve">might </w:t>
              </w:r>
            </w:ins>
            <w:r>
              <w:rPr>
                <w:rFonts w:ascii="Garamond" w:hAnsi="Garamond"/>
                <w:sz w:val="20"/>
                <w:szCs w:val="20"/>
              </w:rPr>
              <w:t>work</w:t>
            </w:r>
            <w:del w:id="85" w:author="Colin Watson" w:date="2016-06-29T14:07:00Z">
              <w:r w:rsidDel="00655545">
                <w:rPr>
                  <w:rFonts w:ascii="Garamond" w:hAnsi="Garamond"/>
                  <w:sz w:val="20"/>
                  <w:szCs w:val="20"/>
                </w:rPr>
                <w:delText>, and</w:delText>
              </w:r>
            </w:del>
            <w:ins w:id="86" w:author="Colin Watson" w:date="2016-06-29T14:07:00Z">
              <w:r w:rsidR="00655545">
                <w:rPr>
                  <w:rFonts w:ascii="Garamond" w:hAnsi="Garamond"/>
                  <w:sz w:val="20"/>
                  <w:szCs w:val="20"/>
                </w:rPr>
                <w:t xml:space="preserve"> which</w:t>
              </w:r>
            </w:ins>
            <w:r>
              <w:rPr>
                <w:rFonts w:ascii="Garamond" w:hAnsi="Garamond"/>
                <w:sz w:val="20"/>
                <w:szCs w:val="20"/>
              </w:rPr>
              <w:t xml:space="preserve"> the group thinks</w:t>
            </w:r>
            <w:del w:id="87" w:author="Colin Watson" w:date="2016-06-29T14:08:00Z">
              <w:r w:rsidDel="00655545">
                <w:rPr>
                  <w:rFonts w:ascii="Garamond" w:hAnsi="Garamond"/>
                  <w:sz w:val="20"/>
                  <w:szCs w:val="20"/>
                </w:rPr>
                <w:delText xml:space="preserve"> it</w:delText>
              </w:r>
            </w:del>
            <w:r>
              <w:rPr>
                <w:rFonts w:ascii="Garamond" w:hAnsi="Garamond"/>
                <w:sz w:val="20"/>
                <w:szCs w:val="20"/>
              </w:rPr>
              <w:t xml:space="preserve"> is an actionable bug)</w:t>
            </w:r>
            <w:r w:rsidR="00012DD9">
              <w:rPr>
                <w:rFonts w:ascii="Garamond" w:hAnsi="Garamond"/>
                <w:sz w:val="20"/>
                <w:szCs w:val="20"/>
              </w:rPr>
              <w:t xml:space="preserve"> - do</w:t>
            </w:r>
            <w:del w:id="88" w:author="Colin Watson" w:date="2016-06-09T14:17:00Z">
              <w:r w:rsidR="00012DD9" w:rsidDel="00962EA8">
                <w:rPr>
                  <w:rFonts w:ascii="Garamond" w:hAnsi="Garamond"/>
                  <w:sz w:val="20"/>
                  <w:szCs w:val="20"/>
                </w:rPr>
                <w:delText>n</w:delText>
              </w:r>
            </w:del>
            <w:ins w:id="89" w:author="Colin Watson" w:date="2016-05-20T13:55:00Z">
              <w:r w:rsidR="00024EFB">
                <w:rPr>
                  <w:rFonts w:ascii="Garamond" w:hAnsi="Garamond"/>
                  <w:sz w:val="20"/>
                  <w:szCs w:val="20"/>
                </w:rPr>
                <w:t xml:space="preserve"> no</w:t>
              </w:r>
            </w:ins>
            <w:del w:id="90" w:author="Colin Watson" w:date="2016-05-20T13:55:00Z">
              <w:r w:rsidR="00012DD9" w:rsidDel="00024EFB">
                <w:rPr>
                  <w:rFonts w:ascii="Garamond" w:hAnsi="Garamond"/>
                  <w:sz w:val="20"/>
                  <w:szCs w:val="20"/>
                </w:rPr>
                <w:delText>’</w:delText>
              </w:r>
            </w:del>
            <w:r w:rsidR="00012DD9">
              <w:rPr>
                <w:rFonts w:ascii="Garamond" w:hAnsi="Garamond"/>
                <w:sz w:val="20"/>
                <w:szCs w:val="20"/>
              </w:rPr>
              <w:t>t try to think of mitigations at this stage</w:t>
            </w:r>
            <w:r w:rsidR="00D80F49">
              <w:rPr>
                <w:rFonts w:ascii="Garamond" w:hAnsi="Garamond"/>
                <w:sz w:val="20"/>
                <w:szCs w:val="20"/>
              </w:rPr>
              <w:t xml:space="preserve">, and </w:t>
            </w:r>
            <w:del w:id="91" w:author="Colin Watson" w:date="2016-06-29T14:05:00Z">
              <w:r w:rsidR="00D80F49" w:rsidDel="00655545">
                <w:rPr>
                  <w:rFonts w:ascii="Garamond" w:hAnsi="Garamond"/>
                  <w:sz w:val="20"/>
                  <w:szCs w:val="20"/>
                </w:rPr>
                <w:delText xml:space="preserve">don’t </w:delText>
              </w:r>
            </w:del>
            <w:ins w:id="92" w:author="Colin Watson" w:date="2016-06-29T14:05:00Z">
              <w:r w:rsidR="00655545">
                <w:rPr>
                  <w:rFonts w:ascii="Garamond" w:hAnsi="Garamond"/>
                  <w:sz w:val="20"/>
                  <w:szCs w:val="20"/>
                </w:rPr>
                <w:t xml:space="preserve">do not </w:t>
              </w:r>
            </w:ins>
            <w:r w:rsidR="00D80F49">
              <w:rPr>
                <w:rFonts w:ascii="Garamond" w:hAnsi="Garamond"/>
                <w:sz w:val="20"/>
                <w:szCs w:val="20"/>
              </w:rPr>
              <w:t xml:space="preserve">exclude a threat just because </w:t>
            </w:r>
            <w:del w:id="93" w:author="Colin Watson" w:date="2016-06-29T15:17:00Z">
              <w:r w:rsidR="00D80F49" w:rsidDel="00745283">
                <w:rPr>
                  <w:rFonts w:ascii="Garamond" w:hAnsi="Garamond"/>
                  <w:sz w:val="20"/>
                  <w:szCs w:val="20"/>
                </w:rPr>
                <w:delText>it is</w:delText>
              </w:r>
            </w:del>
            <w:ins w:id="94" w:author="Colin Watson" w:date="2016-06-29T15:17:00Z">
              <w:r w:rsidR="00745283">
                <w:rPr>
                  <w:rFonts w:ascii="Garamond" w:hAnsi="Garamond"/>
                  <w:sz w:val="20"/>
                  <w:szCs w:val="20"/>
                </w:rPr>
                <w:t>of a</w:t>
              </w:r>
            </w:ins>
            <w:r w:rsidR="00D80F49">
              <w:rPr>
                <w:rFonts w:ascii="Garamond" w:hAnsi="Garamond"/>
                <w:sz w:val="20"/>
                <w:szCs w:val="20"/>
              </w:rPr>
              <w:t xml:space="preserve"> belie</w:t>
            </w:r>
            <w:ins w:id="95" w:author="Colin Watson" w:date="2016-06-29T15:17:00Z">
              <w:r w:rsidR="00745283">
                <w:rPr>
                  <w:rFonts w:ascii="Garamond" w:hAnsi="Garamond"/>
                  <w:sz w:val="20"/>
                  <w:szCs w:val="20"/>
                </w:rPr>
                <w:t>f that</w:t>
              </w:r>
            </w:ins>
            <w:del w:id="96" w:author="Colin Watson" w:date="2016-06-29T15:17:00Z">
              <w:r w:rsidR="00D80F49" w:rsidDel="00745283">
                <w:rPr>
                  <w:rFonts w:ascii="Garamond" w:hAnsi="Garamond"/>
                  <w:sz w:val="20"/>
                  <w:szCs w:val="20"/>
                </w:rPr>
                <w:delText>ved</w:delText>
              </w:r>
            </w:del>
            <w:r w:rsidR="00D80F49">
              <w:rPr>
                <w:rFonts w:ascii="Garamond" w:hAnsi="Garamond"/>
                <w:sz w:val="20"/>
                <w:szCs w:val="20"/>
              </w:rPr>
              <w:t xml:space="preserve"> it is already mitigated</w:t>
            </w:r>
            <w:r w:rsidR="005F0E7E">
              <w:rPr>
                <w:rFonts w:ascii="Garamond" w:hAnsi="Garamond"/>
                <w:sz w:val="20"/>
                <w:szCs w:val="20"/>
              </w:rPr>
              <w:t xml:space="preserve"> - someone </w:t>
            </w:r>
            <w:del w:id="97" w:author="Colin Watson" w:date="2015-06-04T14:06:00Z">
              <w:r w:rsidR="005F0E7E" w:rsidDel="0099311E">
                <w:rPr>
                  <w:rFonts w:ascii="Garamond" w:hAnsi="Garamond"/>
                  <w:sz w:val="20"/>
                  <w:szCs w:val="20"/>
                </w:rPr>
                <w:delText xml:space="preserve">record </w:delText>
              </w:r>
            </w:del>
            <w:ins w:id="98" w:author="Colin Watson" w:date="2015-06-04T14:06:00Z">
              <w:r w:rsidR="0099311E">
                <w:rPr>
                  <w:rFonts w:ascii="Garamond" w:hAnsi="Garamond"/>
                  <w:sz w:val="20"/>
                  <w:szCs w:val="20"/>
                </w:rPr>
                <w:t xml:space="preserve">note </w:t>
              </w:r>
            </w:ins>
            <w:r w:rsidR="005F0E7E">
              <w:rPr>
                <w:rFonts w:ascii="Garamond" w:hAnsi="Garamond"/>
                <w:sz w:val="20"/>
                <w:szCs w:val="20"/>
              </w:rPr>
              <w:t xml:space="preserve">the card </w:t>
            </w:r>
            <w:ins w:id="99" w:author="Colin Watson" w:date="2015-06-04T14:06:00Z">
              <w:r w:rsidR="001C187F">
                <w:rPr>
                  <w:rFonts w:ascii="Garamond" w:hAnsi="Garamond"/>
                  <w:sz w:val="20"/>
                  <w:szCs w:val="20"/>
                </w:rPr>
                <w:t>and</w:t>
              </w:r>
            </w:ins>
            <w:ins w:id="100" w:author="Colin Watson" w:date="2016-06-29T15:33:00Z">
              <w:r w:rsidR="00EB09F0">
                <w:rPr>
                  <w:rFonts w:ascii="Garamond" w:hAnsi="Garamond"/>
                  <w:sz w:val="20"/>
                  <w:szCs w:val="20"/>
                </w:rPr>
                <w:t xml:space="preserve"> record the</w:t>
              </w:r>
            </w:ins>
            <w:bookmarkStart w:id="101" w:name="_GoBack"/>
            <w:bookmarkEnd w:id="101"/>
            <w:ins w:id="102" w:author="Colin Watson" w:date="2015-06-04T14:06:00Z">
              <w:r w:rsidR="001C187F">
                <w:rPr>
                  <w:rFonts w:ascii="Garamond" w:hAnsi="Garamond"/>
                  <w:sz w:val="20"/>
                  <w:szCs w:val="20"/>
                </w:rPr>
                <w:t xml:space="preserve"> </w:t>
              </w:r>
            </w:ins>
            <w:ins w:id="103" w:author="Colin Watson" w:date="2016-06-29T14:09:00Z">
              <w:r w:rsidR="001C187F">
                <w:rPr>
                  <w:rFonts w:ascii="Garamond" w:hAnsi="Garamond"/>
                  <w:sz w:val="20"/>
                  <w:szCs w:val="20"/>
                </w:rPr>
                <w:t>issues</w:t>
              </w:r>
            </w:ins>
            <w:ins w:id="104" w:author="Colin Watson" w:date="2015-06-04T14:06:00Z">
              <w:r w:rsidR="001C187F">
                <w:rPr>
                  <w:rFonts w:ascii="Garamond" w:hAnsi="Garamond"/>
                  <w:sz w:val="20"/>
                  <w:szCs w:val="20"/>
                </w:rPr>
                <w:t xml:space="preserve"> raised</w:t>
              </w:r>
            </w:ins>
            <w:del w:id="105" w:author="Colin Watson" w:date="2016-06-29T14:09:00Z">
              <w:r w:rsidR="005F0E7E" w:rsidDel="001C187F">
                <w:rPr>
                  <w:rFonts w:ascii="Garamond" w:hAnsi="Garamond"/>
                  <w:sz w:val="20"/>
                  <w:szCs w:val="20"/>
                </w:rPr>
                <w:delText xml:space="preserve">on </w:delText>
              </w:r>
            </w:del>
            <w:del w:id="106" w:author="Colin Watson" w:date="2015-06-04T14:06:00Z">
              <w:r w:rsidR="005F0E7E" w:rsidDel="0099311E">
                <w:rPr>
                  <w:rFonts w:ascii="Garamond" w:hAnsi="Garamond"/>
                  <w:sz w:val="20"/>
                  <w:szCs w:val="20"/>
                </w:rPr>
                <w:delText>the</w:delText>
              </w:r>
            </w:del>
            <w:del w:id="107" w:author="Colin Watson" w:date="2016-06-29T14:09:00Z">
              <w:r w:rsidR="005F0E7E" w:rsidDel="001C187F">
                <w:rPr>
                  <w:rFonts w:ascii="Garamond" w:hAnsi="Garamond"/>
                  <w:sz w:val="20"/>
                  <w:szCs w:val="20"/>
                </w:rPr>
                <w:delText xml:space="preserve"> score sheet</w:delText>
              </w:r>
            </w:del>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del w:id="108" w:author="Colin Watson" w:date="2016-06-29T14:07:00Z">
              <w:r w:rsidDel="00655545">
                <w:rPr>
                  <w:rFonts w:ascii="Garamond" w:hAnsi="Garamond"/>
                  <w:sz w:val="20"/>
                  <w:szCs w:val="20"/>
                </w:rPr>
                <w:delText>.</w:delText>
              </w:r>
            </w:del>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Pr="00993006"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w:t>
            </w:r>
            <w:r w:rsidRPr="00993006">
              <w:rPr>
                <w:rFonts w:ascii="Garamond" w:hAnsi="Garamond"/>
                <w:sz w:val="20"/>
                <w:szCs w:val="20"/>
              </w:rPr>
              <w:t>ew all the applicable threats</w:t>
            </w:r>
            <w:r w:rsidR="00B42451" w:rsidRPr="00993006">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sidRPr="00993006">
              <w:rPr>
                <w:rFonts w:ascii="Garamond" w:hAnsi="Garamond"/>
                <w:sz w:val="20"/>
                <w:szCs w:val="20"/>
              </w:rPr>
              <w:t>Create user stories, specifications and test cases as required for your development metho</w:t>
            </w:r>
            <w:r>
              <w:rPr>
                <w:rFonts w:ascii="Garamond" w:hAnsi="Garamond"/>
                <w:sz w:val="20"/>
                <w:szCs w:val="20"/>
              </w:rPr>
              <w:t>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656365E8" w:rsidR="00B428BA" w:rsidRPr="00722B28" w:rsidRDefault="00B428BA" w:rsidP="00B428BA">
            <w:pPr>
              <w:spacing w:after="120"/>
              <w:rPr>
                <w:rFonts w:ascii="Garamond" w:hAnsi="Garamond"/>
                <w:sz w:val="20"/>
                <w:szCs w:val="20"/>
              </w:rPr>
            </w:pPr>
            <w:r w:rsidRPr="00D6005F">
              <w:rPr>
                <w:rFonts w:ascii="Garamond" w:hAnsi="Garamond"/>
                <w:sz w:val="20"/>
                <w:szCs w:val="20"/>
              </w:rPr>
              <w:t>If you are new to the game, rem</w:t>
            </w:r>
            <w:r w:rsidRPr="00722B28">
              <w:rPr>
                <w:rFonts w:ascii="Garamond" w:hAnsi="Garamond"/>
                <w:sz w:val="20"/>
                <w:szCs w:val="20"/>
              </w:rPr>
              <w:t xml:space="preserve">ove the </w:t>
            </w:r>
            <w:r w:rsidR="00050836" w:rsidRPr="00722B28">
              <w:rPr>
                <w:rFonts w:ascii="Garamond" w:hAnsi="Garamond"/>
                <w:sz w:val="20"/>
                <w:szCs w:val="20"/>
              </w:rPr>
              <w:t xml:space="preserve">Aces and </w:t>
            </w:r>
            <w:r w:rsidRPr="00722B28">
              <w:rPr>
                <w:rFonts w:ascii="Garamond" w:hAnsi="Garamond"/>
                <w:sz w:val="20"/>
                <w:szCs w:val="20"/>
              </w:rPr>
              <w:t>two Joker cards to begin with. Add the Joker cards back in once people become more familiar with the process.</w:t>
            </w:r>
            <w:r w:rsidR="00746958" w:rsidRPr="00722B28">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sidRPr="00722B28">
              <w:rPr>
                <w:rFonts w:ascii="Garamond" w:hAnsi="Garamond"/>
                <w:sz w:val="20"/>
                <w:szCs w:val="20"/>
              </w:rPr>
              <w:t>normally</w:t>
            </w:r>
            <w:r w:rsidR="00746958" w:rsidRPr="00722B28">
              <w:rPr>
                <w:rFonts w:ascii="Garamond" w:hAnsi="Garamond"/>
                <w:sz w:val="20"/>
                <w:szCs w:val="20"/>
              </w:rPr>
              <w:t xml:space="preserve"> reduces the number of cards played in each round.</w:t>
            </w:r>
          </w:p>
          <w:p w14:paraId="19741931" w14:textId="77777777" w:rsidR="00B428BA" w:rsidRPr="00722B28" w:rsidRDefault="00B428BA" w:rsidP="00B428BA">
            <w:pPr>
              <w:spacing w:after="120"/>
              <w:rPr>
                <w:rFonts w:ascii="Garamond" w:hAnsi="Garamond"/>
                <w:sz w:val="20"/>
                <w:szCs w:val="20"/>
              </w:rPr>
            </w:pPr>
            <w:r w:rsidRPr="00722B28">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722B28" w:rsidRDefault="00B428BA" w:rsidP="00B428BA">
            <w:pPr>
              <w:spacing w:after="120"/>
              <w:rPr>
                <w:rFonts w:ascii="Garamond" w:hAnsi="Garamond"/>
                <w:sz w:val="20"/>
                <w:szCs w:val="20"/>
              </w:rPr>
            </w:pPr>
            <w:r w:rsidRPr="00722B28">
              <w:rPr>
                <w:rFonts w:ascii="Garamond" w:hAnsi="Garamond"/>
                <w:sz w:val="20"/>
                <w:szCs w:val="20"/>
              </w:rPr>
              <w:t>Consider just playing with one suit to make a shorter session – but try to cover all the suits for every project.</w:t>
            </w:r>
            <w:r w:rsidR="00244CCE" w:rsidRPr="00722B28">
              <w:rPr>
                <w:rFonts w:ascii="Garamond" w:hAnsi="Garamond"/>
                <w:sz w:val="20"/>
                <w:szCs w:val="20"/>
              </w:rPr>
              <w:t xml:space="preserve"> Or even better just play one hand with some pre-selected cards, and score only on the ability to identify security requirements.</w:t>
            </w:r>
            <w:r w:rsidR="00193D38" w:rsidRPr="00722B28">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722B28" w:rsidRDefault="008624BE" w:rsidP="00B428BA">
            <w:pPr>
              <w:spacing w:after="120"/>
              <w:rPr>
                <w:rFonts w:ascii="Garamond" w:hAnsi="Garamond"/>
                <w:sz w:val="20"/>
                <w:szCs w:val="20"/>
              </w:rPr>
            </w:pPr>
            <w:r w:rsidRPr="00722B28">
              <w:rPr>
                <w:rFonts w:ascii="Garamond" w:hAnsi="Garamond"/>
                <w:sz w:val="20"/>
                <w:szCs w:val="20"/>
              </w:rPr>
              <w:t>Some teams have preferred to play a full hand of cards, and then discuss what is on the cards after each round (instead of after each person plays a card).</w:t>
            </w:r>
          </w:p>
          <w:p w14:paraId="31496C45" w14:textId="5B025F60" w:rsidR="00050836" w:rsidRPr="00722B28" w:rsidRDefault="00050836" w:rsidP="00B428BA">
            <w:pPr>
              <w:spacing w:after="120"/>
              <w:rPr>
                <w:rFonts w:ascii="Garamond" w:hAnsi="Garamond"/>
                <w:sz w:val="20"/>
                <w:szCs w:val="20"/>
              </w:rPr>
            </w:pPr>
            <w:r w:rsidRPr="00722B28">
              <w:rPr>
                <w:rFonts w:ascii="Garamond" w:hAnsi="Garamond"/>
                <w:sz w:val="20"/>
                <w:szCs w:val="20"/>
              </w:rPr>
              <w:t>Another suggestion is that if a player fails to identify the card is relevant, allow other players to suggest ideas, and potentially let them gain the point for the card.</w:t>
            </w:r>
            <w:r w:rsidR="00721612" w:rsidRPr="00722B28">
              <w:rPr>
                <w:rFonts w:ascii="Garamond" w:hAnsi="Garamond"/>
                <w:sz w:val="20"/>
                <w:szCs w:val="20"/>
              </w:rPr>
              <w:t xml:space="preserve"> Consider allowing extra points for especially good contributions.</w:t>
            </w:r>
          </w:p>
          <w:p w14:paraId="1F9D4ACD" w14:textId="17F986E9" w:rsidR="00980816" w:rsidRPr="00722B28" w:rsidRDefault="00980816" w:rsidP="00B428BA">
            <w:pPr>
              <w:spacing w:after="120"/>
              <w:rPr>
                <w:rFonts w:ascii="Garamond" w:hAnsi="Garamond"/>
                <w:sz w:val="20"/>
                <w:szCs w:val="20"/>
              </w:rPr>
            </w:pPr>
            <w:r w:rsidRPr="00722B28">
              <w:rPr>
                <w:rFonts w:ascii="Garamond" w:hAnsi="Garamond"/>
                <w:sz w:val="20"/>
                <w:szCs w:val="20"/>
              </w:rPr>
              <w:t>You can even play by yourself. Just use the cards to act as thought-provokers. Involving more people will be beneficial though.</w:t>
            </w:r>
          </w:p>
          <w:p w14:paraId="22E4F24A" w14:textId="05B50254" w:rsidR="00F43903" w:rsidRPr="00D6005F" w:rsidRDefault="00F43903" w:rsidP="00B428BA">
            <w:pPr>
              <w:spacing w:after="120"/>
              <w:rPr>
                <w:rFonts w:ascii="Garamond" w:hAnsi="Garamond"/>
                <w:sz w:val="20"/>
                <w:szCs w:val="20"/>
              </w:rPr>
            </w:pPr>
            <w:r w:rsidRPr="00722B28">
              <w:rPr>
                <w:rFonts w:ascii="Garamond" w:hAnsi="Garamond"/>
                <w:sz w:val="20"/>
                <w:szCs w:val="20"/>
              </w:rPr>
              <w:t>In Microsoft's EoP guidance, they recommend cheating as a good game strategy.</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29"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0"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7A3463C9" w14:textId="77777777" w:rsidR="00050836" w:rsidRPr="00F91ECC" w:rsidRDefault="00050836" w:rsidP="00104556">
            <w:pPr>
              <w:pStyle w:val="C-Head-Top"/>
            </w:pPr>
            <w:r w:rsidRPr="00F91ECC">
              <w:t>Internal coding standards and libraries</w:t>
            </w:r>
          </w:p>
          <w:p w14:paraId="46E51AF1" w14:textId="77777777" w:rsidR="00050836" w:rsidRPr="00F91ECC" w:rsidRDefault="00050836" w:rsidP="00050836">
            <w:pPr>
              <w:spacing w:after="120"/>
              <w:rPr>
                <w:rFonts w:ascii="Garamond" w:hAnsi="Garamond"/>
                <w:sz w:val="20"/>
                <w:szCs w:val="20"/>
              </w:rPr>
            </w:pPr>
            <w:r w:rsidRPr="00F91ECC">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050836" w:rsidRPr="00F91ECC" w14:paraId="75FBE37A" w14:textId="77777777" w:rsidTr="00CB7E2D">
              <w:tc>
                <w:tcPr>
                  <w:tcW w:w="7097" w:type="dxa"/>
                  <w:gridSpan w:val="3"/>
                  <w:shd w:val="clear" w:color="auto" w:fill="17365D" w:themeFill="text2" w:themeFillShade="BF"/>
                  <w:tcMar>
                    <w:left w:w="57" w:type="dxa"/>
                    <w:right w:w="57" w:type="dxa"/>
                  </w:tcMar>
                </w:tcPr>
                <w:p w14:paraId="5E477261" w14:textId="77777777" w:rsidR="00050836" w:rsidRPr="00F91ECC" w:rsidRDefault="00050836" w:rsidP="00CB7E2D">
                  <w:pPr>
                    <w:rPr>
                      <w:rFonts w:ascii="Garamond" w:hAnsi="Garamond"/>
                      <w:color w:val="FFFFFF" w:themeColor="background1"/>
                      <w:sz w:val="20"/>
                      <w:szCs w:val="20"/>
                    </w:rPr>
                  </w:pPr>
                  <w:r w:rsidRPr="00F91ECC">
                    <w:rPr>
                      <w:rFonts w:ascii="Garamond" w:hAnsi="Garamond"/>
                      <w:color w:val="FFFFFF" w:themeColor="background1"/>
                      <w:sz w:val="20"/>
                      <w:szCs w:val="20"/>
                    </w:rPr>
                    <w:t>Your coding standards and libraries</w:t>
                  </w:r>
                </w:p>
              </w:tc>
            </w:tr>
            <w:tr w:rsidR="00050836" w14:paraId="61466A28" w14:textId="77777777" w:rsidTr="00CB7E2D">
              <w:tc>
                <w:tcPr>
                  <w:tcW w:w="2742" w:type="dxa"/>
                  <w:tcBorders>
                    <w:right w:val="nil"/>
                  </w:tcBorders>
                  <w:tcMar>
                    <w:left w:w="57" w:type="dxa"/>
                    <w:right w:w="57" w:type="dxa"/>
                  </w:tcMar>
                </w:tcPr>
                <w:p w14:paraId="5B52C345" w14:textId="77777777" w:rsidR="00050836" w:rsidRPr="00F91ECC" w:rsidRDefault="00050836" w:rsidP="00CB7E2D">
                  <w:pPr>
                    <w:rPr>
                      <w:rFonts w:ascii="Garamond" w:hAnsi="Garamond"/>
                      <w:sz w:val="20"/>
                      <w:szCs w:val="20"/>
                    </w:rPr>
                  </w:pPr>
                  <w:r w:rsidRPr="00F91ECC">
                    <w:rPr>
                      <w:rFonts w:ascii="Garamond" w:hAnsi="Garamond"/>
                      <w:sz w:val="20"/>
                      <w:szCs w:val="20"/>
                    </w:rPr>
                    <w:t>Data validation and encoding</w:t>
                  </w:r>
                </w:p>
                <w:p w14:paraId="111A02F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DF0697D" w14:textId="77777777" w:rsidR="00050836" w:rsidRPr="00F91ECC" w:rsidRDefault="00050836" w:rsidP="00CB7E2D">
                  <w:pPr>
                    <w:rPr>
                      <w:rFonts w:ascii="Garamond" w:hAnsi="Garamond"/>
                      <w:sz w:val="20"/>
                      <w:szCs w:val="20"/>
                    </w:rPr>
                  </w:pPr>
                  <w:r w:rsidRPr="00F91ECC">
                    <w:rPr>
                      <w:rFonts w:ascii="Garamond" w:hAnsi="Garamond"/>
                      <w:sz w:val="20"/>
                      <w:szCs w:val="20"/>
                    </w:rPr>
                    <w:t>Authentication</w:t>
                  </w:r>
                </w:p>
                <w:p w14:paraId="7B0BBD3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268" w:type="dxa"/>
                  <w:tcBorders>
                    <w:left w:val="nil"/>
                    <w:right w:val="nil"/>
                  </w:tcBorders>
                  <w:tcMar>
                    <w:left w:w="57" w:type="dxa"/>
                    <w:right w:w="57" w:type="dxa"/>
                  </w:tcMar>
                </w:tcPr>
                <w:p w14:paraId="0C67F5C1" w14:textId="77777777" w:rsidR="00050836" w:rsidRPr="00F91ECC" w:rsidRDefault="00050836" w:rsidP="00CB7E2D">
                  <w:pPr>
                    <w:rPr>
                      <w:rFonts w:ascii="Garamond" w:hAnsi="Garamond"/>
                      <w:sz w:val="20"/>
                      <w:szCs w:val="20"/>
                    </w:rPr>
                  </w:pPr>
                  <w:r w:rsidRPr="00F91ECC">
                    <w:rPr>
                      <w:rFonts w:ascii="Garamond" w:hAnsi="Garamond"/>
                      <w:sz w:val="20"/>
                      <w:szCs w:val="20"/>
                    </w:rPr>
                    <w:t>Session management</w:t>
                  </w:r>
                </w:p>
                <w:p w14:paraId="0B4B94E7"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6D9C26B3" w14:textId="77777777" w:rsidR="00050836" w:rsidRPr="00F91ECC" w:rsidRDefault="00050836" w:rsidP="00CB7E2D">
                  <w:pPr>
                    <w:rPr>
                      <w:rFonts w:ascii="Garamond" w:hAnsi="Garamond"/>
                      <w:sz w:val="20"/>
                      <w:szCs w:val="20"/>
                    </w:rPr>
                  </w:pPr>
                  <w:r w:rsidRPr="00F91ECC">
                    <w:rPr>
                      <w:rFonts w:ascii="Garamond" w:hAnsi="Garamond"/>
                      <w:sz w:val="20"/>
                      <w:szCs w:val="20"/>
                    </w:rPr>
                    <w:t>Authorization</w:t>
                  </w:r>
                </w:p>
                <w:p w14:paraId="1A85977E"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tc>
              <w:tc>
                <w:tcPr>
                  <w:tcW w:w="2087" w:type="dxa"/>
                  <w:tcBorders>
                    <w:left w:val="nil"/>
                  </w:tcBorders>
                  <w:tcMar>
                    <w:left w:w="57" w:type="dxa"/>
                    <w:right w:w="57" w:type="dxa"/>
                  </w:tcMar>
                </w:tcPr>
                <w:p w14:paraId="121176FF" w14:textId="77777777" w:rsidR="00050836" w:rsidRPr="00F91ECC" w:rsidRDefault="00050836" w:rsidP="00CB7E2D">
                  <w:pPr>
                    <w:rPr>
                      <w:rFonts w:ascii="Garamond" w:hAnsi="Garamond"/>
                      <w:sz w:val="20"/>
                      <w:szCs w:val="20"/>
                    </w:rPr>
                  </w:pPr>
                  <w:r w:rsidRPr="00F91ECC">
                    <w:rPr>
                      <w:rFonts w:ascii="Garamond" w:hAnsi="Garamond"/>
                      <w:sz w:val="20"/>
                      <w:szCs w:val="20"/>
                    </w:rPr>
                    <w:t>Cryptography</w:t>
                  </w:r>
                </w:p>
                <w:p w14:paraId="430ECD48" w14:textId="77777777" w:rsidR="00050836" w:rsidRPr="00F91ECC" w:rsidRDefault="00050836" w:rsidP="00CB7E2D">
                  <w:pPr>
                    <w:rPr>
                      <w:rFonts w:ascii="Garamond" w:hAnsi="Garamond"/>
                      <w:i/>
                      <w:sz w:val="20"/>
                      <w:szCs w:val="20"/>
                    </w:rPr>
                  </w:pPr>
                  <w:r w:rsidRPr="00F91ECC">
                    <w:rPr>
                      <w:rFonts w:ascii="Garamond" w:hAnsi="Garamond"/>
                      <w:i/>
                      <w:sz w:val="20"/>
                      <w:szCs w:val="20"/>
                    </w:rPr>
                    <w:t>[your list]</w:t>
                  </w:r>
                </w:p>
                <w:p w14:paraId="29E62949" w14:textId="77777777" w:rsidR="00050836" w:rsidRPr="00F91ECC" w:rsidRDefault="00050836" w:rsidP="00CB7E2D">
                  <w:pPr>
                    <w:rPr>
                      <w:rFonts w:ascii="Garamond" w:hAnsi="Garamond"/>
                      <w:sz w:val="20"/>
                      <w:szCs w:val="20"/>
                    </w:rPr>
                  </w:pPr>
                  <w:r w:rsidRPr="00F91ECC">
                    <w:rPr>
                      <w:rFonts w:ascii="Garamond" w:hAnsi="Garamond"/>
                      <w:sz w:val="20"/>
                      <w:szCs w:val="20"/>
                    </w:rPr>
                    <w:t>Cornucopia</w:t>
                  </w:r>
                </w:p>
                <w:p w14:paraId="7DCA9F18" w14:textId="77777777" w:rsidR="00050836" w:rsidRPr="00144AE9" w:rsidRDefault="00050836" w:rsidP="00CB7E2D">
                  <w:pPr>
                    <w:rPr>
                      <w:rFonts w:ascii="Garamond" w:hAnsi="Garamond"/>
                      <w:i/>
                      <w:sz w:val="20"/>
                      <w:szCs w:val="20"/>
                    </w:rPr>
                  </w:pPr>
                  <w:r w:rsidRPr="00F91ECC">
                    <w:rPr>
                      <w:rFonts w:ascii="Garamond" w:hAnsi="Garamond"/>
                      <w:i/>
                      <w:sz w:val="20"/>
                      <w:szCs w:val="20"/>
                    </w:rPr>
                    <w:t>[your list]</w:t>
                  </w:r>
                </w:p>
              </w:tc>
            </w:tr>
          </w:tbl>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6E08B06D" w14:textId="19CB6FA1" w:rsidR="00B428BA" w:rsidRPr="00F5040A" w:rsidRDefault="00B428BA" w:rsidP="00E41A5C">
            <w:pPr>
              <w:spacing w:after="120"/>
              <w:rPr>
                <w:rFonts w:ascii="Garamond" w:hAnsi="Garamond"/>
                <w:sz w:val="20"/>
                <w:szCs w:val="20"/>
                <w:highlight w:val="yellow"/>
              </w:rPr>
            </w:pP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19205E20" w14:textId="77777777" w:rsidR="001E0DD0" w:rsidRDefault="001E0DD0" w:rsidP="001E0DD0">
      <w:pPr>
        <w:rPr>
          <w:rFonts w:ascii="Garamond" w:hAnsi="Garamond"/>
          <w:sz w:val="20"/>
          <w:szCs w:val="20"/>
        </w:rPr>
      </w:pPr>
    </w:p>
    <w:p w14:paraId="09C7C21A" w14:textId="77777777" w:rsidR="001E0DD0" w:rsidRDefault="001E0DD0" w:rsidP="001E0DD0">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1E0DD0" w14:paraId="179C12A3" w14:textId="77777777" w:rsidTr="00A03624">
        <w:tc>
          <w:tcPr>
            <w:tcW w:w="7479" w:type="dxa"/>
          </w:tcPr>
          <w:p w14:paraId="15998C72" w14:textId="77777777" w:rsidR="001E0DD0" w:rsidRPr="007B3A33" w:rsidRDefault="001E0DD0" w:rsidP="001E0DD0">
            <w:pPr>
              <w:pStyle w:val="C-Head-Middle"/>
              <w:rPr>
                <w:rFonts w:eastAsiaTheme="majorEastAsia" w:cstheme="majorBidi"/>
                <w:b w:val="0"/>
                <w:bCs/>
                <w:i/>
                <w:iCs/>
                <w:color w:val="404040" w:themeColor="text1" w:themeTint="BF"/>
              </w:rPr>
            </w:pPr>
            <w:r w:rsidRPr="007B3A33">
              <w:t>F</w:t>
            </w:r>
            <w:r>
              <w:t>requently asked question</w:t>
            </w:r>
            <w:r w:rsidRPr="007B3A33">
              <w:t>s</w:t>
            </w:r>
          </w:p>
          <w:p w14:paraId="3EADAFD4" w14:textId="77777777" w:rsidR="001E0DD0" w:rsidRDefault="001E0DD0" w:rsidP="001E0DD0">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283F3D9F" w14:textId="77777777" w:rsidR="001E0DD0" w:rsidRPr="00144A1E" w:rsidRDefault="001E0DD0" w:rsidP="001E0DD0">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D2BBBEE" w14:textId="68CBE596" w:rsidR="001E0DD0" w:rsidRDefault="001E0DD0" w:rsidP="001E0DD0">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ins w:id="109" w:author="Colin Watson" w:date="2016-06-09T14:14:00Z">
              <w:r w:rsidR="00D8433F">
                <w:rPr>
                  <w:rFonts w:ascii="Garamond" w:hAnsi="Garamond"/>
                  <w:sz w:val="20"/>
                  <w:szCs w:val="20"/>
                </w:rPr>
                <w:t xml:space="preserve"> In v1.20, </w:t>
              </w:r>
            </w:ins>
            <w:ins w:id="110" w:author="Colin Watson" w:date="2016-06-09T14:16:00Z">
              <w:r w:rsidR="00D8433F">
                <w:rPr>
                  <w:rFonts w:ascii="Garamond" w:hAnsi="Garamond"/>
                  <w:sz w:val="20"/>
                  <w:szCs w:val="20"/>
                </w:rPr>
                <w:t>the name on VE-10</w:t>
              </w:r>
            </w:ins>
            <w:ins w:id="111" w:author="Colin Watson" w:date="2016-06-09T14:14:00Z">
              <w:r w:rsidR="00D8433F">
                <w:rPr>
                  <w:rFonts w:ascii="Garamond" w:hAnsi="Garamond"/>
                  <w:sz w:val="20"/>
                  <w:szCs w:val="20"/>
                </w:rPr>
                <w:t xml:space="preserve"> changed to reflect the project’s new co-leader - this card is also the only </w:t>
              </w:r>
            </w:ins>
            <w:ins w:id="112" w:author="Colin Watson" w:date="2016-06-09T14:16:00Z">
              <w:r w:rsidR="00D8433F">
                <w:rPr>
                  <w:rFonts w:ascii="Garamond" w:hAnsi="Garamond"/>
                  <w:sz w:val="20"/>
                  <w:szCs w:val="20"/>
                </w:rPr>
                <w:t>one with</w:t>
              </w:r>
            </w:ins>
            <w:ins w:id="113" w:author="Colin Watson" w:date="2016-06-09T14:14:00Z">
              <w:r w:rsidR="00D8433F">
                <w:rPr>
                  <w:rFonts w:ascii="Garamond" w:hAnsi="Garamond"/>
                  <w:sz w:val="20"/>
                  <w:szCs w:val="20"/>
                </w:rPr>
                <w:t xml:space="preserve"> two names in the attack.</w:t>
              </w:r>
            </w:ins>
          </w:p>
          <w:p w14:paraId="31D551A9" w14:textId="77777777" w:rsidR="001E0DD0" w:rsidRDefault="001E0DD0" w:rsidP="001E0DD0">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5FAA7CB6" w14:textId="77777777" w:rsidR="001E0DD0" w:rsidRDefault="001E0DD0" w:rsidP="001E0DD0">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Pr>
                <w:rFonts w:ascii="Garamond" w:hAnsi="Garamond"/>
                <w:sz w:val="20"/>
                <w:szCs w:val="20"/>
              </w:rPr>
              <w:br/>
              <w:t>Only approximately. The risk will be application and organisation dependent, due to varying security and compliance requirements, so your own severity rating may place the cards in some other order than the numbers on the cards.</w:t>
            </w:r>
          </w:p>
          <w:p w14:paraId="27D87FAD" w14:textId="2A7F346D" w:rsidR="001E0DD0" w:rsidRPr="00722B28" w:rsidRDefault="001E0DD0" w:rsidP="001E0DD0">
            <w:pPr>
              <w:spacing w:after="120"/>
              <w:rPr>
                <w:rFonts w:ascii="Garamond" w:hAnsi="Garamond"/>
                <w:sz w:val="20"/>
                <w:szCs w:val="20"/>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w:t>
            </w:r>
            <w:r w:rsidRPr="00722B28">
              <w:rPr>
                <w:rFonts w:ascii="Garamond" w:hAnsi="Garamond"/>
                <w:sz w:val="20"/>
                <w:szCs w:val="20"/>
              </w:rPr>
              <w:t>r the players are with application security concepts. But perhaps allow 1.5 to 2.0 hours for 4-6 people.</w:t>
            </w:r>
          </w:p>
          <w:p w14:paraId="2D0E4934" w14:textId="77777777" w:rsidR="00CA7DC9" w:rsidRPr="00722B28" w:rsidRDefault="00CA7DC9" w:rsidP="00CA7DC9">
            <w:pPr>
              <w:spacing w:after="120"/>
              <w:rPr>
                <w:rFonts w:ascii="Garamond" w:hAnsi="Garamond"/>
                <w:sz w:val="20"/>
                <w:szCs w:val="20"/>
              </w:rPr>
            </w:pPr>
            <w:r w:rsidRPr="00722B28">
              <w:rPr>
                <w:rFonts w:ascii="Garamond" w:hAnsi="Garamond"/>
                <w:i/>
                <w:sz w:val="20"/>
                <w:szCs w:val="20"/>
              </w:rPr>
              <w:t>7. What sort of people should play the game?</w:t>
            </w:r>
            <w:r w:rsidRPr="00722B28">
              <w:rPr>
                <w:rFonts w:ascii="Garamond" w:hAnsi="Garamond"/>
                <w:sz w:val="20"/>
                <w:szCs w:val="20"/>
              </w:rPr>
              <w:br/>
              <w:t>Always try to have a mix of roles who can contribute alternative perspectives. But include someone who has a reasonable knowledge of application vulnerability terminology. Otherwise try to include a mix of architects, developers, testers and a relevant project manager or business owner.</w:t>
            </w:r>
          </w:p>
          <w:p w14:paraId="554B5BB0" w14:textId="597B4586" w:rsidR="001E0DD0" w:rsidRPr="00104556" w:rsidRDefault="00CA7DC9" w:rsidP="00A03624">
            <w:pPr>
              <w:spacing w:after="120"/>
              <w:rPr>
                <w:rFonts w:ascii="Garamond" w:hAnsi="Garamond"/>
                <w:sz w:val="20"/>
                <w:szCs w:val="20"/>
              </w:rPr>
            </w:pPr>
            <w:r w:rsidRPr="00722B28">
              <w:rPr>
                <w:rFonts w:ascii="Garamond" w:hAnsi="Garamond"/>
                <w:i/>
                <w:sz w:val="20"/>
                <w:szCs w:val="20"/>
              </w:rPr>
              <w:t>8. Who should take notes and record scores?</w:t>
            </w:r>
            <w:r w:rsidRPr="00722B28">
              <w:rPr>
                <w:rFonts w:ascii="Garamond" w:hAnsi="Garamond"/>
                <w:sz w:val="20"/>
                <w:szCs w:val="20"/>
              </w:rPr>
              <w:br/>
              <w:t>It is better if that someone else, not playing the game, takes notes about the requirements identified and issues discussed. This could be used as training for a more junior developer, or performed by the project manager. Some organisations have made a recording to review afterwards when the requirements are written up more formally.</w:t>
            </w:r>
          </w:p>
        </w:tc>
        <w:tc>
          <w:tcPr>
            <w:tcW w:w="547" w:type="dxa"/>
          </w:tcPr>
          <w:p w14:paraId="470946D4" w14:textId="77777777" w:rsidR="001E0DD0" w:rsidRPr="00F5040A" w:rsidRDefault="001E0DD0" w:rsidP="00A03624">
            <w:pPr>
              <w:spacing w:after="120"/>
              <w:rPr>
                <w:rFonts w:ascii="Garamond" w:hAnsi="Garamond"/>
                <w:sz w:val="20"/>
                <w:szCs w:val="20"/>
                <w:highlight w:val="yellow"/>
              </w:rPr>
            </w:pPr>
          </w:p>
        </w:tc>
        <w:tc>
          <w:tcPr>
            <w:tcW w:w="7328" w:type="dxa"/>
          </w:tcPr>
          <w:p w14:paraId="25DA8ED9" w14:textId="5AAAAE06" w:rsidR="00824C4C" w:rsidRPr="00104556" w:rsidRDefault="00250C42" w:rsidP="00104556">
            <w:pPr>
              <w:spacing w:after="120"/>
              <w:rPr>
                <w:rFonts w:ascii="Garamond" w:hAnsi="Garamond"/>
                <w:sz w:val="20"/>
                <w:szCs w:val="20"/>
              </w:rPr>
            </w:pPr>
            <w:r w:rsidRPr="00104556">
              <w:rPr>
                <w:rFonts w:ascii="Garamond" w:hAnsi="Garamond"/>
                <w:i/>
                <w:sz w:val="20"/>
                <w:szCs w:val="20"/>
              </w:rPr>
              <w:t>9</w:t>
            </w:r>
            <w:r w:rsidR="00824C4C" w:rsidRPr="00104556">
              <w:rPr>
                <w:rFonts w:ascii="Garamond" w:hAnsi="Garamond"/>
                <w:i/>
                <w:sz w:val="20"/>
                <w:szCs w:val="20"/>
              </w:rPr>
              <w:t>. Should we always use the full deck of cards?</w:t>
            </w:r>
            <w:r w:rsidR="00824C4C" w:rsidRPr="00104556">
              <w:rPr>
                <w:rFonts w:ascii="Garamond" w:hAnsi="Garamond"/>
                <w:sz w:val="20"/>
                <w:szCs w:val="20"/>
              </w:rPr>
              <w:br/>
              <w:t xml:space="preserve">No. A smaller deck is quicker to play. </w:t>
            </w:r>
            <w:r w:rsidR="009F213A">
              <w:rPr>
                <w:rFonts w:ascii="Garamond" w:hAnsi="Garamond"/>
                <w:sz w:val="20"/>
                <w:szCs w:val="20"/>
              </w:rPr>
              <w:t xml:space="preserve">Start your first game with only enough cards for two or three rounds. </w:t>
            </w:r>
            <w:r w:rsidR="00824C4C" w:rsidRPr="00104556">
              <w:rPr>
                <w:rFonts w:ascii="Garamond" w:hAnsi="Garamond"/>
                <w:sz w:val="20"/>
                <w:szCs w:val="20"/>
              </w:rPr>
              <w:t>Always consider removing cards that are not appropriate at all of the target application or function being reviewed. For the first few times people play the game it is also usually better to remove the Aces and the two Jokers. It is also usual to play the game without any trumps suit until people are more familiar with the idea.</w:t>
            </w:r>
          </w:p>
          <w:p w14:paraId="78D7460A" w14:textId="77777777" w:rsidR="00824C4C" w:rsidRDefault="00250C42" w:rsidP="00824C4C">
            <w:pPr>
              <w:spacing w:after="120"/>
              <w:rPr>
                <w:ins w:id="114" w:author="Colin Watson" w:date="2016-05-20T14:22:00Z"/>
                <w:rFonts w:ascii="Garamond" w:hAnsi="Garamond"/>
                <w:sz w:val="20"/>
                <w:szCs w:val="20"/>
              </w:rPr>
            </w:pPr>
            <w:r w:rsidRPr="00104556">
              <w:rPr>
                <w:rFonts w:ascii="Garamond" w:hAnsi="Garamond"/>
                <w:i/>
                <w:sz w:val="20"/>
                <w:szCs w:val="20"/>
              </w:rPr>
              <w:t>10</w:t>
            </w:r>
            <w:r w:rsidR="00824C4C" w:rsidRPr="00104556">
              <w:rPr>
                <w:rFonts w:ascii="Garamond" w:hAnsi="Garamond"/>
                <w:i/>
                <w:sz w:val="20"/>
                <w:szCs w:val="20"/>
              </w:rPr>
              <w:t xml:space="preserve">. </w:t>
            </w:r>
            <w:r w:rsidR="00CB7E2D" w:rsidRPr="00CB7E2D">
              <w:rPr>
                <w:rFonts w:ascii="Garamond" w:hAnsi="Garamond"/>
                <w:i/>
                <w:sz w:val="20"/>
                <w:szCs w:val="20"/>
              </w:rPr>
              <w:t>What should players do when they have an A</w:t>
            </w:r>
            <w:r w:rsidR="00824C4C" w:rsidRPr="00104556">
              <w:rPr>
                <w:rFonts w:ascii="Garamond" w:hAnsi="Garamond"/>
                <w:i/>
                <w:sz w:val="20"/>
                <w:szCs w:val="20"/>
              </w:rPr>
              <w:t>ce</w:t>
            </w:r>
            <w:r w:rsidR="00CB7E2D">
              <w:rPr>
                <w:rFonts w:ascii="Garamond" w:hAnsi="Garamond"/>
                <w:i/>
                <w:sz w:val="20"/>
                <w:szCs w:val="20"/>
              </w:rPr>
              <w:t xml:space="preserve"> card</w:t>
            </w:r>
            <w:r w:rsidR="00824C4C" w:rsidRPr="00104556">
              <w:rPr>
                <w:rFonts w:ascii="Garamond" w:hAnsi="Garamond"/>
                <w:i/>
                <w:sz w:val="20"/>
                <w:szCs w:val="20"/>
              </w:rPr>
              <w:t xml:space="preserve"> that says “invented a new X attack”?</w:t>
            </w:r>
            <w:r w:rsidR="00824C4C" w:rsidRPr="00824C4C">
              <w:rPr>
                <w:rFonts w:ascii="Garamond" w:hAnsi="Garamond"/>
                <w:i/>
                <w:sz w:val="20"/>
                <w:szCs w:val="20"/>
              </w:rPr>
              <w:br/>
            </w:r>
            <w:r w:rsidR="00824C4C" w:rsidRPr="00050836">
              <w:rPr>
                <w:rFonts w:ascii="Garamond" w:hAnsi="Garamond"/>
                <w:sz w:val="20"/>
                <w:szCs w:val="20"/>
              </w:rPr>
              <w:t>The player can make up any attack they think is valid, but must match</w:t>
            </w:r>
            <w:r w:rsidR="00824C4C" w:rsidRPr="00CA7DC9">
              <w:rPr>
                <w:rFonts w:ascii="Garamond" w:hAnsi="Garamond"/>
                <w:sz w:val="20"/>
                <w:szCs w:val="20"/>
              </w:rPr>
              <w:t xml:space="preserve"> the suit of the card </w:t>
            </w:r>
            <w:r w:rsidR="00824C4C" w:rsidRPr="00AD263E">
              <w:rPr>
                <w:rFonts w:ascii="Garamond" w:hAnsi="Garamond"/>
                <w:sz w:val="20"/>
                <w:szCs w:val="20"/>
              </w:rPr>
              <w:t xml:space="preserve">e.g. data validation and encoding). With players new to the game, it can be better to remove these to begin with </w:t>
            </w:r>
            <w:r w:rsidR="00CB7E2D">
              <w:rPr>
                <w:rFonts w:ascii="Garamond" w:hAnsi="Garamond"/>
                <w:sz w:val="20"/>
                <w:szCs w:val="20"/>
              </w:rPr>
              <w:t>(see also FAQ 9</w:t>
            </w:r>
            <w:r w:rsidR="00824C4C" w:rsidRPr="00012F19">
              <w:rPr>
                <w:rFonts w:ascii="Garamond" w:hAnsi="Garamond"/>
                <w:sz w:val="20"/>
                <w:szCs w:val="20"/>
              </w:rPr>
              <w:t>)</w:t>
            </w:r>
            <w:r w:rsidR="00824C4C" w:rsidRPr="00981685">
              <w:rPr>
                <w:rFonts w:ascii="Garamond" w:hAnsi="Garamond"/>
                <w:sz w:val="20"/>
                <w:szCs w:val="20"/>
              </w:rPr>
              <w:t>.</w:t>
            </w:r>
          </w:p>
          <w:p w14:paraId="75490B4C" w14:textId="23147FF0" w:rsidR="00293109" w:rsidRDefault="00293109" w:rsidP="00293109">
            <w:pPr>
              <w:spacing w:after="120"/>
              <w:rPr>
                <w:ins w:id="115" w:author="Colin Watson" w:date="2016-06-13T19:21:00Z"/>
                <w:rFonts w:ascii="Garamond" w:hAnsi="Garamond"/>
                <w:spacing w:val="-7"/>
                <w:sz w:val="20"/>
                <w:szCs w:val="20"/>
              </w:rPr>
            </w:pPr>
            <w:ins w:id="116" w:author="Colin Watson" w:date="2016-05-20T14:22:00Z">
              <w:r>
                <w:rPr>
                  <w:rFonts w:ascii="Garamond" w:hAnsi="Garamond"/>
                  <w:i/>
                  <w:sz w:val="20"/>
                  <w:szCs w:val="20"/>
                </w:rPr>
                <w:t>11</w:t>
              </w:r>
              <w:r w:rsidRPr="00104556">
                <w:rPr>
                  <w:rFonts w:ascii="Garamond" w:hAnsi="Garamond"/>
                  <w:i/>
                  <w:sz w:val="20"/>
                  <w:szCs w:val="20"/>
                </w:rPr>
                <w:t xml:space="preserve">. </w:t>
              </w:r>
              <w:r>
                <w:rPr>
                  <w:rFonts w:ascii="Garamond" w:hAnsi="Garamond"/>
                  <w:i/>
                  <w:sz w:val="20"/>
                  <w:szCs w:val="20"/>
                </w:rPr>
                <w:t>I don’t understand what the attack means on each card - is there more detailed information</w:t>
              </w:r>
              <w:r w:rsidRPr="00104556">
                <w:rPr>
                  <w:rFonts w:ascii="Garamond" w:hAnsi="Garamond"/>
                  <w:i/>
                  <w:sz w:val="20"/>
                  <w:szCs w:val="20"/>
                </w:rPr>
                <w:t>?</w:t>
              </w:r>
              <w:r w:rsidRPr="00824C4C">
                <w:rPr>
                  <w:rFonts w:ascii="Garamond" w:hAnsi="Garamond"/>
                  <w:i/>
                  <w:sz w:val="20"/>
                  <w:szCs w:val="20"/>
                </w:rPr>
                <w:br/>
              </w:r>
            </w:ins>
            <w:ins w:id="117" w:author="Colin Watson" w:date="2016-05-20T14:23:00Z">
              <w:r>
                <w:rPr>
                  <w:rFonts w:ascii="Garamond" w:hAnsi="Garamond"/>
                  <w:sz w:val="20"/>
                  <w:szCs w:val="20"/>
                </w:rPr>
                <w:t xml:space="preserve">Yes, the </w:t>
              </w:r>
            </w:ins>
            <w:ins w:id="118" w:author="Colin Watson" w:date="2016-06-29T14:12:00Z">
              <w:r w:rsidR="00C17B58">
                <w:rPr>
                  <w:rFonts w:ascii="Garamond" w:hAnsi="Garamond"/>
                  <w:sz w:val="20"/>
                  <w:szCs w:val="20"/>
                </w:rPr>
                <w:t xml:space="preserve">online </w:t>
              </w:r>
            </w:ins>
            <w:ins w:id="119" w:author="Colin Watson" w:date="2016-05-20T14:23:00Z">
              <w:r w:rsidR="00EE17F4">
                <w:rPr>
                  <w:rFonts w:ascii="Garamond" w:hAnsi="Garamond"/>
                  <w:sz w:val="20"/>
                  <w:szCs w:val="20"/>
                </w:rPr>
                <w:t>Wiki Deck at was created to help players understand the attacks.</w:t>
              </w:r>
            </w:ins>
            <w:ins w:id="120" w:author="Colin Watson" w:date="2016-05-20T14:22:00Z">
              <w:r w:rsidR="00EE17F4">
                <w:rPr>
                  <w:rFonts w:ascii="Garamond" w:hAnsi="Garamond"/>
                  <w:sz w:val="20"/>
                  <w:szCs w:val="20"/>
                </w:rPr>
                <w:t xml:space="preserve"> See </w:t>
              </w:r>
            </w:ins>
            <w:ins w:id="121" w:author="Colin Watson" w:date="2016-05-20T14:24:00Z">
              <w:r w:rsidR="00EE17F4">
                <w:rPr>
                  <w:rFonts w:ascii="Garamond" w:hAnsi="Garamond"/>
                  <w:spacing w:val="-7"/>
                  <w:sz w:val="20"/>
                  <w:szCs w:val="20"/>
                </w:rPr>
                <w:fldChar w:fldCharType="begin"/>
              </w:r>
              <w:r w:rsidR="00EE17F4">
                <w:rPr>
                  <w:rFonts w:ascii="Garamond" w:hAnsi="Garamond"/>
                  <w:spacing w:val="-7"/>
                  <w:sz w:val="20"/>
                  <w:szCs w:val="20"/>
                </w:rPr>
                <w:instrText xml:space="preserve"> HYPERLINK "https://www.owasp.org/index.php/Cornucopia_-_Ecommerce_Website_Edition_-_Wiki_Deck" </w:instrText>
              </w:r>
              <w:r w:rsidR="00EE17F4">
                <w:rPr>
                  <w:rFonts w:ascii="Garamond" w:hAnsi="Garamond"/>
                  <w:spacing w:val="-7"/>
                  <w:sz w:val="20"/>
                  <w:szCs w:val="20"/>
                </w:rPr>
                <w:fldChar w:fldCharType="separate"/>
              </w:r>
              <w:r w:rsidR="00EE17F4" w:rsidRPr="00EE17F4">
                <w:rPr>
                  <w:rStyle w:val="Hyperlink"/>
                  <w:rFonts w:ascii="Garamond" w:hAnsi="Garamond"/>
                  <w:spacing w:val="-7"/>
                  <w:sz w:val="20"/>
                  <w:szCs w:val="20"/>
                </w:rPr>
                <w:t>https://www.owasp.org/index.php/Cornucopia_-_Ecommerce_Website_Edition_-_Wiki_Deck</w:t>
              </w:r>
              <w:r w:rsidR="00EE17F4">
                <w:rPr>
                  <w:rFonts w:ascii="Garamond" w:hAnsi="Garamond"/>
                  <w:spacing w:val="-7"/>
                  <w:sz w:val="20"/>
                  <w:szCs w:val="20"/>
                </w:rPr>
                <w:fldChar w:fldCharType="end"/>
              </w:r>
            </w:ins>
          </w:p>
          <w:p w14:paraId="033C2794" w14:textId="210E3CC8" w:rsidR="00D80769" w:rsidRDefault="00D80769" w:rsidP="00293109">
            <w:pPr>
              <w:spacing w:after="120"/>
              <w:rPr>
                <w:ins w:id="122" w:author="Colin Watson" w:date="2016-06-13T19:25:00Z"/>
                <w:rFonts w:ascii="Garamond" w:hAnsi="Garamond"/>
                <w:spacing w:val="-4"/>
                <w:sz w:val="20"/>
                <w:szCs w:val="20"/>
              </w:rPr>
            </w:pPr>
            <w:ins w:id="123" w:author="Colin Watson" w:date="2016-06-13T19:21:00Z">
              <w:r w:rsidRPr="002D7A5E">
                <w:rPr>
                  <w:rFonts w:ascii="Garamond" w:hAnsi="Garamond"/>
                  <w:i/>
                  <w:spacing w:val="-7"/>
                  <w:sz w:val="20"/>
                  <w:szCs w:val="20"/>
                </w:rPr>
                <w:t>12. My company wants to print its own version of OWASP Cornucopia - what license do we need to refer to?</w:t>
              </w:r>
              <w:r w:rsidRPr="002D7A5E">
                <w:rPr>
                  <w:rFonts w:ascii="Garamond" w:hAnsi="Garamond"/>
                  <w:i/>
                  <w:spacing w:val="-7"/>
                  <w:sz w:val="20"/>
                  <w:szCs w:val="20"/>
                </w:rPr>
                <w:br/>
              </w:r>
            </w:ins>
            <w:ins w:id="124" w:author="Colin Watson" w:date="2016-06-13T19:23:00Z">
              <w:r w:rsidRPr="00C17B58">
                <w:rPr>
                  <w:rFonts w:ascii="Garamond" w:hAnsi="Garamond"/>
                  <w:sz w:val="20"/>
                  <w:szCs w:val="20"/>
                </w:rPr>
                <w:t>Please refer to the full answer to this question on the project</w:t>
              </w:r>
            </w:ins>
            <w:ins w:id="125" w:author="Colin Watson" w:date="2016-06-29T14:12:00Z">
              <w:r w:rsidR="00C17B58">
                <w:rPr>
                  <w:rFonts w:ascii="Garamond" w:hAnsi="Garamond"/>
                  <w:sz w:val="20"/>
                  <w:szCs w:val="20"/>
                </w:rPr>
                <w:t>’s</w:t>
              </w:r>
            </w:ins>
            <w:ins w:id="126" w:author="Colin Watson" w:date="2016-06-13T19:23:00Z">
              <w:r w:rsidRPr="00C17B58">
                <w:rPr>
                  <w:rFonts w:ascii="Garamond" w:hAnsi="Garamond"/>
                  <w:sz w:val="20"/>
                  <w:szCs w:val="20"/>
                </w:rPr>
                <w:t xml:space="preserve"> w</w:t>
              </w:r>
              <w:r w:rsidR="00C17B58">
                <w:rPr>
                  <w:rFonts w:ascii="Garamond" w:hAnsi="Garamond"/>
                  <w:sz w:val="20"/>
                  <w:szCs w:val="20"/>
                </w:rPr>
                <w:t xml:space="preserve">eb pages </w:t>
              </w:r>
              <w:r w:rsidRPr="00C17B58">
                <w:rPr>
                  <w:rFonts w:ascii="Garamond" w:hAnsi="Garamond"/>
                  <w:sz w:val="20"/>
                  <w:szCs w:val="20"/>
                </w:rPr>
                <w:t>at</w:t>
              </w:r>
            </w:ins>
            <w:ins w:id="127" w:author="Colin Watson" w:date="2016-06-13T19:24:00Z">
              <w:r w:rsidRPr="00C17B58">
                <w:rPr>
                  <w:rFonts w:ascii="Garamond" w:hAnsi="Garamond"/>
                  <w:sz w:val="20"/>
                  <w:szCs w:val="20"/>
                </w:rPr>
                <w:br/>
              </w:r>
            </w:ins>
            <w:r w:rsidR="004F5DE7" w:rsidRPr="00C17B58">
              <w:rPr>
                <w:rFonts w:ascii="Garamond" w:hAnsi="Garamond"/>
                <w:spacing w:val="-4"/>
                <w:sz w:val="20"/>
                <w:szCs w:val="20"/>
              </w:rPr>
              <w:fldChar w:fldCharType="begin"/>
            </w:r>
            <w:r w:rsidR="004F5DE7" w:rsidRPr="002820F9">
              <w:rPr>
                <w:rFonts w:ascii="Garamond" w:hAnsi="Garamond"/>
                <w:spacing w:val="-4"/>
                <w:sz w:val="20"/>
                <w:szCs w:val="20"/>
              </w:rPr>
              <w:instrText xml:space="preserve"> HYPERLINK "https://www.owasp.org/index.php/OWASP_Cornucopia" \l "tab=FAQs" </w:instrText>
            </w:r>
            <w:r w:rsidR="004F5DE7" w:rsidRPr="00C17B58">
              <w:rPr>
                <w:rFonts w:ascii="Garamond" w:hAnsi="Garamond"/>
                <w:spacing w:val="-4"/>
                <w:sz w:val="20"/>
                <w:szCs w:val="20"/>
              </w:rPr>
              <w:fldChar w:fldCharType="separate"/>
            </w:r>
            <w:ins w:id="128" w:author="Colin Watson" w:date="2016-06-13T19:25:00Z">
              <w:r w:rsidR="004F5DE7" w:rsidRPr="002820F9">
                <w:rPr>
                  <w:rStyle w:val="Hyperlink"/>
                  <w:rFonts w:ascii="Garamond" w:hAnsi="Garamond"/>
                  <w:spacing w:val="-4"/>
                  <w:sz w:val="20"/>
                  <w:szCs w:val="20"/>
                </w:rPr>
                <w:t>https://www.owasp.org/index.php/OWASP_Cornucopia - tab=FAQs</w:t>
              </w:r>
              <w:r w:rsidR="004F5DE7" w:rsidRPr="00C17B58">
                <w:rPr>
                  <w:rFonts w:ascii="Garamond" w:hAnsi="Garamond"/>
                  <w:spacing w:val="-4"/>
                  <w:sz w:val="20"/>
                  <w:szCs w:val="20"/>
                </w:rPr>
                <w:fldChar w:fldCharType="end"/>
              </w:r>
            </w:ins>
          </w:p>
          <w:p w14:paraId="3AD88078" w14:textId="77777777" w:rsidR="004F5DE7" w:rsidRDefault="004F5DE7" w:rsidP="00293109">
            <w:pPr>
              <w:spacing w:after="120"/>
              <w:rPr>
                <w:ins w:id="129" w:author="Colin Watson" w:date="2016-06-13T19:24:00Z"/>
                <w:rFonts w:ascii="Garamond" w:hAnsi="Garamond"/>
                <w:sz w:val="20"/>
                <w:szCs w:val="20"/>
              </w:rPr>
            </w:pPr>
          </w:p>
          <w:p w14:paraId="0E741D7E" w14:textId="760A4669" w:rsidR="00D80769" w:rsidRPr="00D80769" w:rsidRDefault="00D80769" w:rsidP="00293109">
            <w:pPr>
              <w:spacing w:after="120"/>
              <w:rPr>
                <w:rFonts w:ascii="Garamond" w:hAnsi="Garamond"/>
                <w:sz w:val="20"/>
                <w:szCs w:val="20"/>
                <w:highlight w:val="yellow"/>
              </w:rPr>
            </w:pPr>
          </w:p>
        </w:tc>
      </w:tr>
    </w:tbl>
    <w:p w14:paraId="33164142" w14:textId="2857C04F" w:rsidR="001E0DD0" w:rsidDel="001B1E9C" w:rsidRDefault="001E0DD0">
      <w:pPr>
        <w:rPr>
          <w:del w:id="130" w:author="Colin Watson" w:date="2015-06-04T13:56:00Z"/>
          <w:rFonts w:ascii="Garamond" w:hAnsi="Garamond"/>
          <w:b/>
          <w:sz w:val="22"/>
          <w:szCs w:val="22"/>
        </w:rPr>
      </w:pPr>
      <w:r>
        <w:br w:type="page"/>
      </w:r>
    </w:p>
    <w:p w14:paraId="2DD6939D" w14:textId="375FB2A8" w:rsidR="00861C91" w:rsidDel="001B1E9C" w:rsidRDefault="003658A4" w:rsidP="004A0924">
      <w:pPr>
        <w:pStyle w:val="C-Head-Top"/>
        <w:rPr>
          <w:del w:id="131" w:author="Colin Watson" w:date="2015-06-04T13:56:00Z"/>
        </w:rPr>
      </w:pPr>
      <w:del w:id="132" w:author="Colin Watson" w:date="2015-06-04T13:56:00Z">
        <w:r w:rsidDel="001B1E9C">
          <w:delText>Score sheet</w:delText>
        </w:r>
        <w:r w:rsidR="00085DCB" w:rsidDel="001B1E9C">
          <w:delText xml:space="preserve"> </w:delText>
        </w:r>
        <w:r w:rsidR="00C21560" w:rsidDel="001B1E9C">
          <w:delText xml:space="preserve">1/3 </w:delText>
        </w:r>
        <w:r w:rsidR="00085DCB" w:rsidDel="001B1E9C">
          <w:delText>- Requirements</w:delText>
        </w:r>
      </w:del>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rsidDel="001B1E9C" w14:paraId="09355536" w14:textId="36B346A5" w:rsidTr="00F931F8">
        <w:trPr>
          <w:tblHeader/>
          <w:del w:id="133" w:author="Colin Watson" w:date="2015-06-04T13:55:00Z"/>
        </w:trPr>
        <w:tc>
          <w:tcPr>
            <w:tcW w:w="473" w:type="dxa"/>
            <w:shd w:val="clear" w:color="auto" w:fill="17365D" w:themeFill="text2" w:themeFillShade="BF"/>
          </w:tcPr>
          <w:p w14:paraId="048547DE" w14:textId="0692B424" w:rsidR="00085DCB" w:rsidDel="001B1E9C" w:rsidRDefault="00085DCB" w:rsidP="00085DCB">
            <w:pPr>
              <w:jc w:val="right"/>
              <w:rPr>
                <w:del w:id="134" w:author="Colin Watson" w:date="2015-06-04T13:55:00Z"/>
                <w:rFonts w:ascii="Garamond" w:hAnsi="Garamond"/>
                <w:sz w:val="20"/>
                <w:szCs w:val="20"/>
              </w:rPr>
            </w:pPr>
            <w:del w:id="135" w:author="Colin Watson" w:date="2015-06-04T13:55:00Z">
              <w:r w:rsidDel="001B1E9C">
                <w:rPr>
                  <w:rFonts w:ascii="Garamond" w:hAnsi="Garamond"/>
                  <w:sz w:val="20"/>
                  <w:szCs w:val="20"/>
                </w:rPr>
                <w:delText>No</w:delText>
              </w:r>
            </w:del>
          </w:p>
        </w:tc>
        <w:tc>
          <w:tcPr>
            <w:tcW w:w="737" w:type="dxa"/>
            <w:shd w:val="clear" w:color="auto" w:fill="17365D" w:themeFill="text2" w:themeFillShade="BF"/>
          </w:tcPr>
          <w:p w14:paraId="4D5A2C27" w14:textId="661E50D3" w:rsidR="00085DCB" w:rsidDel="001B1E9C" w:rsidRDefault="00085DCB">
            <w:pPr>
              <w:rPr>
                <w:del w:id="136" w:author="Colin Watson" w:date="2015-06-04T13:55:00Z"/>
                <w:rFonts w:ascii="Garamond" w:hAnsi="Garamond"/>
                <w:sz w:val="20"/>
                <w:szCs w:val="20"/>
              </w:rPr>
            </w:pPr>
            <w:del w:id="137" w:author="Colin Watson" w:date="2015-06-04T13:55:00Z">
              <w:r w:rsidDel="001B1E9C">
                <w:rPr>
                  <w:rFonts w:ascii="Garamond" w:hAnsi="Garamond"/>
                  <w:sz w:val="20"/>
                  <w:szCs w:val="20"/>
                </w:rPr>
                <w:delText>Card</w:delText>
              </w:r>
            </w:del>
          </w:p>
        </w:tc>
        <w:tc>
          <w:tcPr>
            <w:tcW w:w="737" w:type="dxa"/>
            <w:shd w:val="clear" w:color="auto" w:fill="17365D" w:themeFill="text2" w:themeFillShade="BF"/>
          </w:tcPr>
          <w:p w14:paraId="175CB2A8" w14:textId="530B1A69" w:rsidR="00085DCB" w:rsidDel="001B1E9C" w:rsidRDefault="00085DCB">
            <w:pPr>
              <w:rPr>
                <w:del w:id="138" w:author="Colin Watson" w:date="2015-06-04T13:55:00Z"/>
                <w:rFonts w:ascii="Garamond" w:hAnsi="Garamond"/>
                <w:sz w:val="20"/>
                <w:szCs w:val="20"/>
              </w:rPr>
            </w:pPr>
            <w:del w:id="139" w:author="Colin Watson" w:date="2015-06-04T13:55:00Z">
              <w:r w:rsidDel="001B1E9C">
                <w:rPr>
                  <w:rFonts w:ascii="Garamond" w:hAnsi="Garamond"/>
                  <w:sz w:val="20"/>
                  <w:szCs w:val="20"/>
                </w:rPr>
                <w:delText>Player</w:delText>
              </w:r>
            </w:del>
          </w:p>
        </w:tc>
        <w:tc>
          <w:tcPr>
            <w:tcW w:w="5387" w:type="dxa"/>
            <w:shd w:val="clear" w:color="auto" w:fill="17365D" w:themeFill="text2" w:themeFillShade="BF"/>
          </w:tcPr>
          <w:p w14:paraId="5A3E8C61" w14:textId="34B42A85" w:rsidR="00085DCB" w:rsidDel="001B1E9C" w:rsidRDefault="00AC3D1D">
            <w:pPr>
              <w:rPr>
                <w:del w:id="140" w:author="Colin Watson" w:date="2015-06-04T13:55:00Z"/>
                <w:rFonts w:ascii="Garamond" w:hAnsi="Garamond"/>
                <w:sz w:val="20"/>
                <w:szCs w:val="20"/>
              </w:rPr>
            </w:pPr>
            <w:del w:id="141" w:author="Colin Watson" w:date="2015-06-04T13:55:00Z">
              <w:r w:rsidDel="001B1E9C">
                <w:rPr>
                  <w:rFonts w:ascii="Garamond" w:hAnsi="Garamond"/>
                  <w:sz w:val="20"/>
                  <w:szCs w:val="20"/>
                </w:rPr>
                <w:delText>Notes on R</w:delText>
              </w:r>
              <w:r w:rsidR="00085DCB" w:rsidDel="001B1E9C">
                <w:rPr>
                  <w:rFonts w:ascii="Garamond" w:hAnsi="Garamond"/>
                  <w:sz w:val="20"/>
                  <w:szCs w:val="20"/>
                </w:rPr>
                <w:delText>equirement</w:delText>
              </w:r>
            </w:del>
          </w:p>
        </w:tc>
        <w:tc>
          <w:tcPr>
            <w:tcW w:w="454" w:type="dxa"/>
            <w:tcBorders>
              <w:top w:val="nil"/>
              <w:bottom w:val="nil"/>
            </w:tcBorders>
            <w:shd w:val="clear" w:color="auto" w:fill="auto"/>
          </w:tcPr>
          <w:p w14:paraId="2C9C4BAB" w14:textId="7ECFF0FA" w:rsidR="00085DCB" w:rsidDel="001B1E9C" w:rsidRDefault="00085DCB">
            <w:pPr>
              <w:rPr>
                <w:del w:id="142" w:author="Colin Watson" w:date="2015-06-04T13:55:00Z"/>
                <w:rFonts w:ascii="Garamond" w:hAnsi="Garamond"/>
                <w:sz w:val="20"/>
                <w:szCs w:val="20"/>
              </w:rPr>
            </w:pPr>
          </w:p>
        </w:tc>
        <w:tc>
          <w:tcPr>
            <w:tcW w:w="473" w:type="dxa"/>
            <w:shd w:val="clear" w:color="auto" w:fill="17365D" w:themeFill="text2" w:themeFillShade="BF"/>
          </w:tcPr>
          <w:p w14:paraId="5A6B6740" w14:textId="1E19132B" w:rsidR="00085DCB" w:rsidDel="001B1E9C" w:rsidRDefault="00085DCB" w:rsidP="00085DCB">
            <w:pPr>
              <w:jc w:val="right"/>
              <w:rPr>
                <w:del w:id="143" w:author="Colin Watson" w:date="2015-06-04T13:55:00Z"/>
                <w:rFonts w:ascii="Garamond" w:hAnsi="Garamond"/>
                <w:sz w:val="20"/>
                <w:szCs w:val="20"/>
              </w:rPr>
            </w:pPr>
            <w:del w:id="144" w:author="Colin Watson" w:date="2015-06-04T13:55:00Z">
              <w:r w:rsidDel="001B1E9C">
                <w:rPr>
                  <w:rFonts w:ascii="Garamond" w:hAnsi="Garamond"/>
                  <w:sz w:val="20"/>
                  <w:szCs w:val="20"/>
                </w:rPr>
                <w:delText>No</w:delText>
              </w:r>
            </w:del>
          </w:p>
        </w:tc>
        <w:tc>
          <w:tcPr>
            <w:tcW w:w="737" w:type="dxa"/>
            <w:shd w:val="clear" w:color="auto" w:fill="17365D" w:themeFill="text2" w:themeFillShade="BF"/>
          </w:tcPr>
          <w:p w14:paraId="50EE027D" w14:textId="1EB4D928" w:rsidR="00085DCB" w:rsidDel="001B1E9C" w:rsidRDefault="00085DCB">
            <w:pPr>
              <w:rPr>
                <w:del w:id="145" w:author="Colin Watson" w:date="2015-06-04T13:55:00Z"/>
                <w:rFonts w:ascii="Garamond" w:hAnsi="Garamond"/>
                <w:sz w:val="20"/>
                <w:szCs w:val="20"/>
              </w:rPr>
            </w:pPr>
            <w:del w:id="146" w:author="Colin Watson" w:date="2015-06-04T13:55:00Z">
              <w:r w:rsidDel="001B1E9C">
                <w:rPr>
                  <w:rFonts w:ascii="Garamond" w:hAnsi="Garamond"/>
                  <w:sz w:val="20"/>
                  <w:szCs w:val="20"/>
                </w:rPr>
                <w:delText>Card</w:delText>
              </w:r>
            </w:del>
          </w:p>
        </w:tc>
        <w:tc>
          <w:tcPr>
            <w:tcW w:w="737" w:type="dxa"/>
            <w:shd w:val="clear" w:color="auto" w:fill="17365D" w:themeFill="text2" w:themeFillShade="BF"/>
          </w:tcPr>
          <w:p w14:paraId="336B8BFE" w14:textId="3F3200FE" w:rsidR="00085DCB" w:rsidDel="001B1E9C" w:rsidRDefault="00085DCB">
            <w:pPr>
              <w:rPr>
                <w:del w:id="147" w:author="Colin Watson" w:date="2015-06-04T13:55:00Z"/>
                <w:rFonts w:ascii="Garamond" w:hAnsi="Garamond"/>
                <w:sz w:val="20"/>
                <w:szCs w:val="20"/>
              </w:rPr>
            </w:pPr>
            <w:del w:id="148" w:author="Colin Watson" w:date="2015-06-04T13:55:00Z">
              <w:r w:rsidDel="001B1E9C">
                <w:rPr>
                  <w:rFonts w:ascii="Garamond" w:hAnsi="Garamond"/>
                  <w:sz w:val="20"/>
                  <w:szCs w:val="20"/>
                </w:rPr>
                <w:delText>Player</w:delText>
              </w:r>
            </w:del>
          </w:p>
        </w:tc>
        <w:tc>
          <w:tcPr>
            <w:tcW w:w="5387" w:type="dxa"/>
            <w:shd w:val="clear" w:color="auto" w:fill="17365D" w:themeFill="text2" w:themeFillShade="BF"/>
          </w:tcPr>
          <w:p w14:paraId="030F9E37" w14:textId="1B160465" w:rsidR="00085DCB" w:rsidDel="001B1E9C" w:rsidRDefault="00085DCB">
            <w:pPr>
              <w:rPr>
                <w:del w:id="149" w:author="Colin Watson" w:date="2015-06-04T13:55:00Z"/>
                <w:rFonts w:ascii="Garamond" w:hAnsi="Garamond"/>
                <w:sz w:val="20"/>
                <w:szCs w:val="20"/>
              </w:rPr>
            </w:pPr>
            <w:del w:id="150" w:author="Colin Watson" w:date="2015-06-04T13:55:00Z">
              <w:r w:rsidDel="001B1E9C">
                <w:rPr>
                  <w:rFonts w:ascii="Garamond" w:hAnsi="Garamond"/>
                  <w:sz w:val="20"/>
                  <w:szCs w:val="20"/>
                </w:rPr>
                <w:delText>Notes</w:delText>
              </w:r>
              <w:r w:rsidR="00AC3D1D" w:rsidDel="001B1E9C">
                <w:rPr>
                  <w:rFonts w:ascii="Garamond" w:hAnsi="Garamond"/>
                  <w:sz w:val="20"/>
                  <w:szCs w:val="20"/>
                </w:rPr>
                <w:delText xml:space="preserve"> on Requirement</w:delText>
              </w:r>
            </w:del>
          </w:p>
        </w:tc>
      </w:tr>
      <w:tr w:rsidR="00F931F8" w:rsidDel="001B1E9C" w14:paraId="4943AB52" w14:textId="1FEB15DF" w:rsidTr="00F931F8">
        <w:trPr>
          <w:del w:id="151" w:author="Colin Watson" w:date="2015-06-04T13:55:00Z"/>
        </w:trPr>
        <w:tc>
          <w:tcPr>
            <w:tcW w:w="473" w:type="dxa"/>
            <w:shd w:val="clear" w:color="auto" w:fill="auto"/>
            <w:tcMar>
              <w:top w:w="113" w:type="dxa"/>
              <w:bottom w:w="113" w:type="dxa"/>
            </w:tcMar>
          </w:tcPr>
          <w:p w14:paraId="3634B05D" w14:textId="148316C7" w:rsidR="00F931F8" w:rsidRPr="00F931F8" w:rsidDel="001B1E9C" w:rsidRDefault="00F931F8" w:rsidP="00085DCB">
            <w:pPr>
              <w:jc w:val="right"/>
              <w:rPr>
                <w:del w:id="152" w:author="Colin Watson" w:date="2015-06-04T13:55:00Z"/>
                <w:rFonts w:ascii="Garamond" w:hAnsi="Garamond"/>
                <w:sz w:val="22"/>
                <w:szCs w:val="22"/>
              </w:rPr>
            </w:pPr>
            <w:del w:id="153" w:author="Colin Watson" w:date="2015-06-04T13:55:00Z">
              <w:r w:rsidRPr="00F931F8" w:rsidDel="001B1E9C">
                <w:rPr>
                  <w:rFonts w:ascii="Garamond" w:hAnsi="Garamond"/>
                  <w:sz w:val="22"/>
                  <w:szCs w:val="22"/>
                </w:rPr>
                <w:delText>1</w:delText>
              </w:r>
            </w:del>
          </w:p>
        </w:tc>
        <w:tc>
          <w:tcPr>
            <w:tcW w:w="737" w:type="dxa"/>
            <w:shd w:val="clear" w:color="auto" w:fill="auto"/>
            <w:tcMar>
              <w:top w:w="113" w:type="dxa"/>
              <w:bottom w:w="113" w:type="dxa"/>
            </w:tcMar>
          </w:tcPr>
          <w:p w14:paraId="5E12B90E" w14:textId="040D8CEA" w:rsidR="00F931F8" w:rsidRPr="00F931F8" w:rsidDel="001B1E9C" w:rsidRDefault="00F931F8">
            <w:pPr>
              <w:rPr>
                <w:del w:id="154" w:author="Colin Watson" w:date="2015-06-04T13:55:00Z"/>
                <w:rFonts w:ascii="Garamond" w:hAnsi="Garamond"/>
                <w:sz w:val="22"/>
                <w:szCs w:val="22"/>
              </w:rPr>
            </w:pPr>
          </w:p>
        </w:tc>
        <w:tc>
          <w:tcPr>
            <w:tcW w:w="737" w:type="dxa"/>
            <w:shd w:val="clear" w:color="auto" w:fill="auto"/>
            <w:tcMar>
              <w:top w:w="113" w:type="dxa"/>
              <w:bottom w:w="113" w:type="dxa"/>
            </w:tcMar>
          </w:tcPr>
          <w:p w14:paraId="0F524704" w14:textId="16E39E77" w:rsidR="00F931F8" w:rsidRPr="00F931F8" w:rsidDel="001B1E9C" w:rsidRDefault="00F931F8">
            <w:pPr>
              <w:rPr>
                <w:del w:id="155" w:author="Colin Watson" w:date="2015-06-04T13:55:00Z"/>
                <w:rFonts w:ascii="Garamond" w:hAnsi="Garamond"/>
                <w:sz w:val="22"/>
                <w:szCs w:val="22"/>
              </w:rPr>
            </w:pPr>
          </w:p>
        </w:tc>
        <w:tc>
          <w:tcPr>
            <w:tcW w:w="5387" w:type="dxa"/>
            <w:shd w:val="clear" w:color="auto" w:fill="auto"/>
            <w:tcMar>
              <w:top w:w="113" w:type="dxa"/>
              <w:bottom w:w="113" w:type="dxa"/>
            </w:tcMar>
          </w:tcPr>
          <w:p w14:paraId="627B0F16" w14:textId="3542EA36" w:rsidR="00F931F8" w:rsidRPr="00F931F8" w:rsidDel="001B1E9C" w:rsidRDefault="00F931F8">
            <w:pPr>
              <w:rPr>
                <w:del w:id="156" w:author="Colin Watson" w:date="2015-06-04T13:55:00Z"/>
                <w:rFonts w:ascii="Garamond" w:hAnsi="Garamond"/>
                <w:sz w:val="22"/>
                <w:szCs w:val="22"/>
              </w:rPr>
            </w:pPr>
          </w:p>
        </w:tc>
        <w:tc>
          <w:tcPr>
            <w:tcW w:w="454" w:type="dxa"/>
            <w:tcBorders>
              <w:top w:val="nil"/>
              <w:bottom w:val="nil"/>
            </w:tcBorders>
            <w:tcMar>
              <w:top w:w="113" w:type="dxa"/>
              <w:bottom w:w="113" w:type="dxa"/>
            </w:tcMar>
          </w:tcPr>
          <w:p w14:paraId="25FEA665" w14:textId="631FEF2F" w:rsidR="00F931F8" w:rsidRPr="00F931F8" w:rsidDel="001B1E9C" w:rsidRDefault="00F931F8">
            <w:pPr>
              <w:rPr>
                <w:del w:id="157" w:author="Colin Watson" w:date="2015-06-04T13:55:00Z"/>
                <w:rFonts w:ascii="Garamond" w:hAnsi="Garamond"/>
                <w:sz w:val="22"/>
                <w:szCs w:val="22"/>
              </w:rPr>
            </w:pPr>
          </w:p>
        </w:tc>
        <w:tc>
          <w:tcPr>
            <w:tcW w:w="473" w:type="dxa"/>
            <w:tcMar>
              <w:top w:w="113" w:type="dxa"/>
              <w:bottom w:w="113" w:type="dxa"/>
            </w:tcMar>
          </w:tcPr>
          <w:p w14:paraId="6CC048F8" w14:textId="204580F9" w:rsidR="00F931F8" w:rsidRPr="00F931F8" w:rsidDel="001B1E9C" w:rsidRDefault="00F931F8" w:rsidP="00085DCB">
            <w:pPr>
              <w:jc w:val="right"/>
              <w:rPr>
                <w:del w:id="158" w:author="Colin Watson" w:date="2015-06-04T13:55:00Z"/>
                <w:rFonts w:ascii="Garamond" w:hAnsi="Garamond"/>
                <w:sz w:val="22"/>
                <w:szCs w:val="22"/>
              </w:rPr>
            </w:pPr>
            <w:del w:id="159" w:author="Colin Watson" w:date="2015-06-04T13:55:00Z">
              <w:r w:rsidRPr="00F931F8" w:rsidDel="001B1E9C">
                <w:rPr>
                  <w:rFonts w:ascii="Garamond" w:hAnsi="Garamond"/>
                  <w:sz w:val="22"/>
                  <w:szCs w:val="22"/>
                </w:rPr>
                <w:delText>21</w:delText>
              </w:r>
            </w:del>
          </w:p>
        </w:tc>
        <w:tc>
          <w:tcPr>
            <w:tcW w:w="737" w:type="dxa"/>
            <w:tcMar>
              <w:top w:w="113" w:type="dxa"/>
              <w:bottom w:w="113" w:type="dxa"/>
            </w:tcMar>
          </w:tcPr>
          <w:p w14:paraId="66DEB238" w14:textId="25718954" w:rsidR="00F931F8" w:rsidRPr="00F931F8" w:rsidDel="001B1E9C" w:rsidRDefault="00F931F8">
            <w:pPr>
              <w:rPr>
                <w:del w:id="160" w:author="Colin Watson" w:date="2015-06-04T13:55:00Z"/>
                <w:rFonts w:ascii="Garamond" w:hAnsi="Garamond"/>
                <w:sz w:val="22"/>
                <w:szCs w:val="22"/>
              </w:rPr>
            </w:pPr>
          </w:p>
        </w:tc>
        <w:tc>
          <w:tcPr>
            <w:tcW w:w="737" w:type="dxa"/>
            <w:tcMar>
              <w:top w:w="113" w:type="dxa"/>
              <w:bottom w:w="113" w:type="dxa"/>
            </w:tcMar>
          </w:tcPr>
          <w:p w14:paraId="04361C67" w14:textId="0FAE3030" w:rsidR="00F931F8" w:rsidRPr="00F931F8" w:rsidDel="001B1E9C" w:rsidRDefault="00F931F8">
            <w:pPr>
              <w:rPr>
                <w:del w:id="161" w:author="Colin Watson" w:date="2015-06-04T13:55:00Z"/>
                <w:rFonts w:ascii="Garamond" w:hAnsi="Garamond"/>
                <w:sz w:val="22"/>
                <w:szCs w:val="22"/>
              </w:rPr>
            </w:pPr>
          </w:p>
        </w:tc>
        <w:tc>
          <w:tcPr>
            <w:tcW w:w="5387" w:type="dxa"/>
            <w:tcMar>
              <w:top w:w="113" w:type="dxa"/>
              <w:bottom w:w="113" w:type="dxa"/>
            </w:tcMar>
          </w:tcPr>
          <w:p w14:paraId="35423DA5" w14:textId="287B5EA8" w:rsidR="00F931F8" w:rsidRPr="00F931F8" w:rsidDel="001B1E9C" w:rsidRDefault="00F931F8">
            <w:pPr>
              <w:rPr>
                <w:del w:id="162" w:author="Colin Watson" w:date="2015-06-04T13:55:00Z"/>
                <w:rFonts w:ascii="Garamond" w:hAnsi="Garamond"/>
                <w:sz w:val="22"/>
                <w:szCs w:val="22"/>
              </w:rPr>
            </w:pPr>
          </w:p>
        </w:tc>
      </w:tr>
      <w:tr w:rsidR="00F931F8" w:rsidDel="001B1E9C" w14:paraId="4AD813CA" w14:textId="07A84D0A" w:rsidTr="00F931F8">
        <w:trPr>
          <w:del w:id="163" w:author="Colin Watson" w:date="2015-06-04T13:55:00Z"/>
        </w:trPr>
        <w:tc>
          <w:tcPr>
            <w:tcW w:w="473" w:type="dxa"/>
            <w:shd w:val="clear" w:color="auto" w:fill="auto"/>
            <w:tcMar>
              <w:top w:w="113" w:type="dxa"/>
              <w:bottom w:w="113" w:type="dxa"/>
            </w:tcMar>
          </w:tcPr>
          <w:p w14:paraId="2EFC0F3A" w14:textId="1C8B6E88" w:rsidR="00F931F8" w:rsidRPr="00F931F8" w:rsidDel="001B1E9C" w:rsidRDefault="00F931F8" w:rsidP="00085DCB">
            <w:pPr>
              <w:jc w:val="right"/>
              <w:rPr>
                <w:del w:id="164" w:author="Colin Watson" w:date="2015-06-04T13:55:00Z"/>
                <w:rFonts w:ascii="Garamond" w:hAnsi="Garamond"/>
                <w:sz w:val="22"/>
                <w:szCs w:val="22"/>
              </w:rPr>
            </w:pPr>
            <w:del w:id="165" w:author="Colin Watson" w:date="2015-06-04T13:55:00Z">
              <w:r w:rsidRPr="00F931F8" w:rsidDel="001B1E9C">
                <w:rPr>
                  <w:rFonts w:ascii="Garamond" w:hAnsi="Garamond"/>
                  <w:sz w:val="22"/>
                  <w:szCs w:val="22"/>
                </w:rPr>
                <w:delText>2</w:delText>
              </w:r>
            </w:del>
          </w:p>
        </w:tc>
        <w:tc>
          <w:tcPr>
            <w:tcW w:w="737" w:type="dxa"/>
            <w:shd w:val="clear" w:color="auto" w:fill="auto"/>
            <w:tcMar>
              <w:top w:w="113" w:type="dxa"/>
              <w:bottom w:w="113" w:type="dxa"/>
            </w:tcMar>
          </w:tcPr>
          <w:p w14:paraId="44105476" w14:textId="2C1C25B5" w:rsidR="00F931F8" w:rsidRPr="00F931F8" w:rsidDel="001B1E9C" w:rsidRDefault="00F931F8">
            <w:pPr>
              <w:rPr>
                <w:del w:id="166" w:author="Colin Watson" w:date="2015-06-04T13:55:00Z"/>
                <w:rFonts w:ascii="Garamond" w:hAnsi="Garamond"/>
                <w:sz w:val="22"/>
                <w:szCs w:val="22"/>
              </w:rPr>
            </w:pPr>
          </w:p>
        </w:tc>
        <w:tc>
          <w:tcPr>
            <w:tcW w:w="737" w:type="dxa"/>
            <w:shd w:val="clear" w:color="auto" w:fill="auto"/>
            <w:tcMar>
              <w:top w:w="113" w:type="dxa"/>
              <w:bottom w:w="113" w:type="dxa"/>
            </w:tcMar>
          </w:tcPr>
          <w:p w14:paraId="41850D61" w14:textId="4EDF6379" w:rsidR="00F931F8" w:rsidRPr="00F931F8" w:rsidDel="001B1E9C" w:rsidRDefault="00F931F8">
            <w:pPr>
              <w:rPr>
                <w:del w:id="167" w:author="Colin Watson" w:date="2015-06-04T13:55:00Z"/>
                <w:rFonts w:ascii="Garamond" w:hAnsi="Garamond"/>
                <w:sz w:val="22"/>
                <w:szCs w:val="22"/>
              </w:rPr>
            </w:pPr>
          </w:p>
        </w:tc>
        <w:tc>
          <w:tcPr>
            <w:tcW w:w="5387" w:type="dxa"/>
            <w:shd w:val="clear" w:color="auto" w:fill="auto"/>
            <w:tcMar>
              <w:top w:w="113" w:type="dxa"/>
              <w:bottom w:w="113" w:type="dxa"/>
            </w:tcMar>
          </w:tcPr>
          <w:p w14:paraId="285F2C43" w14:textId="6AF8072D" w:rsidR="00F931F8" w:rsidRPr="00F931F8" w:rsidDel="001B1E9C" w:rsidRDefault="00F931F8">
            <w:pPr>
              <w:rPr>
                <w:del w:id="168" w:author="Colin Watson" w:date="2015-06-04T13:55:00Z"/>
                <w:rFonts w:ascii="Garamond" w:hAnsi="Garamond"/>
                <w:sz w:val="22"/>
                <w:szCs w:val="22"/>
              </w:rPr>
            </w:pPr>
          </w:p>
        </w:tc>
        <w:tc>
          <w:tcPr>
            <w:tcW w:w="454" w:type="dxa"/>
            <w:tcBorders>
              <w:top w:val="nil"/>
              <w:bottom w:val="nil"/>
            </w:tcBorders>
            <w:tcMar>
              <w:top w:w="113" w:type="dxa"/>
              <w:bottom w:w="113" w:type="dxa"/>
            </w:tcMar>
          </w:tcPr>
          <w:p w14:paraId="6631E100" w14:textId="48382A9B" w:rsidR="00F931F8" w:rsidRPr="00F931F8" w:rsidDel="001B1E9C" w:rsidRDefault="00F931F8">
            <w:pPr>
              <w:rPr>
                <w:del w:id="169" w:author="Colin Watson" w:date="2015-06-04T13:55:00Z"/>
                <w:rFonts w:ascii="Garamond" w:hAnsi="Garamond"/>
                <w:sz w:val="22"/>
                <w:szCs w:val="22"/>
              </w:rPr>
            </w:pPr>
          </w:p>
        </w:tc>
        <w:tc>
          <w:tcPr>
            <w:tcW w:w="473" w:type="dxa"/>
            <w:tcMar>
              <w:top w:w="113" w:type="dxa"/>
              <w:bottom w:w="113" w:type="dxa"/>
            </w:tcMar>
          </w:tcPr>
          <w:p w14:paraId="7C131D5B" w14:textId="51F3507A" w:rsidR="00F931F8" w:rsidRPr="00F931F8" w:rsidDel="001B1E9C" w:rsidRDefault="00F931F8" w:rsidP="00085DCB">
            <w:pPr>
              <w:jc w:val="right"/>
              <w:rPr>
                <w:del w:id="170" w:author="Colin Watson" w:date="2015-06-04T13:55:00Z"/>
                <w:rFonts w:ascii="Garamond" w:hAnsi="Garamond"/>
                <w:sz w:val="22"/>
                <w:szCs w:val="22"/>
              </w:rPr>
            </w:pPr>
            <w:del w:id="171" w:author="Colin Watson" w:date="2015-06-04T13:55:00Z">
              <w:r w:rsidRPr="00F931F8" w:rsidDel="001B1E9C">
                <w:rPr>
                  <w:rFonts w:ascii="Garamond" w:hAnsi="Garamond"/>
                  <w:sz w:val="22"/>
                  <w:szCs w:val="22"/>
                </w:rPr>
                <w:delText>22</w:delText>
              </w:r>
            </w:del>
          </w:p>
        </w:tc>
        <w:tc>
          <w:tcPr>
            <w:tcW w:w="737" w:type="dxa"/>
            <w:tcMar>
              <w:top w:w="113" w:type="dxa"/>
              <w:bottom w:w="113" w:type="dxa"/>
            </w:tcMar>
          </w:tcPr>
          <w:p w14:paraId="1A9E470F" w14:textId="7E634364" w:rsidR="00F931F8" w:rsidRPr="00F931F8" w:rsidDel="001B1E9C" w:rsidRDefault="00F931F8">
            <w:pPr>
              <w:rPr>
                <w:del w:id="172" w:author="Colin Watson" w:date="2015-06-04T13:55:00Z"/>
                <w:rFonts w:ascii="Garamond" w:hAnsi="Garamond"/>
                <w:sz w:val="22"/>
                <w:szCs w:val="22"/>
              </w:rPr>
            </w:pPr>
          </w:p>
        </w:tc>
        <w:tc>
          <w:tcPr>
            <w:tcW w:w="737" w:type="dxa"/>
            <w:tcMar>
              <w:top w:w="113" w:type="dxa"/>
              <w:bottom w:w="113" w:type="dxa"/>
            </w:tcMar>
          </w:tcPr>
          <w:p w14:paraId="464AFC7C" w14:textId="411D42D2" w:rsidR="00F931F8" w:rsidRPr="00F931F8" w:rsidDel="001B1E9C" w:rsidRDefault="00F931F8">
            <w:pPr>
              <w:rPr>
                <w:del w:id="173" w:author="Colin Watson" w:date="2015-06-04T13:55:00Z"/>
                <w:rFonts w:ascii="Garamond" w:hAnsi="Garamond"/>
                <w:sz w:val="22"/>
                <w:szCs w:val="22"/>
              </w:rPr>
            </w:pPr>
          </w:p>
        </w:tc>
        <w:tc>
          <w:tcPr>
            <w:tcW w:w="5387" w:type="dxa"/>
            <w:tcMar>
              <w:top w:w="113" w:type="dxa"/>
              <w:bottom w:w="113" w:type="dxa"/>
            </w:tcMar>
          </w:tcPr>
          <w:p w14:paraId="2291B4F6" w14:textId="1A9956EC" w:rsidR="00F931F8" w:rsidRPr="00F931F8" w:rsidDel="001B1E9C" w:rsidRDefault="00F931F8">
            <w:pPr>
              <w:rPr>
                <w:del w:id="174" w:author="Colin Watson" w:date="2015-06-04T13:55:00Z"/>
                <w:rFonts w:ascii="Garamond" w:hAnsi="Garamond"/>
                <w:sz w:val="22"/>
                <w:szCs w:val="22"/>
              </w:rPr>
            </w:pPr>
          </w:p>
        </w:tc>
      </w:tr>
      <w:tr w:rsidR="00F931F8" w:rsidDel="001B1E9C" w14:paraId="568B7121" w14:textId="74F5DFA2" w:rsidTr="00F931F8">
        <w:trPr>
          <w:del w:id="175" w:author="Colin Watson" w:date="2015-06-04T13:55:00Z"/>
        </w:trPr>
        <w:tc>
          <w:tcPr>
            <w:tcW w:w="473" w:type="dxa"/>
            <w:shd w:val="clear" w:color="auto" w:fill="auto"/>
            <w:tcMar>
              <w:top w:w="113" w:type="dxa"/>
              <w:bottom w:w="113" w:type="dxa"/>
            </w:tcMar>
          </w:tcPr>
          <w:p w14:paraId="4DE762EE" w14:textId="44C59D71" w:rsidR="00F931F8" w:rsidRPr="00F931F8" w:rsidDel="001B1E9C" w:rsidRDefault="00F931F8" w:rsidP="00085DCB">
            <w:pPr>
              <w:jc w:val="right"/>
              <w:rPr>
                <w:del w:id="176" w:author="Colin Watson" w:date="2015-06-04T13:55:00Z"/>
                <w:rFonts w:ascii="Garamond" w:hAnsi="Garamond"/>
                <w:sz w:val="22"/>
                <w:szCs w:val="22"/>
              </w:rPr>
            </w:pPr>
            <w:del w:id="177" w:author="Colin Watson" w:date="2015-06-04T13:55:00Z">
              <w:r w:rsidRPr="00F931F8" w:rsidDel="001B1E9C">
                <w:rPr>
                  <w:rFonts w:ascii="Garamond" w:hAnsi="Garamond"/>
                  <w:sz w:val="22"/>
                  <w:szCs w:val="22"/>
                </w:rPr>
                <w:delText>3</w:delText>
              </w:r>
            </w:del>
          </w:p>
        </w:tc>
        <w:tc>
          <w:tcPr>
            <w:tcW w:w="737" w:type="dxa"/>
            <w:shd w:val="clear" w:color="auto" w:fill="auto"/>
            <w:tcMar>
              <w:top w:w="113" w:type="dxa"/>
              <w:bottom w:w="113" w:type="dxa"/>
            </w:tcMar>
          </w:tcPr>
          <w:p w14:paraId="5E7BFEBA" w14:textId="6C35E1C6" w:rsidR="00F931F8" w:rsidRPr="00F931F8" w:rsidDel="001B1E9C" w:rsidRDefault="00F931F8">
            <w:pPr>
              <w:rPr>
                <w:del w:id="178" w:author="Colin Watson" w:date="2015-06-04T13:55:00Z"/>
                <w:rFonts w:ascii="Garamond" w:hAnsi="Garamond"/>
                <w:sz w:val="22"/>
                <w:szCs w:val="22"/>
              </w:rPr>
            </w:pPr>
          </w:p>
        </w:tc>
        <w:tc>
          <w:tcPr>
            <w:tcW w:w="737" w:type="dxa"/>
            <w:shd w:val="clear" w:color="auto" w:fill="auto"/>
            <w:tcMar>
              <w:top w:w="113" w:type="dxa"/>
              <w:bottom w:w="113" w:type="dxa"/>
            </w:tcMar>
          </w:tcPr>
          <w:p w14:paraId="55E8174F" w14:textId="6A234E15" w:rsidR="00F931F8" w:rsidRPr="00F931F8" w:rsidDel="001B1E9C" w:rsidRDefault="00F931F8">
            <w:pPr>
              <w:rPr>
                <w:del w:id="179" w:author="Colin Watson" w:date="2015-06-04T13:55:00Z"/>
                <w:rFonts w:ascii="Garamond" w:hAnsi="Garamond"/>
                <w:sz w:val="22"/>
                <w:szCs w:val="22"/>
              </w:rPr>
            </w:pPr>
          </w:p>
        </w:tc>
        <w:tc>
          <w:tcPr>
            <w:tcW w:w="5387" w:type="dxa"/>
            <w:shd w:val="clear" w:color="auto" w:fill="auto"/>
            <w:tcMar>
              <w:top w:w="113" w:type="dxa"/>
              <w:bottom w:w="113" w:type="dxa"/>
            </w:tcMar>
          </w:tcPr>
          <w:p w14:paraId="43D32790" w14:textId="67775DDC" w:rsidR="00F931F8" w:rsidRPr="00F931F8" w:rsidDel="001B1E9C" w:rsidRDefault="00F931F8">
            <w:pPr>
              <w:rPr>
                <w:del w:id="180" w:author="Colin Watson" w:date="2015-06-04T13:55:00Z"/>
                <w:rFonts w:ascii="Garamond" w:hAnsi="Garamond"/>
                <w:sz w:val="22"/>
                <w:szCs w:val="22"/>
              </w:rPr>
            </w:pPr>
          </w:p>
        </w:tc>
        <w:tc>
          <w:tcPr>
            <w:tcW w:w="454" w:type="dxa"/>
            <w:tcBorders>
              <w:top w:val="nil"/>
              <w:bottom w:val="nil"/>
            </w:tcBorders>
            <w:tcMar>
              <w:top w:w="113" w:type="dxa"/>
              <w:bottom w:w="113" w:type="dxa"/>
            </w:tcMar>
          </w:tcPr>
          <w:p w14:paraId="16A18E71" w14:textId="69589FC7" w:rsidR="00F931F8" w:rsidRPr="00F931F8" w:rsidDel="001B1E9C" w:rsidRDefault="00F931F8">
            <w:pPr>
              <w:rPr>
                <w:del w:id="181" w:author="Colin Watson" w:date="2015-06-04T13:55:00Z"/>
                <w:rFonts w:ascii="Garamond" w:hAnsi="Garamond"/>
                <w:sz w:val="22"/>
                <w:szCs w:val="22"/>
              </w:rPr>
            </w:pPr>
          </w:p>
        </w:tc>
        <w:tc>
          <w:tcPr>
            <w:tcW w:w="473" w:type="dxa"/>
            <w:tcMar>
              <w:top w:w="113" w:type="dxa"/>
              <w:bottom w:w="113" w:type="dxa"/>
            </w:tcMar>
          </w:tcPr>
          <w:p w14:paraId="12E7F216" w14:textId="1992BDA8" w:rsidR="00F931F8" w:rsidRPr="00F931F8" w:rsidDel="001B1E9C" w:rsidRDefault="00F931F8" w:rsidP="00085DCB">
            <w:pPr>
              <w:jc w:val="right"/>
              <w:rPr>
                <w:del w:id="182" w:author="Colin Watson" w:date="2015-06-04T13:55:00Z"/>
                <w:rFonts w:ascii="Garamond" w:hAnsi="Garamond"/>
                <w:sz w:val="22"/>
                <w:szCs w:val="22"/>
              </w:rPr>
            </w:pPr>
            <w:del w:id="183" w:author="Colin Watson" w:date="2015-06-04T13:55:00Z">
              <w:r w:rsidRPr="00F931F8" w:rsidDel="001B1E9C">
                <w:rPr>
                  <w:rFonts w:ascii="Garamond" w:hAnsi="Garamond"/>
                  <w:sz w:val="22"/>
                  <w:szCs w:val="22"/>
                </w:rPr>
                <w:delText>23</w:delText>
              </w:r>
            </w:del>
          </w:p>
        </w:tc>
        <w:tc>
          <w:tcPr>
            <w:tcW w:w="737" w:type="dxa"/>
            <w:tcMar>
              <w:top w:w="113" w:type="dxa"/>
              <w:bottom w:w="113" w:type="dxa"/>
            </w:tcMar>
          </w:tcPr>
          <w:p w14:paraId="6587ED3C" w14:textId="2D8296FF" w:rsidR="00F931F8" w:rsidRPr="00F931F8" w:rsidDel="001B1E9C" w:rsidRDefault="00F931F8">
            <w:pPr>
              <w:rPr>
                <w:del w:id="184" w:author="Colin Watson" w:date="2015-06-04T13:55:00Z"/>
                <w:rFonts w:ascii="Garamond" w:hAnsi="Garamond"/>
                <w:sz w:val="22"/>
                <w:szCs w:val="22"/>
              </w:rPr>
            </w:pPr>
          </w:p>
        </w:tc>
        <w:tc>
          <w:tcPr>
            <w:tcW w:w="737" w:type="dxa"/>
            <w:tcMar>
              <w:top w:w="113" w:type="dxa"/>
              <w:bottom w:w="113" w:type="dxa"/>
            </w:tcMar>
          </w:tcPr>
          <w:p w14:paraId="30D3E866" w14:textId="05E77AA0" w:rsidR="00F931F8" w:rsidRPr="00F931F8" w:rsidDel="001B1E9C" w:rsidRDefault="00F931F8">
            <w:pPr>
              <w:rPr>
                <w:del w:id="185" w:author="Colin Watson" w:date="2015-06-04T13:55:00Z"/>
                <w:rFonts w:ascii="Garamond" w:hAnsi="Garamond"/>
                <w:sz w:val="22"/>
                <w:szCs w:val="22"/>
              </w:rPr>
            </w:pPr>
          </w:p>
        </w:tc>
        <w:tc>
          <w:tcPr>
            <w:tcW w:w="5387" w:type="dxa"/>
            <w:tcMar>
              <w:top w:w="113" w:type="dxa"/>
              <w:bottom w:w="113" w:type="dxa"/>
            </w:tcMar>
          </w:tcPr>
          <w:p w14:paraId="4EE23155" w14:textId="1C57F244" w:rsidR="00F931F8" w:rsidRPr="00F931F8" w:rsidDel="001B1E9C" w:rsidRDefault="00F931F8">
            <w:pPr>
              <w:rPr>
                <w:del w:id="186" w:author="Colin Watson" w:date="2015-06-04T13:55:00Z"/>
                <w:rFonts w:ascii="Garamond" w:hAnsi="Garamond"/>
                <w:sz w:val="22"/>
                <w:szCs w:val="22"/>
              </w:rPr>
            </w:pPr>
          </w:p>
        </w:tc>
      </w:tr>
      <w:tr w:rsidR="00F931F8" w:rsidDel="001B1E9C" w14:paraId="5E8FA0DC" w14:textId="24BFD426" w:rsidTr="00F931F8">
        <w:trPr>
          <w:del w:id="187" w:author="Colin Watson" w:date="2015-06-04T13:55:00Z"/>
        </w:trPr>
        <w:tc>
          <w:tcPr>
            <w:tcW w:w="473" w:type="dxa"/>
            <w:shd w:val="clear" w:color="auto" w:fill="auto"/>
            <w:tcMar>
              <w:top w:w="113" w:type="dxa"/>
              <w:bottom w:w="113" w:type="dxa"/>
            </w:tcMar>
          </w:tcPr>
          <w:p w14:paraId="4EB77AB8" w14:textId="3C73C597" w:rsidR="00F931F8" w:rsidRPr="00F931F8" w:rsidDel="001B1E9C" w:rsidRDefault="00F931F8" w:rsidP="00085DCB">
            <w:pPr>
              <w:jc w:val="right"/>
              <w:rPr>
                <w:del w:id="188" w:author="Colin Watson" w:date="2015-06-04T13:55:00Z"/>
                <w:rFonts w:ascii="Garamond" w:hAnsi="Garamond"/>
                <w:sz w:val="22"/>
                <w:szCs w:val="22"/>
              </w:rPr>
            </w:pPr>
            <w:del w:id="189" w:author="Colin Watson" w:date="2015-06-04T13:55:00Z">
              <w:r w:rsidRPr="00F931F8" w:rsidDel="001B1E9C">
                <w:rPr>
                  <w:rFonts w:ascii="Garamond" w:hAnsi="Garamond"/>
                  <w:sz w:val="22"/>
                  <w:szCs w:val="22"/>
                </w:rPr>
                <w:delText>4</w:delText>
              </w:r>
            </w:del>
          </w:p>
        </w:tc>
        <w:tc>
          <w:tcPr>
            <w:tcW w:w="737" w:type="dxa"/>
            <w:shd w:val="clear" w:color="auto" w:fill="auto"/>
            <w:tcMar>
              <w:top w:w="113" w:type="dxa"/>
              <w:bottom w:w="113" w:type="dxa"/>
            </w:tcMar>
          </w:tcPr>
          <w:p w14:paraId="3E7FE45E" w14:textId="4070119D" w:rsidR="00F931F8" w:rsidRPr="00F931F8" w:rsidDel="001B1E9C" w:rsidRDefault="00F931F8">
            <w:pPr>
              <w:rPr>
                <w:del w:id="190" w:author="Colin Watson" w:date="2015-06-04T13:55:00Z"/>
                <w:rFonts w:ascii="Garamond" w:hAnsi="Garamond"/>
                <w:sz w:val="22"/>
                <w:szCs w:val="22"/>
              </w:rPr>
            </w:pPr>
          </w:p>
        </w:tc>
        <w:tc>
          <w:tcPr>
            <w:tcW w:w="737" w:type="dxa"/>
            <w:shd w:val="clear" w:color="auto" w:fill="auto"/>
            <w:tcMar>
              <w:top w:w="113" w:type="dxa"/>
              <w:bottom w:w="113" w:type="dxa"/>
            </w:tcMar>
          </w:tcPr>
          <w:p w14:paraId="4B68BAC5" w14:textId="2660931F" w:rsidR="00F931F8" w:rsidRPr="00F931F8" w:rsidDel="001B1E9C" w:rsidRDefault="00F931F8">
            <w:pPr>
              <w:rPr>
                <w:del w:id="191" w:author="Colin Watson" w:date="2015-06-04T13:55:00Z"/>
                <w:rFonts w:ascii="Garamond" w:hAnsi="Garamond"/>
                <w:sz w:val="22"/>
                <w:szCs w:val="22"/>
              </w:rPr>
            </w:pPr>
          </w:p>
        </w:tc>
        <w:tc>
          <w:tcPr>
            <w:tcW w:w="5387" w:type="dxa"/>
            <w:shd w:val="clear" w:color="auto" w:fill="auto"/>
            <w:tcMar>
              <w:top w:w="113" w:type="dxa"/>
              <w:bottom w:w="113" w:type="dxa"/>
            </w:tcMar>
          </w:tcPr>
          <w:p w14:paraId="0BD2027E" w14:textId="61F8D2FE" w:rsidR="00F931F8" w:rsidRPr="00F931F8" w:rsidDel="001B1E9C" w:rsidRDefault="00F931F8">
            <w:pPr>
              <w:rPr>
                <w:del w:id="192" w:author="Colin Watson" w:date="2015-06-04T13:55:00Z"/>
                <w:rFonts w:ascii="Garamond" w:hAnsi="Garamond"/>
                <w:sz w:val="22"/>
                <w:szCs w:val="22"/>
              </w:rPr>
            </w:pPr>
          </w:p>
        </w:tc>
        <w:tc>
          <w:tcPr>
            <w:tcW w:w="454" w:type="dxa"/>
            <w:tcBorders>
              <w:top w:val="nil"/>
              <w:bottom w:val="nil"/>
            </w:tcBorders>
            <w:tcMar>
              <w:top w:w="113" w:type="dxa"/>
              <w:bottom w:w="113" w:type="dxa"/>
            </w:tcMar>
          </w:tcPr>
          <w:p w14:paraId="12B656F8" w14:textId="21C34619" w:rsidR="00F931F8" w:rsidRPr="00F931F8" w:rsidDel="001B1E9C" w:rsidRDefault="00F931F8">
            <w:pPr>
              <w:rPr>
                <w:del w:id="193" w:author="Colin Watson" w:date="2015-06-04T13:55:00Z"/>
                <w:rFonts w:ascii="Garamond" w:hAnsi="Garamond"/>
                <w:sz w:val="22"/>
                <w:szCs w:val="22"/>
              </w:rPr>
            </w:pPr>
          </w:p>
        </w:tc>
        <w:tc>
          <w:tcPr>
            <w:tcW w:w="473" w:type="dxa"/>
            <w:tcMar>
              <w:top w:w="113" w:type="dxa"/>
              <w:bottom w:w="113" w:type="dxa"/>
            </w:tcMar>
          </w:tcPr>
          <w:p w14:paraId="754CFE38" w14:textId="4A382667" w:rsidR="00F931F8" w:rsidRPr="00F931F8" w:rsidDel="001B1E9C" w:rsidRDefault="00F931F8" w:rsidP="00085DCB">
            <w:pPr>
              <w:jc w:val="right"/>
              <w:rPr>
                <w:del w:id="194" w:author="Colin Watson" w:date="2015-06-04T13:55:00Z"/>
                <w:rFonts w:ascii="Garamond" w:hAnsi="Garamond"/>
                <w:sz w:val="22"/>
                <w:szCs w:val="22"/>
              </w:rPr>
            </w:pPr>
            <w:del w:id="195" w:author="Colin Watson" w:date="2015-06-04T13:55:00Z">
              <w:r w:rsidRPr="00F931F8" w:rsidDel="001B1E9C">
                <w:rPr>
                  <w:rFonts w:ascii="Garamond" w:hAnsi="Garamond"/>
                  <w:sz w:val="22"/>
                  <w:szCs w:val="22"/>
                </w:rPr>
                <w:delText>24</w:delText>
              </w:r>
            </w:del>
          </w:p>
        </w:tc>
        <w:tc>
          <w:tcPr>
            <w:tcW w:w="737" w:type="dxa"/>
            <w:tcMar>
              <w:top w:w="113" w:type="dxa"/>
              <w:bottom w:w="113" w:type="dxa"/>
            </w:tcMar>
          </w:tcPr>
          <w:p w14:paraId="198D16E4" w14:textId="672618D4" w:rsidR="00F931F8" w:rsidRPr="00F931F8" w:rsidDel="001B1E9C" w:rsidRDefault="00F931F8">
            <w:pPr>
              <w:rPr>
                <w:del w:id="196" w:author="Colin Watson" w:date="2015-06-04T13:55:00Z"/>
                <w:rFonts w:ascii="Garamond" w:hAnsi="Garamond"/>
                <w:sz w:val="22"/>
                <w:szCs w:val="22"/>
              </w:rPr>
            </w:pPr>
          </w:p>
        </w:tc>
        <w:tc>
          <w:tcPr>
            <w:tcW w:w="737" w:type="dxa"/>
            <w:tcMar>
              <w:top w:w="113" w:type="dxa"/>
              <w:bottom w:w="113" w:type="dxa"/>
            </w:tcMar>
          </w:tcPr>
          <w:p w14:paraId="7D87D9A0" w14:textId="3B936DEF" w:rsidR="00F931F8" w:rsidRPr="00F931F8" w:rsidDel="001B1E9C" w:rsidRDefault="00F931F8">
            <w:pPr>
              <w:rPr>
                <w:del w:id="197" w:author="Colin Watson" w:date="2015-06-04T13:55:00Z"/>
                <w:rFonts w:ascii="Garamond" w:hAnsi="Garamond"/>
                <w:sz w:val="22"/>
                <w:szCs w:val="22"/>
              </w:rPr>
            </w:pPr>
          </w:p>
        </w:tc>
        <w:tc>
          <w:tcPr>
            <w:tcW w:w="5387" w:type="dxa"/>
            <w:tcMar>
              <w:top w:w="113" w:type="dxa"/>
              <w:bottom w:w="113" w:type="dxa"/>
            </w:tcMar>
          </w:tcPr>
          <w:p w14:paraId="78332E99" w14:textId="21ED3966" w:rsidR="00F931F8" w:rsidRPr="00F931F8" w:rsidDel="001B1E9C" w:rsidRDefault="00F931F8">
            <w:pPr>
              <w:rPr>
                <w:del w:id="198" w:author="Colin Watson" w:date="2015-06-04T13:55:00Z"/>
                <w:rFonts w:ascii="Garamond" w:hAnsi="Garamond"/>
                <w:sz w:val="22"/>
                <w:szCs w:val="22"/>
              </w:rPr>
            </w:pPr>
          </w:p>
        </w:tc>
      </w:tr>
      <w:tr w:rsidR="00F931F8" w:rsidDel="001B1E9C" w14:paraId="0E777ABF" w14:textId="79B89813" w:rsidTr="00F931F8">
        <w:trPr>
          <w:del w:id="199" w:author="Colin Watson" w:date="2015-06-04T13:55:00Z"/>
        </w:trPr>
        <w:tc>
          <w:tcPr>
            <w:tcW w:w="473" w:type="dxa"/>
            <w:shd w:val="clear" w:color="auto" w:fill="auto"/>
            <w:tcMar>
              <w:top w:w="113" w:type="dxa"/>
              <w:bottom w:w="113" w:type="dxa"/>
            </w:tcMar>
          </w:tcPr>
          <w:p w14:paraId="40024823" w14:textId="55F37224" w:rsidR="00F931F8" w:rsidRPr="00F931F8" w:rsidDel="001B1E9C" w:rsidRDefault="00F931F8" w:rsidP="00085DCB">
            <w:pPr>
              <w:jc w:val="right"/>
              <w:rPr>
                <w:del w:id="200" w:author="Colin Watson" w:date="2015-06-04T13:55:00Z"/>
                <w:rFonts w:ascii="Garamond" w:hAnsi="Garamond"/>
                <w:sz w:val="22"/>
                <w:szCs w:val="22"/>
              </w:rPr>
            </w:pPr>
            <w:del w:id="201" w:author="Colin Watson" w:date="2015-06-04T13:55:00Z">
              <w:r w:rsidRPr="00F931F8" w:rsidDel="001B1E9C">
                <w:rPr>
                  <w:rFonts w:ascii="Garamond" w:hAnsi="Garamond"/>
                  <w:sz w:val="22"/>
                  <w:szCs w:val="22"/>
                </w:rPr>
                <w:delText>5</w:delText>
              </w:r>
            </w:del>
          </w:p>
        </w:tc>
        <w:tc>
          <w:tcPr>
            <w:tcW w:w="737" w:type="dxa"/>
            <w:shd w:val="clear" w:color="auto" w:fill="auto"/>
            <w:tcMar>
              <w:top w:w="113" w:type="dxa"/>
              <w:bottom w:w="113" w:type="dxa"/>
            </w:tcMar>
          </w:tcPr>
          <w:p w14:paraId="471B0CBC" w14:textId="776EB102" w:rsidR="00F931F8" w:rsidRPr="00F931F8" w:rsidDel="001B1E9C" w:rsidRDefault="00F931F8">
            <w:pPr>
              <w:rPr>
                <w:del w:id="202" w:author="Colin Watson" w:date="2015-06-04T13:55:00Z"/>
                <w:rFonts w:ascii="Garamond" w:hAnsi="Garamond"/>
                <w:sz w:val="22"/>
                <w:szCs w:val="22"/>
              </w:rPr>
            </w:pPr>
          </w:p>
        </w:tc>
        <w:tc>
          <w:tcPr>
            <w:tcW w:w="737" w:type="dxa"/>
            <w:shd w:val="clear" w:color="auto" w:fill="auto"/>
            <w:tcMar>
              <w:top w:w="113" w:type="dxa"/>
              <w:bottom w:w="113" w:type="dxa"/>
            </w:tcMar>
          </w:tcPr>
          <w:p w14:paraId="73C468F4" w14:textId="6C898313" w:rsidR="00F931F8" w:rsidRPr="00F931F8" w:rsidDel="001B1E9C" w:rsidRDefault="00F931F8">
            <w:pPr>
              <w:rPr>
                <w:del w:id="203" w:author="Colin Watson" w:date="2015-06-04T13:55:00Z"/>
                <w:rFonts w:ascii="Garamond" w:hAnsi="Garamond"/>
                <w:sz w:val="22"/>
                <w:szCs w:val="22"/>
              </w:rPr>
            </w:pPr>
          </w:p>
        </w:tc>
        <w:tc>
          <w:tcPr>
            <w:tcW w:w="5387" w:type="dxa"/>
            <w:shd w:val="clear" w:color="auto" w:fill="auto"/>
            <w:tcMar>
              <w:top w:w="113" w:type="dxa"/>
              <w:bottom w:w="113" w:type="dxa"/>
            </w:tcMar>
          </w:tcPr>
          <w:p w14:paraId="50FB3E9E" w14:textId="727658B9" w:rsidR="00F931F8" w:rsidRPr="00F931F8" w:rsidDel="001B1E9C" w:rsidRDefault="00F931F8">
            <w:pPr>
              <w:rPr>
                <w:del w:id="204" w:author="Colin Watson" w:date="2015-06-04T13:55:00Z"/>
                <w:rFonts w:ascii="Garamond" w:hAnsi="Garamond"/>
                <w:sz w:val="22"/>
                <w:szCs w:val="22"/>
              </w:rPr>
            </w:pPr>
          </w:p>
        </w:tc>
        <w:tc>
          <w:tcPr>
            <w:tcW w:w="454" w:type="dxa"/>
            <w:tcBorders>
              <w:top w:val="nil"/>
              <w:bottom w:val="nil"/>
            </w:tcBorders>
            <w:tcMar>
              <w:top w:w="113" w:type="dxa"/>
              <w:bottom w:w="113" w:type="dxa"/>
            </w:tcMar>
          </w:tcPr>
          <w:p w14:paraId="519E157B" w14:textId="4136B5E8" w:rsidR="00F931F8" w:rsidRPr="00F931F8" w:rsidDel="001B1E9C" w:rsidRDefault="00F931F8">
            <w:pPr>
              <w:rPr>
                <w:del w:id="205" w:author="Colin Watson" w:date="2015-06-04T13:55:00Z"/>
                <w:rFonts w:ascii="Garamond" w:hAnsi="Garamond"/>
                <w:sz w:val="22"/>
                <w:szCs w:val="22"/>
              </w:rPr>
            </w:pPr>
          </w:p>
        </w:tc>
        <w:tc>
          <w:tcPr>
            <w:tcW w:w="473" w:type="dxa"/>
            <w:tcMar>
              <w:top w:w="113" w:type="dxa"/>
              <w:bottom w:w="113" w:type="dxa"/>
            </w:tcMar>
          </w:tcPr>
          <w:p w14:paraId="0DEA1A60" w14:textId="2D9B0EA1" w:rsidR="00F931F8" w:rsidRPr="00F931F8" w:rsidDel="001B1E9C" w:rsidRDefault="00F931F8" w:rsidP="00085DCB">
            <w:pPr>
              <w:jc w:val="right"/>
              <w:rPr>
                <w:del w:id="206" w:author="Colin Watson" w:date="2015-06-04T13:55:00Z"/>
                <w:rFonts w:ascii="Garamond" w:hAnsi="Garamond"/>
                <w:sz w:val="22"/>
                <w:szCs w:val="22"/>
              </w:rPr>
            </w:pPr>
            <w:del w:id="207" w:author="Colin Watson" w:date="2015-06-04T13:55:00Z">
              <w:r w:rsidRPr="00F931F8" w:rsidDel="001B1E9C">
                <w:rPr>
                  <w:rFonts w:ascii="Garamond" w:hAnsi="Garamond"/>
                  <w:sz w:val="22"/>
                  <w:szCs w:val="22"/>
                </w:rPr>
                <w:delText>25</w:delText>
              </w:r>
            </w:del>
          </w:p>
        </w:tc>
        <w:tc>
          <w:tcPr>
            <w:tcW w:w="737" w:type="dxa"/>
            <w:tcMar>
              <w:top w:w="113" w:type="dxa"/>
              <w:bottom w:w="113" w:type="dxa"/>
            </w:tcMar>
          </w:tcPr>
          <w:p w14:paraId="15D1EE96" w14:textId="308CF0DC" w:rsidR="00F931F8" w:rsidRPr="00F931F8" w:rsidDel="001B1E9C" w:rsidRDefault="00F931F8">
            <w:pPr>
              <w:rPr>
                <w:del w:id="208" w:author="Colin Watson" w:date="2015-06-04T13:55:00Z"/>
                <w:rFonts w:ascii="Garamond" w:hAnsi="Garamond"/>
                <w:sz w:val="22"/>
                <w:szCs w:val="22"/>
              </w:rPr>
            </w:pPr>
          </w:p>
        </w:tc>
        <w:tc>
          <w:tcPr>
            <w:tcW w:w="737" w:type="dxa"/>
            <w:tcMar>
              <w:top w:w="113" w:type="dxa"/>
              <w:bottom w:w="113" w:type="dxa"/>
            </w:tcMar>
          </w:tcPr>
          <w:p w14:paraId="3574676C" w14:textId="2A00EE82" w:rsidR="00F931F8" w:rsidRPr="00F931F8" w:rsidDel="001B1E9C" w:rsidRDefault="00F931F8">
            <w:pPr>
              <w:rPr>
                <w:del w:id="209" w:author="Colin Watson" w:date="2015-06-04T13:55:00Z"/>
                <w:rFonts w:ascii="Garamond" w:hAnsi="Garamond"/>
                <w:sz w:val="22"/>
                <w:szCs w:val="22"/>
              </w:rPr>
            </w:pPr>
          </w:p>
        </w:tc>
        <w:tc>
          <w:tcPr>
            <w:tcW w:w="5387" w:type="dxa"/>
            <w:tcMar>
              <w:top w:w="113" w:type="dxa"/>
              <w:bottom w:w="113" w:type="dxa"/>
            </w:tcMar>
          </w:tcPr>
          <w:p w14:paraId="38AAE09B" w14:textId="00CAA8C1" w:rsidR="00F931F8" w:rsidRPr="00F931F8" w:rsidDel="001B1E9C" w:rsidRDefault="00F931F8">
            <w:pPr>
              <w:rPr>
                <w:del w:id="210" w:author="Colin Watson" w:date="2015-06-04T13:55:00Z"/>
                <w:rFonts w:ascii="Garamond" w:hAnsi="Garamond"/>
                <w:sz w:val="22"/>
                <w:szCs w:val="22"/>
              </w:rPr>
            </w:pPr>
          </w:p>
        </w:tc>
      </w:tr>
      <w:tr w:rsidR="00F931F8" w:rsidDel="001B1E9C" w14:paraId="12BC4DB4" w14:textId="1C3B4FDE" w:rsidTr="00F931F8">
        <w:trPr>
          <w:del w:id="211" w:author="Colin Watson" w:date="2015-06-04T13:55:00Z"/>
        </w:trPr>
        <w:tc>
          <w:tcPr>
            <w:tcW w:w="473" w:type="dxa"/>
            <w:shd w:val="clear" w:color="auto" w:fill="auto"/>
            <w:tcMar>
              <w:top w:w="113" w:type="dxa"/>
              <w:bottom w:w="113" w:type="dxa"/>
            </w:tcMar>
          </w:tcPr>
          <w:p w14:paraId="493D1900" w14:textId="0D4409AF" w:rsidR="00F931F8" w:rsidRPr="00F931F8" w:rsidDel="001B1E9C" w:rsidRDefault="00F931F8" w:rsidP="00085DCB">
            <w:pPr>
              <w:jc w:val="right"/>
              <w:rPr>
                <w:del w:id="212" w:author="Colin Watson" w:date="2015-06-04T13:55:00Z"/>
                <w:rFonts w:ascii="Garamond" w:hAnsi="Garamond"/>
                <w:sz w:val="22"/>
                <w:szCs w:val="22"/>
              </w:rPr>
            </w:pPr>
            <w:del w:id="213" w:author="Colin Watson" w:date="2015-06-04T13:55:00Z">
              <w:r w:rsidRPr="00F931F8" w:rsidDel="001B1E9C">
                <w:rPr>
                  <w:rFonts w:ascii="Garamond" w:hAnsi="Garamond"/>
                  <w:sz w:val="22"/>
                  <w:szCs w:val="22"/>
                </w:rPr>
                <w:delText>6</w:delText>
              </w:r>
            </w:del>
          </w:p>
        </w:tc>
        <w:tc>
          <w:tcPr>
            <w:tcW w:w="737" w:type="dxa"/>
            <w:shd w:val="clear" w:color="auto" w:fill="auto"/>
            <w:tcMar>
              <w:top w:w="113" w:type="dxa"/>
              <w:bottom w:w="113" w:type="dxa"/>
            </w:tcMar>
          </w:tcPr>
          <w:p w14:paraId="18AC9C19" w14:textId="06342B89" w:rsidR="00F931F8" w:rsidRPr="00F931F8" w:rsidDel="001B1E9C" w:rsidRDefault="00F931F8">
            <w:pPr>
              <w:rPr>
                <w:del w:id="214" w:author="Colin Watson" w:date="2015-06-04T13:55:00Z"/>
                <w:rFonts w:ascii="Garamond" w:hAnsi="Garamond"/>
                <w:sz w:val="22"/>
                <w:szCs w:val="22"/>
              </w:rPr>
            </w:pPr>
          </w:p>
        </w:tc>
        <w:tc>
          <w:tcPr>
            <w:tcW w:w="737" w:type="dxa"/>
            <w:shd w:val="clear" w:color="auto" w:fill="auto"/>
            <w:tcMar>
              <w:top w:w="113" w:type="dxa"/>
              <w:bottom w:w="113" w:type="dxa"/>
            </w:tcMar>
          </w:tcPr>
          <w:p w14:paraId="30ED3317" w14:textId="1A76D9A6" w:rsidR="00F931F8" w:rsidRPr="00F931F8" w:rsidDel="001B1E9C" w:rsidRDefault="00F931F8">
            <w:pPr>
              <w:rPr>
                <w:del w:id="215" w:author="Colin Watson" w:date="2015-06-04T13:55:00Z"/>
                <w:rFonts w:ascii="Garamond" w:hAnsi="Garamond"/>
                <w:sz w:val="22"/>
                <w:szCs w:val="22"/>
              </w:rPr>
            </w:pPr>
          </w:p>
        </w:tc>
        <w:tc>
          <w:tcPr>
            <w:tcW w:w="5387" w:type="dxa"/>
            <w:shd w:val="clear" w:color="auto" w:fill="auto"/>
            <w:tcMar>
              <w:top w:w="113" w:type="dxa"/>
              <w:bottom w:w="113" w:type="dxa"/>
            </w:tcMar>
          </w:tcPr>
          <w:p w14:paraId="16CDC230" w14:textId="5C887597" w:rsidR="00F931F8" w:rsidRPr="00F931F8" w:rsidDel="001B1E9C" w:rsidRDefault="00F931F8">
            <w:pPr>
              <w:rPr>
                <w:del w:id="216" w:author="Colin Watson" w:date="2015-06-04T13:55:00Z"/>
                <w:rFonts w:ascii="Garamond" w:hAnsi="Garamond"/>
                <w:sz w:val="22"/>
                <w:szCs w:val="22"/>
              </w:rPr>
            </w:pPr>
          </w:p>
        </w:tc>
        <w:tc>
          <w:tcPr>
            <w:tcW w:w="454" w:type="dxa"/>
            <w:tcBorders>
              <w:top w:val="nil"/>
              <w:bottom w:val="nil"/>
            </w:tcBorders>
            <w:tcMar>
              <w:top w:w="113" w:type="dxa"/>
              <w:bottom w:w="113" w:type="dxa"/>
            </w:tcMar>
          </w:tcPr>
          <w:p w14:paraId="6E9F7431" w14:textId="7A141C36" w:rsidR="00F931F8" w:rsidRPr="00F931F8" w:rsidDel="001B1E9C" w:rsidRDefault="00F931F8">
            <w:pPr>
              <w:rPr>
                <w:del w:id="217" w:author="Colin Watson" w:date="2015-06-04T13:55:00Z"/>
                <w:rFonts w:ascii="Garamond" w:hAnsi="Garamond"/>
                <w:sz w:val="22"/>
                <w:szCs w:val="22"/>
              </w:rPr>
            </w:pPr>
          </w:p>
        </w:tc>
        <w:tc>
          <w:tcPr>
            <w:tcW w:w="473" w:type="dxa"/>
            <w:tcMar>
              <w:top w:w="113" w:type="dxa"/>
              <w:bottom w:w="113" w:type="dxa"/>
            </w:tcMar>
          </w:tcPr>
          <w:p w14:paraId="2388BB99" w14:textId="27851A2E" w:rsidR="00F931F8" w:rsidRPr="00F931F8" w:rsidDel="001B1E9C" w:rsidRDefault="00F931F8" w:rsidP="00085DCB">
            <w:pPr>
              <w:jc w:val="right"/>
              <w:rPr>
                <w:del w:id="218" w:author="Colin Watson" w:date="2015-06-04T13:55:00Z"/>
                <w:rFonts w:ascii="Garamond" w:hAnsi="Garamond"/>
                <w:sz w:val="22"/>
                <w:szCs w:val="22"/>
              </w:rPr>
            </w:pPr>
            <w:del w:id="219" w:author="Colin Watson" w:date="2015-06-04T13:55:00Z">
              <w:r w:rsidRPr="00F931F8" w:rsidDel="001B1E9C">
                <w:rPr>
                  <w:rFonts w:ascii="Garamond" w:hAnsi="Garamond"/>
                  <w:sz w:val="22"/>
                  <w:szCs w:val="22"/>
                </w:rPr>
                <w:delText>26</w:delText>
              </w:r>
            </w:del>
          </w:p>
        </w:tc>
        <w:tc>
          <w:tcPr>
            <w:tcW w:w="737" w:type="dxa"/>
            <w:tcMar>
              <w:top w:w="113" w:type="dxa"/>
              <w:bottom w:w="113" w:type="dxa"/>
            </w:tcMar>
          </w:tcPr>
          <w:p w14:paraId="5F879A65" w14:textId="384A2E27" w:rsidR="00F931F8" w:rsidRPr="00F931F8" w:rsidDel="001B1E9C" w:rsidRDefault="00F931F8">
            <w:pPr>
              <w:rPr>
                <w:del w:id="220" w:author="Colin Watson" w:date="2015-06-04T13:55:00Z"/>
                <w:rFonts w:ascii="Garamond" w:hAnsi="Garamond"/>
                <w:sz w:val="22"/>
                <w:szCs w:val="22"/>
              </w:rPr>
            </w:pPr>
          </w:p>
        </w:tc>
        <w:tc>
          <w:tcPr>
            <w:tcW w:w="737" w:type="dxa"/>
            <w:tcMar>
              <w:top w:w="113" w:type="dxa"/>
              <w:bottom w:w="113" w:type="dxa"/>
            </w:tcMar>
          </w:tcPr>
          <w:p w14:paraId="012BDF13" w14:textId="10D96709" w:rsidR="00F931F8" w:rsidRPr="00F931F8" w:rsidDel="001B1E9C" w:rsidRDefault="00F931F8">
            <w:pPr>
              <w:rPr>
                <w:del w:id="221" w:author="Colin Watson" w:date="2015-06-04T13:55:00Z"/>
                <w:rFonts w:ascii="Garamond" w:hAnsi="Garamond"/>
                <w:sz w:val="22"/>
                <w:szCs w:val="22"/>
              </w:rPr>
            </w:pPr>
          </w:p>
        </w:tc>
        <w:tc>
          <w:tcPr>
            <w:tcW w:w="5387" w:type="dxa"/>
            <w:tcMar>
              <w:top w:w="113" w:type="dxa"/>
              <w:bottom w:w="113" w:type="dxa"/>
            </w:tcMar>
          </w:tcPr>
          <w:p w14:paraId="763963F3" w14:textId="7F528813" w:rsidR="00F931F8" w:rsidRPr="00F931F8" w:rsidDel="001B1E9C" w:rsidRDefault="00F931F8">
            <w:pPr>
              <w:rPr>
                <w:del w:id="222" w:author="Colin Watson" w:date="2015-06-04T13:55:00Z"/>
                <w:rFonts w:ascii="Garamond" w:hAnsi="Garamond"/>
                <w:sz w:val="22"/>
                <w:szCs w:val="22"/>
              </w:rPr>
            </w:pPr>
          </w:p>
        </w:tc>
      </w:tr>
      <w:tr w:rsidR="00F931F8" w:rsidDel="001B1E9C" w14:paraId="13539764" w14:textId="262DAF9F" w:rsidTr="00F931F8">
        <w:trPr>
          <w:del w:id="223" w:author="Colin Watson" w:date="2015-06-04T13:55:00Z"/>
        </w:trPr>
        <w:tc>
          <w:tcPr>
            <w:tcW w:w="473" w:type="dxa"/>
            <w:shd w:val="clear" w:color="auto" w:fill="auto"/>
            <w:tcMar>
              <w:top w:w="113" w:type="dxa"/>
              <w:bottom w:w="113" w:type="dxa"/>
            </w:tcMar>
          </w:tcPr>
          <w:p w14:paraId="192E0EC8" w14:textId="35C01689" w:rsidR="00F931F8" w:rsidRPr="00F931F8" w:rsidDel="001B1E9C" w:rsidRDefault="00F931F8" w:rsidP="00085DCB">
            <w:pPr>
              <w:jc w:val="right"/>
              <w:rPr>
                <w:del w:id="224" w:author="Colin Watson" w:date="2015-06-04T13:55:00Z"/>
                <w:rFonts w:ascii="Garamond" w:hAnsi="Garamond"/>
                <w:sz w:val="22"/>
                <w:szCs w:val="22"/>
              </w:rPr>
            </w:pPr>
            <w:del w:id="225" w:author="Colin Watson" w:date="2015-06-04T13:55:00Z">
              <w:r w:rsidRPr="00F931F8" w:rsidDel="001B1E9C">
                <w:rPr>
                  <w:rFonts w:ascii="Garamond" w:hAnsi="Garamond"/>
                  <w:sz w:val="22"/>
                  <w:szCs w:val="22"/>
                </w:rPr>
                <w:delText>7</w:delText>
              </w:r>
            </w:del>
          </w:p>
        </w:tc>
        <w:tc>
          <w:tcPr>
            <w:tcW w:w="737" w:type="dxa"/>
            <w:shd w:val="clear" w:color="auto" w:fill="auto"/>
            <w:tcMar>
              <w:top w:w="113" w:type="dxa"/>
              <w:bottom w:w="113" w:type="dxa"/>
            </w:tcMar>
          </w:tcPr>
          <w:p w14:paraId="5CFD9F92" w14:textId="252D5113" w:rsidR="00F931F8" w:rsidRPr="00F931F8" w:rsidDel="001B1E9C" w:rsidRDefault="00F931F8">
            <w:pPr>
              <w:rPr>
                <w:del w:id="226" w:author="Colin Watson" w:date="2015-06-04T13:55:00Z"/>
                <w:rFonts w:ascii="Garamond" w:hAnsi="Garamond"/>
                <w:sz w:val="22"/>
                <w:szCs w:val="22"/>
              </w:rPr>
            </w:pPr>
          </w:p>
        </w:tc>
        <w:tc>
          <w:tcPr>
            <w:tcW w:w="737" w:type="dxa"/>
            <w:shd w:val="clear" w:color="auto" w:fill="auto"/>
            <w:tcMar>
              <w:top w:w="113" w:type="dxa"/>
              <w:bottom w:w="113" w:type="dxa"/>
            </w:tcMar>
          </w:tcPr>
          <w:p w14:paraId="08DF9230" w14:textId="568C0E6F" w:rsidR="00F931F8" w:rsidRPr="00F931F8" w:rsidDel="001B1E9C" w:rsidRDefault="00F931F8">
            <w:pPr>
              <w:rPr>
                <w:del w:id="227" w:author="Colin Watson" w:date="2015-06-04T13:55:00Z"/>
                <w:rFonts w:ascii="Garamond" w:hAnsi="Garamond"/>
                <w:sz w:val="22"/>
                <w:szCs w:val="22"/>
              </w:rPr>
            </w:pPr>
          </w:p>
        </w:tc>
        <w:tc>
          <w:tcPr>
            <w:tcW w:w="5387" w:type="dxa"/>
            <w:shd w:val="clear" w:color="auto" w:fill="auto"/>
            <w:tcMar>
              <w:top w:w="113" w:type="dxa"/>
              <w:bottom w:w="113" w:type="dxa"/>
            </w:tcMar>
          </w:tcPr>
          <w:p w14:paraId="03F7EF5E" w14:textId="56128B92" w:rsidR="00F931F8" w:rsidRPr="00F931F8" w:rsidDel="001B1E9C" w:rsidRDefault="00F931F8">
            <w:pPr>
              <w:rPr>
                <w:del w:id="228" w:author="Colin Watson" w:date="2015-06-04T13:55:00Z"/>
                <w:rFonts w:ascii="Garamond" w:hAnsi="Garamond"/>
                <w:sz w:val="22"/>
                <w:szCs w:val="22"/>
              </w:rPr>
            </w:pPr>
          </w:p>
        </w:tc>
        <w:tc>
          <w:tcPr>
            <w:tcW w:w="454" w:type="dxa"/>
            <w:tcBorders>
              <w:top w:val="nil"/>
              <w:bottom w:val="nil"/>
            </w:tcBorders>
            <w:tcMar>
              <w:top w:w="113" w:type="dxa"/>
              <w:bottom w:w="113" w:type="dxa"/>
            </w:tcMar>
          </w:tcPr>
          <w:p w14:paraId="59A697E7" w14:textId="20813250" w:rsidR="00F931F8" w:rsidRPr="00F931F8" w:rsidDel="001B1E9C" w:rsidRDefault="00F931F8">
            <w:pPr>
              <w:rPr>
                <w:del w:id="229" w:author="Colin Watson" w:date="2015-06-04T13:55:00Z"/>
                <w:rFonts w:ascii="Garamond" w:hAnsi="Garamond"/>
                <w:sz w:val="22"/>
                <w:szCs w:val="22"/>
              </w:rPr>
            </w:pPr>
          </w:p>
        </w:tc>
        <w:tc>
          <w:tcPr>
            <w:tcW w:w="473" w:type="dxa"/>
            <w:tcMar>
              <w:top w:w="113" w:type="dxa"/>
              <w:bottom w:w="113" w:type="dxa"/>
            </w:tcMar>
          </w:tcPr>
          <w:p w14:paraId="22A30F55" w14:textId="551D5493" w:rsidR="00F931F8" w:rsidRPr="00F931F8" w:rsidDel="001B1E9C" w:rsidRDefault="00F931F8" w:rsidP="00085DCB">
            <w:pPr>
              <w:jc w:val="right"/>
              <w:rPr>
                <w:del w:id="230" w:author="Colin Watson" w:date="2015-06-04T13:55:00Z"/>
                <w:rFonts w:ascii="Garamond" w:hAnsi="Garamond"/>
                <w:sz w:val="22"/>
                <w:szCs w:val="22"/>
              </w:rPr>
            </w:pPr>
            <w:del w:id="231" w:author="Colin Watson" w:date="2015-06-04T13:55:00Z">
              <w:r w:rsidRPr="00F931F8" w:rsidDel="001B1E9C">
                <w:rPr>
                  <w:rFonts w:ascii="Garamond" w:hAnsi="Garamond"/>
                  <w:sz w:val="22"/>
                  <w:szCs w:val="22"/>
                </w:rPr>
                <w:delText>27</w:delText>
              </w:r>
            </w:del>
          </w:p>
        </w:tc>
        <w:tc>
          <w:tcPr>
            <w:tcW w:w="737" w:type="dxa"/>
            <w:tcMar>
              <w:top w:w="113" w:type="dxa"/>
              <w:bottom w:w="113" w:type="dxa"/>
            </w:tcMar>
          </w:tcPr>
          <w:p w14:paraId="21BDB37C" w14:textId="61428083" w:rsidR="00F931F8" w:rsidRPr="00F931F8" w:rsidDel="001B1E9C" w:rsidRDefault="00F931F8">
            <w:pPr>
              <w:rPr>
                <w:del w:id="232" w:author="Colin Watson" w:date="2015-06-04T13:55:00Z"/>
                <w:rFonts w:ascii="Garamond" w:hAnsi="Garamond"/>
                <w:sz w:val="22"/>
                <w:szCs w:val="22"/>
              </w:rPr>
            </w:pPr>
          </w:p>
        </w:tc>
        <w:tc>
          <w:tcPr>
            <w:tcW w:w="737" w:type="dxa"/>
            <w:tcMar>
              <w:top w:w="113" w:type="dxa"/>
              <w:bottom w:w="113" w:type="dxa"/>
            </w:tcMar>
          </w:tcPr>
          <w:p w14:paraId="702DDBEF" w14:textId="4F491E1F" w:rsidR="00F931F8" w:rsidRPr="00F931F8" w:rsidDel="001B1E9C" w:rsidRDefault="00F931F8">
            <w:pPr>
              <w:rPr>
                <w:del w:id="233" w:author="Colin Watson" w:date="2015-06-04T13:55:00Z"/>
                <w:rFonts w:ascii="Garamond" w:hAnsi="Garamond"/>
                <w:sz w:val="22"/>
                <w:szCs w:val="22"/>
              </w:rPr>
            </w:pPr>
          </w:p>
        </w:tc>
        <w:tc>
          <w:tcPr>
            <w:tcW w:w="5387" w:type="dxa"/>
            <w:tcMar>
              <w:top w:w="113" w:type="dxa"/>
              <w:bottom w:w="113" w:type="dxa"/>
            </w:tcMar>
          </w:tcPr>
          <w:p w14:paraId="671E5FF1" w14:textId="431560C1" w:rsidR="00F931F8" w:rsidRPr="00F931F8" w:rsidDel="001B1E9C" w:rsidRDefault="00F931F8">
            <w:pPr>
              <w:rPr>
                <w:del w:id="234" w:author="Colin Watson" w:date="2015-06-04T13:55:00Z"/>
                <w:rFonts w:ascii="Garamond" w:hAnsi="Garamond"/>
                <w:sz w:val="22"/>
                <w:szCs w:val="22"/>
              </w:rPr>
            </w:pPr>
          </w:p>
        </w:tc>
      </w:tr>
      <w:tr w:rsidR="00F931F8" w:rsidDel="001B1E9C" w14:paraId="38C37787" w14:textId="574578CF" w:rsidTr="00F931F8">
        <w:trPr>
          <w:del w:id="235" w:author="Colin Watson" w:date="2015-06-04T13:55:00Z"/>
        </w:trPr>
        <w:tc>
          <w:tcPr>
            <w:tcW w:w="473" w:type="dxa"/>
            <w:shd w:val="clear" w:color="auto" w:fill="auto"/>
            <w:tcMar>
              <w:top w:w="113" w:type="dxa"/>
              <w:bottom w:w="113" w:type="dxa"/>
            </w:tcMar>
          </w:tcPr>
          <w:p w14:paraId="092E8648" w14:textId="29B85959" w:rsidR="00F931F8" w:rsidRPr="00F931F8" w:rsidDel="001B1E9C" w:rsidRDefault="00F931F8" w:rsidP="00085DCB">
            <w:pPr>
              <w:jc w:val="right"/>
              <w:rPr>
                <w:del w:id="236" w:author="Colin Watson" w:date="2015-06-04T13:55:00Z"/>
                <w:rFonts w:ascii="Garamond" w:hAnsi="Garamond"/>
                <w:sz w:val="22"/>
                <w:szCs w:val="22"/>
              </w:rPr>
            </w:pPr>
            <w:del w:id="237" w:author="Colin Watson" w:date="2015-06-04T13:55:00Z">
              <w:r w:rsidRPr="00F931F8" w:rsidDel="001B1E9C">
                <w:rPr>
                  <w:rFonts w:ascii="Garamond" w:hAnsi="Garamond"/>
                  <w:sz w:val="22"/>
                  <w:szCs w:val="22"/>
                </w:rPr>
                <w:delText>8</w:delText>
              </w:r>
            </w:del>
          </w:p>
        </w:tc>
        <w:tc>
          <w:tcPr>
            <w:tcW w:w="737" w:type="dxa"/>
            <w:shd w:val="clear" w:color="auto" w:fill="auto"/>
            <w:tcMar>
              <w:top w:w="113" w:type="dxa"/>
              <w:bottom w:w="113" w:type="dxa"/>
            </w:tcMar>
          </w:tcPr>
          <w:p w14:paraId="08E38DF4" w14:textId="20488386" w:rsidR="00F931F8" w:rsidRPr="00F931F8" w:rsidDel="001B1E9C" w:rsidRDefault="00F931F8">
            <w:pPr>
              <w:rPr>
                <w:del w:id="238" w:author="Colin Watson" w:date="2015-06-04T13:55:00Z"/>
                <w:rFonts w:ascii="Garamond" w:hAnsi="Garamond"/>
                <w:sz w:val="22"/>
                <w:szCs w:val="22"/>
              </w:rPr>
            </w:pPr>
          </w:p>
        </w:tc>
        <w:tc>
          <w:tcPr>
            <w:tcW w:w="737" w:type="dxa"/>
            <w:shd w:val="clear" w:color="auto" w:fill="auto"/>
            <w:tcMar>
              <w:top w:w="113" w:type="dxa"/>
              <w:bottom w:w="113" w:type="dxa"/>
            </w:tcMar>
          </w:tcPr>
          <w:p w14:paraId="1CC98D14" w14:textId="18EA7D81" w:rsidR="00F931F8" w:rsidRPr="00F931F8" w:rsidDel="001B1E9C" w:rsidRDefault="00F931F8">
            <w:pPr>
              <w:rPr>
                <w:del w:id="239" w:author="Colin Watson" w:date="2015-06-04T13:55:00Z"/>
                <w:rFonts w:ascii="Garamond" w:hAnsi="Garamond"/>
                <w:sz w:val="22"/>
                <w:szCs w:val="22"/>
              </w:rPr>
            </w:pPr>
          </w:p>
        </w:tc>
        <w:tc>
          <w:tcPr>
            <w:tcW w:w="5387" w:type="dxa"/>
            <w:shd w:val="clear" w:color="auto" w:fill="auto"/>
            <w:tcMar>
              <w:top w:w="113" w:type="dxa"/>
              <w:bottom w:w="113" w:type="dxa"/>
            </w:tcMar>
          </w:tcPr>
          <w:p w14:paraId="7B35FE05" w14:textId="76DD7ED3" w:rsidR="00F931F8" w:rsidRPr="00F931F8" w:rsidDel="001B1E9C" w:rsidRDefault="00F931F8">
            <w:pPr>
              <w:rPr>
                <w:del w:id="240" w:author="Colin Watson" w:date="2015-06-04T13:55:00Z"/>
                <w:rFonts w:ascii="Garamond" w:hAnsi="Garamond"/>
                <w:sz w:val="22"/>
                <w:szCs w:val="22"/>
              </w:rPr>
            </w:pPr>
          </w:p>
        </w:tc>
        <w:tc>
          <w:tcPr>
            <w:tcW w:w="454" w:type="dxa"/>
            <w:tcBorders>
              <w:top w:val="nil"/>
              <w:bottom w:val="nil"/>
            </w:tcBorders>
            <w:tcMar>
              <w:top w:w="113" w:type="dxa"/>
              <w:bottom w:w="113" w:type="dxa"/>
            </w:tcMar>
          </w:tcPr>
          <w:p w14:paraId="615F0A23" w14:textId="2A575100" w:rsidR="00F931F8" w:rsidRPr="00F931F8" w:rsidDel="001B1E9C" w:rsidRDefault="00F931F8">
            <w:pPr>
              <w:rPr>
                <w:del w:id="241" w:author="Colin Watson" w:date="2015-06-04T13:55:00Z"/>
                <w:rFonts w:ascii="Garamond" w:hAnsi="Garamond"/>
                <w:sz w:val="22"/>
                <w:szCs w:val="22"/>
              </w:rPr>
            </w:pPr>
          </w:p>
        </w:tc>
        <w:tc>
          <w:tcPr>
            <w:tcW w:w="473" w:type="dxa"/>
            <w:tcMar>
              <w:top w:w="113" w:type="dxa"/>
              <w:bottom w:w="113" w:type="dxa"/>
            </w:tcMar>
          </w:tcPr>
          <w:p w14:paraId="02B261F6" w14:textId="796F8E89" w:rsidR="00F931F8" w:rsidRPr="00F931F8" w:rsidDel="001B1E9C" w:rsidRDefault="00F931F8" w:rsidP="00085DCB">
            <w:pPr>
              <w:jc w:val="right"/>
              <w:rPr>
                <w:del w:id="242" w:author="Colin Watson" w:date="2015-06-04T13:55:00Z"/>
                <w:rFonts w:ascii="Garamond" w:hAnsi="Garamond"/>
                <w:sz w:val="22"/>
                <w:szCs w:val="22"/>
              </w:rPr>
            </w:pPr>
            <w:del w:id="243" w:author="Colin Watson" w:date="2015-06-04T13:55:00Z">
              <w:r w:rsidRPr="00F931F8" w:rsidDel="001B1E9C">
                <w:rPr>
                  <w:rFonts w:ascii="Garamond" w:hAnsi="Garamond"/>
                  <w:sz w:val="22"/>
                  <w:szCs w:val="22"/>
                </w:rPr>
                <w:delText>28</w:delText>
              </w:r>
            </w:del>
          </w:p>
        </w:tc>
        <w:tc>
          <w:tcPr>
            <w:tcW w:w="737" w:type="dxa"/>
            <w:tcMar>
              <w:top w:w="113" w:type="dxa"/>
              <w:bottom w:w="113" w:type="dxa"/>
            </w:tcMar>
          </w:tcPr>
          <w:p w14:paraId="329155FD" w14:textId="47BC1A13" w:rsidR="00F931F8" w:rsidRPr="00F931F8" w:rsidDel="001B1E9C" w:rsidRDefault="00F931F8">
            <w:pPr>
              <w:rPr>
                <w:del w:id="244" w:author="Colin Watson" w:date="2015-06-04T13:55:00Z"/>
                <w:rFonts w:ascii="Garamond" w:hAnsi="Garamond"/>
                <w:sz w:val="22"/>
                <w:szCs w:val="22"/>
              </w:rPr>
            </w:pPr>
          </w:p>
        </w:tc>
        <w:tc>
          <w:tcPr>
            <w:tcW w:w="737" w:type="dxa"/>
            <w:tcMar>
              <w:top w:w="113" w:type="dxa"/>
              <w:bottom w:w="113" w:type="dxa"/>
            </w:tcMar>
          </w:tcPr>
          <w:p w14:paraId="0ACC98DE" w14:textId="164131EE" w:rsidR="00F931F8" w:rsidRPr="00F931F8" w:rsidDel="001B1E9C" w:rsidRDefault="00F931F8">
            <w:pPr>
              <w:rPr>
                <w:del w:id="245" w:author="Colin Watson" w:date="2015-06-04T13:55:00Z"/>
                <w:rFonts w:ascii="Garamond" w:hAnsi="Garamond"/>
                <w:sz w:val="22"/>
                <w:szCs w:val="22"/>
              </w:rPr>
            </w:pPr>
          </w:p>
        </w:tc>
        <w:tc>
          <w:tcPr>
            <w:tcW w:w="5387" w:type="dxa"/>
            <w:tcMar>
              <w:top w:w="113" w:type="dxa"/>
              <w:bottom w:w="113" w:type="dxa"/>
            </w:tcMar>
          </w:tcPr>
          <w:p w14:paraId="1614D887" w14:textId="5E2547EF" w:rsidR="00F931F8" w:rsidRPr="00F931F8" w:rsidDel="001B1E9C" w:rsidRDefault="00F931F8">
            <w:pPr>
              <w:rPr>
                <w:del w:id="246" w:author="Colin Watson" w:date="2015-06-04T13:55:00Z"/>
                <w:rFonts w:ascii="Garamond" w:hAnsi="Garamond"/>
                <w:sz w:val="22"/>
                <w:szCs w:val="22"/>
              </w:rPr>
            </w:pPr>
          </w:p>
        </w:tc>
      </w:tr>
      <w:tr w:rsidR="00F931F8" w:rsidDel="001B1E9C" w14:paraId="29A1CDBE" w14:textId="3E98BD1D" w:rsidTr="00F931F8">
        <w:trPr>
          <w:del w:id="247" w:author="Colin Watson" w:date="2015-06-04T13:55:00Z"/>
        </w:trPr>
        <w:tc>
          <w:tcPr>
            <w:tcW w:w="473" w:type="dxa"/>
            <w:shd w:val="clear" w:color="auto" w:fill="auto"/>
            <w:tcMar>
              <w:top w:w="113" w:type="dxa"/>
              <w:bottom w:w="113" w:type="dxa"/>
            </w:tcMar>
          </w:tcPr>
          <w:p w14:paraId="249417D6" w14:textId="569FD0C2" w:rsidR="00F931F8" w:rsidRPr="00F931F8" w:rsidDel="001B1E9C" w:rsidRDefault="00F931F8" w:rsidP="00085DCB">
            <w:pPr>
              <w:jc w:val="right"/>
              <w:rPr>
                <w:del w:id="248" w:author="Colin Watson" w:date="2015-06-04T13:55:00Z"/>
                <w:rFonts w:ascii="Garamond" w:hAnsi="Garamond"/>
                <w:sz w:val="22"/>
                <w:szCs w:val="22"/>
              </w:rPr>
            </w:pPr>
            <w:del w:id="249" w:author="Colin Watson" w:date="2015-06-04T13:55:00Z">
              <w:r w:rsidRPr="00F931F8" w:rsidDel="001B1E9C">
                <w:rPr>
                  <w:rFonts w:ascii="Garamond" w:hAnsi="Garamond"/>
                  <w:sz w:val="22"/>
                  <w:szCs w:val="22"/>
                </w:rPr>
                <w:delText>9</w:delText>
              </w:r>
            </w:del>
          </w:p>
        </w:tc>
        <w:tc>
          <w:tcPr>
            <w:tcW w:w="737" w:type="dxa"/>
            <w:shd w:val="clear" w:color="auto" w:fill="auto"/>
            <w:tcMar>
              <w:top w:w="113" w:type="dxa"/>
              <w:bottom w:w="113" w:type="dxa"/>
            </w:tcMar>
          </w:tcPr>
          <w:p w14:paraId="60633F50" w14:textId="4C188070" w:rsidR="00F931F8" w:rsidRPr="00F931F8" w:rsidDel="001B1E9C" w:rsidRDefault="00F931F8">
            <w:pPr>
              <w:rPr>
                <w:del w:id="250" w:author="Colin Watson" w:date="2015-06-04T13:55:00Z"/>
                <w:rFonts w:ascii="Garamond" w:hAnsi="Garamond"/>
                <w:sz w:val="22"/>
                <w:szCs w:val="22"/>
              </w:rPr>
            </w:pPr>
          </w:p>
        </w:tc>
        <w:tc>
          <w:tcPr>
            <w:tcW w:w="737" w:type="dxa"/>
            <w:shd w:val="clear" w:color="auto" w:fill="auto"/>
            <w:tcMar>
              <w:top w:w="113" w:type="dxa"/>
              <w:bottom w:w="113" w:type="dxa"/>
            </w:tcMar>
          </w:tcPr>
          <w:p w14:paraId="5A80C058" w14:textId="630419FC" w:rsidR="00F931F8" w:rsidRPr="00F931F8" w:rsidDel="001B1E9C" w:rsidRDefault="00F931F8">
            <w:pPr>
              <w:rPr>
                <w:del w:id="251" w:author="Colin Watson" w:date="2015-06-04T13:55:00Z"/>
                <w:rFonts w:ascii="Garamond" w:hAnsi="Garamond"/>
                <w:sz w:val="22"/>
                <w:szCs w:val="22"/>
              </w:rPr>
            </w:pPr>
          </w:p>
        </w:tc>
        <w:tc>
          <w:tcPr>
            <w:tcW w:w="5387" w:type="dxa"/>
            <w:shd w:val="clear" w:color="auto" w:fill="auto"/>
            <w:tcMar>
              <w:top w:w="113" w:type="dxa"/>
              <w:bottom w:w="113" w:type="dxa"/>
            </w:tcMar>
          </w:tcPr>
          <w:p w14:paraId="185FD978" w14:textId="2F65B576" w:rsidR="00F931F8" w:rsidRPr="00F931F8" w:rsidDel="001B1E9C" w:rsidRDefault="00F931F8">
            <w:pPr>
              <w:rPr>
                <w:del w:id="252" w:author="Colin Watson" w:date="2015-06-04T13:55:00Z"/>
                <w:rFonts w:ascii="Garamond" w:hAnsi="Garamond"/>
                <w:sz w:val="22"/>
                <w:szCs w:val="22"/>
              </w:rPr>
            </w:pPr>
          </w:p>
        </w:tc>
        <w:tc>
          <w:tcPr>
            <w:tcW w:w="454" w:type="dxa"/>
            <w:tcBorders>
              <w:top w:val="nil"/>
              <w:bottom w:val="nil"/>
            </w:tcBorders>
            <w:tcMar>
              <w:top w:w="113" w:type="dxa"/>
              <w:bottom w:w="113" w:type="dxa"/>
            </w:tcMar>
          </w:tcPr>
          <w:p w14:paraId="3026A0D8" w14:textId="6BEF2C55" w:rsidR="00F931F8" w:rsidRPr="00F931F8" w:rsidDel="001B1E9C" w:rsidRDefault="00F931F8">
            <w:pPr>
              <w:rPr>
                <w:del w:id="253" w:author="Colin Watson" w:date="2015-06-04T13:55:00Z"/>
                <w:rFonts w:ascii="Garamond" w:hAnsi="Garamond"/>
                <w:sz w:val="22"/>
                <w:szCs w:val="22"/>
              </w:rPr>
            </w:pPr>
          </w:p>
        </w:tc>
        <w:tc>
          <w:tcPr>
            <w:tcW w:w="473" w:type="dxa"/>
            <w:tcMar>
              <w:top w:w="113" w:type="dxa"/>
              <w:bottom w:w="113" w:type="dxa"/>
            </w:tcMar>
          </w:tcPr>
          <w:p w14:paraId="54F5468C" w14:textId="6958E7FF" w:rsidR="00F931F8" w:rsidRPr="00F931F8" w:rsidDel="001B1E9C" w:rsidRDefault="00F931F8" w:rsidP="00085DCB">
            <w:pPr>
              <w:jc w:val="right"/>
              <w:rPr>
                <w:del w:id="254" w:author="Colin Watson" w:date="2015-06-04T13:55:00Z"/>
                <w:rFonts w:ascii="Garamond" w:hAnsi="Garamond"/>
                <w:sz w:val="22"/>
                <w:szCs w:val="22"/>
              </w:rPr>
            </w:pPr>
            <w:del w:id="255" w:author="Colin Watson" w:date="2015-06-04T13:55:00Z">
              <w:r w:rsidRPr="00F931F8" w:rsidDel="001B1E9C">
                <w:rPr>
                  <w:rFonts w:ascii="Garamond" w:hAnsi="Garamond"/>
                  <w:sz w:val="22"/>
                  <w:szCs w:val="22"/>
                </w:rPr>
                <w:delText>29</w:delText>
              </w:r>
            </w:del>
          </w:p>
        </w:tc>
        <w:tc>
          <w:tcPr>
            <w:tcW w:w="737" w:type="dxa"/>
            <w:tcMar>
              <w:top w:w="113" w:type="dxa"/>
              <w:bottom w:w="113" w:type="dxa"/>
            </w:tcMar>
          </w:tcPr>
          <w:p w14:paraId="60A05F05" w14:textId="12C90465" w:rsidR="00F931F8" w:rsidRPr="00F931F8" w:rsidDel="001B1E9C" w:rsidRDefault="00F931F8">
            <w:pPr>
              <w:rPr>
                <w:del w:id="256" w:author="Colin Watson" w:date="2015-06-04T13:55:00Z"/>
                <w:rFonts w:ascii="Garamond" w:hAnsi="Garamond"/>
                <w:sz w:val="22"/>
                <w:szCs w:val="22"/>
              </w:rPr>
            </w:pPr>
          </w:p>
        </w:tc>
        <w:tc>
          <w:tcPr>
            <w:tcW w:w="737" w:type="dxa"/>
            <w:tcMar>
              <w:top w:w="113" w:type="dxa"/>
              <w:bottom w:w="113" w:type="dxa"/>
            </w:tcMar>
          </w:tcPr>
          <w:p w14:paraId="036A2DD1" w14:textId="44BA599A" w:rsidR="00F931F8" w:rsidRPr="00F931F8" w:rsidDel="001B1E9C" w:rsidRDefault="00F931F8">
            <w:pPr>
              <w:rPr>
                <w:del w:id="257" w:author="Colin Watson" w:date="2015-06-04T13:55:00Z"/>
                <w:rFonts w:ascii="Garamond" w:hAnsi="Garamond"/>
                <w:sz w:val="22"/>
                <w:szCs w:val="22"/>
              </w:rPr>
            </w:pPr>
          </w:p>
        </w:tc>
        <w:tc>
          <w:tcPr>
            <w:tcW w:w="5387" w:type="dxa"/>
            <w:tcMar>
              <w:top w:w="113" w:type="dxa"/>
              <w:bottom w:w="113" w:type="dxa"/>
            </w:tcMar>
          </w:tcPr>
          <w:p w14:paraId="1B6C6D17" w14:textId="3C0C4AA7" w:rsidR="00F931F8" w:rsidRPr="00F931F8" w:rsidDel="001B1E9C" w:rsidRDefault="00F931F8">
            <w:pPr>
              <w:rPr>
                <w:del w:id="258" w:author="Colin Watson" w:date="2015-06-04T13:55:00Z"/>
                <w:rFonts w:ascii="Garamond" w:hAnsi="Garamond"/>
                <w:sz w:val="22"/>
                <w:szCs w:val="22"/>
              </w:rPr>
            </w:pPr>
          </w:p>
        </w:tc>
      </w:tr>
      <w:tr w:rsidR="00F931F8" w:rsidDel="001B1E9C" w14:paraId="0280EF6D" w14:textId="395E13F4" w:rsidTr="00F931F8">
        <w:trPr>
          <w:del w:id="259" w:author="Colin Watson" w:date="2015-06-04T13:55:00Z"/>
        </w:trPr>
        <w:tc>
          <w:tcPr>
            <w:tcW w:w="473" w:type="dxa"/>
            <w:shd w:val="clear" w:color="auto" w:fill="auto"/>
            <w:tcMar>
              <w:top w:w="113" w:type="dxa"/>
              <w:bottom w:w="113" w:type="dxa"/>
            </w:tcMar>
          </w:tcPr>
          <w:p w14:paraId="3F5EC951" w14:textId="688F76D0" w:rsidR="00F931F8" w:rsidRPr="00F931F8" w:rsidDel="001B1E9C" w:rsidRDefault="00F931F8" w:rsidP="00085DCB">
            <w:pPr>
              <w:jc w:val="right"/>
              <w:rPr>
                <w:del w:id="260" w:author="Colin Watson" w:date="2015-06-04T13:55:00Z"/>
                <w:rFonts w:ascii="Garamond" w:hAnsi="Garamond"/>
                <w:sz w:val="22"/>
                <w:szCs w:val="22"/>
              </w:rPr>
            </w:pPr>
            <w:del w:id="261" w:author="Colin Watson" w:date="2015-06-04T13:55:00Z">
              <w:r w:rsidRPr="00F931F8" w:rsidDel="001B1E9C">
                <w:rPr>
                  <w:rFonts w:ascii="Garamond" w:hAnsi="Garamond"/>
                  <w:sz w:val="22"/>
                  <w:szCs w:val="22"/>
                </w:rPr>
                <w:delText>10</w:delText>
              </w:r>
            </w:del>
          </w:p>
        </w:tc>
        <w:tc>
          <w:tcPr>
            <w:tcW w:w="737" w:type="dxa"/>
            <w:shd w:val="clear" w:color="auto" w:fill="auto"/>
            <w:tcMar>
              <w:top w:w="113" w:type="dxa"/>
              <w:bottom w:w="113" w:type="dxa"/>
            </w:tcMar>
          </w:tcPr>
          <w:p w14:paraId="325DF35B" w14:textId="62CE098A" w:rsidR="00F931F8" w:rsidRPr="00F931F8" w:rsidDel="001B1E9C" w:rsidRDefault="00F931F8">
            <w:pPr>
              <w:rPr>
                <w:del w:id="262" w:author="Colin Watson" w:date="2015-06-04T13:55:00Z"/>
                <w:rFonts w:ascii="Garamond" w:hAnsi="Garamond"/>
                <w:sz w:val="22"/>
                <w:szCs w:val="22"/>
              </w:rPr>
            </w:pPr>
          </w:p>
        </w:tc>
        <w:tc>
          <w:tcPr>
            <w:tcW w:w="737" w:type="dxa"/>
            <w:shd w:val="clear" w:color="auto" w:fill="auto"/>
            <w:tcMar>
              <w:top w:w="113" w:type="dxa"/>
              <w:bottom w:w="113" w:type="dxa"/>
            </w:tcMar>
          </w:tcPr>
          <w:p w14:paraId="594DB61C" w14:textId="1550D644" w:rsidR="00F931F8" w:rsidRPr="00F931F8" w:rsidDel="001B1E9C" w:rsidRDefault="00F931F8">
            <w:pPr>
              <w:rPr>
                <w:del w:id="263" w:author="Colin Watson" w:date="2015-06-04T13:55:00Z"/>
                <w:rFonts w:ascii="Garamond" w:hAnsi="Garamond"/>
                <w:sz w:val="22"/>
                <w:szCs w:val="22"/>
              </w:rPr>
            </w:pPr>
          </w:p>
        </w:tc>
        <w:tc>
          <w:tcPr>
            <w:tcW w:w="5387" w:type="dxa"/>
            <w:shd w:val="clear" w:color="auto" w:fill="auto"/>
            <w:tcMar>
              <w:top w:w="113" w:type="dxa"/>
              <w:bottom w:w="113" w:type="dxa"/>
            </w:tcMar>
          </w:tcPr>
          <w:p w14:paraId="15503807" w14:textId="5938AE17" w:rsidR="00F931F8" w:rsidRPr="00F931F8" w:rsidDel="001B1E9C" w:rsidRDefault="00F931F8">
            <w:pPr>
              <w:rPr>
                <w:del w:id="264" w:author="Colin Watson" w:date="2015-06-04T13:55:00Z"/>
                <w:rFonts w:ascii="Garamond" w:hAnsi="Garamond"/>
                <w:sz w:val="22"/>
                <w:szCs w:val="22"/>
              </w:rPr>
            </w:pPr>
          </w:p>
        </w:tc>
        <w:tc>
          <w:tcPr>
            <w:tcW w:w="454" w:type="dxa"/>
            <w:tcBorders>
              <w:top w:val="nil"/>
              <w:bottom w:val="nil"/>
            </w:tcBorders>
            <w:tcMar>
              <w:top w:w="113" w:type="dxa"/>
              <w:bottom w:w="113" w:type="dxa"/>
            </w:tcMar>
          </w:tcPr>
          <w:p w14:paraId="41820E94" w14:textId="6E7B9BD1" w:rsidR="00F931F8" w:rsidRPr="00F931F8" w:rsidDel="001B1E9C" w:rsidRDefault="00F931F8">
            <w:pPr>
              <w:rPr>
                <w:del w:id="265" w:author="Colin Watson" w:date="2015-06-04T13:55:00Z"/>
                <w:rFonts w:ascii="Garamond" w:hAnsi="Garamond"/>
                <w:sz w:val="22"/>
                <w:szCs w:val="22"/>
              </w:rPr>
            </w:pPr>
          </w:p>
        </w:tc>
        <w:tc>
          <w:tcPr>
            <w:tcW w:w="473" w:type="dxa"/>
            <w:tcMar>
              <w:top w:w="113" w:type="dxa"/>
              <w:bottom w:w="113" w:type="dxa"/>
            </w:tcMar>
          </w:tcPr>
          <w:p w14:paraId="357619C9" w14:textId="334C26BD" w:rsidR="00F931F8" w:rsidRPr="00F931F8" w:rsidDel="001B1E9C" w:rsidRDefault="00F931F8" w:rsidP="00085DCB">
            <w:pPr>
              <w:jc w:val="right"/>
              <w:rPr>
                <w:del w:id="266" w:author="Colin Watson" w:date="2015-06-04T13:55:00Z"/>
                <w:rFonts w:ascii="Garamond" w:hAnsi="Garamond"/>
                <w:sz w:val="22"/>
                <w:szCs w:val="22"/>
              </w:rPr>
            </w:pPr>
            <w:del w:id="267" w:author="Colin Watson" w:date="2015-06-04T13:55:00Z">
              <w:r w:rsidRPr="00F931F8" w:rsidDel="001B1E9C">
                <w:rPr>
                  <w:rFonts w:ascii="Garamond" w:hAnsi="Garamond"/>
                  <w:sz w:val="22"/>
                  <w:szCs w:val="22"/>
                </w:rPr>
                <w:delText>30</w:delText>
              </w:r>
            </w:del>
          </w:p>
        </w:tc>
        <w:tc>
          <w:tcPr>
            <w:tcW w:w="737" w:type="dxa"/>
            <w:tcMar>
              <w:top w:w="113" w:type="dxa"/>
              <w:bottom w:w="113" w:type="dxa"/>
            </w:tcMar>
          </w:tcPr>
          <w:p w14:paraId="0EC7FB94" w14:textId="0B76FBED" w:rsidR="00F931F8" w:rsidRPr="00F931F8" w:rsidDel="001B1E9C" w:rsidRDefault="00F931F8">
            <w:pPr>
              <w:rPr>
                <w:del w:id="268" w:author="Colin Watson" w:date="2015-06-04T13:55:00Z"/>
                <w:rFonts w:ascii="Garamond" w:hAnsi="Garamond"/>
                <w:sz w:val="22"/>
                <w:szCs w:val="22"/>
              </w:rPr>
            </w:pPr>
          </w:p>
        </w:tc>
        <w:tc>
          <w:tcPr>
            <w:tcW w:w="737" w:type="dxa"/>
            <w:tcMar>
              <w:top w:w="113" w:type="dxa"/>
              <w:bottom w:w="113" w:type="dxa"/>
            </w:tcMar>
          </w:tcPr>
          <w:p w14:paraId="290B2227" w14:textId="6EAB6FB6" w:rsidR="00F931F8" w:rsidRPr="00F931F8" w:rsidDel="001B1E9C" w:rsidRDefault="00F931F8">
            <w:pPr>
              <w:rPr>
                <w:del w:id="269" w:author="Colin Watson" w:date="2015-06-04T13:55:00Z"/>
                <w:rFonts w:ascii="Garamond" w:hAnsi="Garamond"/>
                <w:sz w:val="22"/>
                <w:szCs w:val="22"/>
              </w:rPr>
            </w:pPr>
          </w:p>
        </w:tc>
        <w:tc>
          <w:tcPr>
            <w:tcW w:w="5387" w:type="dxa"/>
            <w:tcMar>
              <w:top w:w="113" w:type="dxa"/>
              <w:bottom w:w="113" w:type="dxa"/>
            </w:tcMar>
          </w:tcPr>
          <w:p w14:paraId="2B29ED4A" w14:textId="41E9974C" w:rsidR="00F931F8" w:rsidRPr="00F931F8" w:rsidDel="001B1E9C" w:rsidRDefault="00F931F8">
            <w:pPr>
              <w:rPr>
                <w:del w:id="270" w:author="Colin Watson" w:date="2015-06-04T13:55:00Z"/>
                <w:rFonts w:ascii="Garamond" w:hAnsi="Garamond"/>
                <w:sz w:val="22"/>
                <w:szCs w:val="22"/>
              </w:rPr>
            </w:pPr>
          </w:p>
        </w:tc>
      </w:tr>
      <w:tr w:rsidR="00F931F8" w:rsidDel="001B1E9C" w14:paraId="0CA59B02" w14:textId="0901F2F4" w:rsidTr="00F931F8">
        <w:trPr>
          <w:del w:id="271" w:author="Colin Watson" w:date="2015-06-04T13:55:00Z"/>
        </w:trPr>
        <w:tc>
          <w:tcPr>
            <w:tcW w:w="473" w:type="dxa"/>
            <w:shd w:val="clear" w:color="auto" w:fill="auto"/>
            <w:tcMar>
              <w:top w:w="113" w:type="dxa"/>
              <w:bottom w:w="113" w:type="dxa"/>
            </w:tcMar>
          </w:tcPr>
          <w:p w14:paraId="276DDD46" w14:textId="7D0ED4B9" w:rsidR="00F931F8" w:rsidRPr="00F931F8" w:rsidDel="001B1E9C" w:rsidRDefault="00F931F8" w:rsidP="00085DCB">
            <w:pPr>
              <w:jc w:val="right"/>
              <w:rPr>
                <w:del w:id="272" w:author="Colin Watson" w:date="2015-06-04T13:55:00Z"/>
                <w:rFonts w:ascii="Garamond" w:hAnsi="Garamond"/>
                <w:sz w:val="22"/>
                <w:szCs w:val="22"/>
              </w:rPr>
            </w:pPr>
            <w:del w:id="273" w:author="Colin Watson" w:date="2015-06-04T13:55:00Z">
              <w:r w:rsidRPr="00F931F8" w:rsidDel="001B1E9C">
                <w:rPr>
                  <w:rFonts w:ascii="Garamond" w:hAnsi="Garamond"/>
                  <w:sz w:val="22"/>
                  <w:szCs w:val="22"/>
                </w:rPr>
                <w:delText>11</w:delText>
              </w:r>
            </w:del>
          </w:p>
        </w:tc>
        <w:tc>
          <w:tcPr>
            <w:tcW w:w="737" w:type="dxa"/>
            <w:shd w:val="clear" w:color="auto" w:fill="auto"/>
            <w:tcMar>
              <w:top w:w="113" w:type="dxa"/>
              <w:bottom w:w="113" w:type="dxa"/>
            </w:tcMar>
          </w:tcPr>
          <w:p w14:paraId="3CCE9482" w14:textId="3D03C1AE" w:rsidR="00F931F8" w:rsidRPr="00F931F8" w:rsidDel="001B1E9C" w:rsidRDefault="00F931F8">
            <w:pPr>
              <w:rPr>
                <w:del w:id="274" w:author="Colin Watson" w:date="2015-06-04T13:55:00Z"/>
                <w:rFonts w:ascii="Garamond" w:hAnsi="Garamond"/>
                <w:sz w:val="22"/>
                <w:szCs w:val="22"/>
              </w:rPr>
            </w:pPr>
          </w:p>
        </w:tc>
        <w:tc>
          <w:tcPr>
            <w:tcW w:w="737" w:type="dxa"/>
            <w:shd w:val="clear" w:color="auto" w:fill="auto"/>
            <w:tcMar>
              <w:top w:w="113" w:type="dxa"/>
              <w:bottom w:w="113" w:type="dxa"/>
            </w:tcMar>
          </w:tcPr>
          <w:p w14:paraId="5C24140B" w14:textId="542A0F72" w:rsidR="00F931F8" w:rsidRPr="00F931F8" w:rsidDel="001B1E9C" w:rsidRDefault="00F931F8">
            <w:pPr>
              <w:rPr>
                <w:del w:id="275" w:author="Colin Watson" w:date="2015-06-04T13:55:00Z"/>
                <w:rFonts w:ascii="Garamond" w:hAnsi="Garamond"/>
                <w:sz w:val="22"/>
                <w:szCs w:val="22"/>
              </w:rPr>
            </w:pPr>
          </w:p>
        </w:tc>
        <w:tc>
          <w:tcPr>
            <w:tcW w:w="5387" w:type="dxa"/>
            <w:shd w:val="clear" w:color="auto" w:fill="auto"/>
            <w:tcMar>
              <w:top w:w="113" w:type="dxa"/>
              <w:bottom w:w="113" w:type="dxa"/>
            </w:tcMar>
          </w:tcPr>
          <w:p w14:paraId="6F21DB83" w14:textId="6C9F5D15" w:rsidR="00F931F8" w:rsidRPr="00F931F8" w:rsidDel="001B1E9C" w:rsidRDefault="00F931F8">
            <w:pPr>
              <w:rPr>
                <w:del w:id="276" w:author="Colin Watson" w:date="2015-06-04T13:55:00Z"/>
                <w:rFonts w:ascii="Garamond" w:hAnsi="Garamond"/>
                <w:sz w:val="22"/>
                <w:szCs w:val="22"/>
              </w:rPr>
            </w:pPr>
          </w:p>
        </w:tc>
        <w:tc>
          <w:tcPr>
            <w:tcW w:w="454" w:type="dxa"/>
            <w:tcBorders>
              <w:top w:val="nil"/>
              <w:bottom w:val="nil"/>
            </w:tcBorders>
            <w:tcMar>
              <w:top w:w="113" w:type="dxa"/>
              <w:bottom w:w="113" w:type="dxa"/>
            </w:tcMar>
          </w:tcPr>
          <w:p w14:paraId="00EF118D" w14:textId="38C2D236" w:rsidR="00F931F8" w:rsidRPr="00F931F8" w:rsidDel="001B1E9C" w:rsidRDefault="00F931F8">
            <w:pPr>
              <w:rPr>
                <w:del w:id="277" w:author="Colin Watson" w:date="2015-06-04T13:55:00Z"/>
                <w:rFonts w:ascii="Garamond" w:hAnsi="Garamond"/>
                <w:sz w:val="22"/>
                <w:szCs w:val="22"/>
              </w:rPr>
            </w:pPr>
          </w:p>
        </w:tc>
        <w:tc>
          <w:tcPr>
            <w:tcW w:w="473" w:type="dxa"/>
            <w:tcMar>
              <w:top w:w="113" w:type="dxa"/>
              <w:bottom w:w="113" w:type="dxa"/>
            </w:tcMar>
          </w:tcPr>
          <w:p w14:paraId="6E81037F" w14:textId="1E1130C0" w:rsidR="00F931F8" w:rsidRPr="00F931F8" w:rsidDel="001B1E9C" w:rsidRDefault="00F931F8" w:rsidP="00085DCB">
            <w:pPr>
              <w:jc w:val="right"/>
              <w:rPr>
                <w:del w:id="278" w:author="Colin Watson" w:date="2015-06-04T13:55:00Z"/>
                <w:rFonts w:ascii="Garamond" w:hAnsi="Garamond"/>
                <w:sz w:val="22"/>
                <w:szCs w:val="22"/>
              </w:rPr>
            </w:pPr>
            <w:del w:id="279" w:author="Colin Watson" w:date="2015-06-04T13:55:00Z">
              <w:r w:rsidRPr="00F931F8" w:rsidDel="001B1E9C">
                <w:rPr>
                  <w:rFonts w:ascii="Garamond" w:hAnsi="Garamond"/>
                  <w:sz w:val="22"/>
                  <w:szCs w:val="22"/>
                </w:rPr>
                <w:delText>31</w:delText>
              </w:r>
            </w:del>
          </w:p>
        </w:tc>
        <w:tc>
          <w:tcPr>
            <w:tcW w:w="737" w:type="dxa"/>
            <w:tcMar>
              <w:top w:w="113" w:type="dxa"/>
              <w:bottom w:w="113" w:type="dxa"/>
            </w:tcMar>
          </w:tcPr>
          <w:p w14:paraId="666FFE98" w14:textId="14880A32" w:rsidR="00F931F8" w:rsidRPr="00F931F8" w:rsidDel="001B1E9C" w:rsidRDefault="00F931F8">
            <w:pPr>
              <w:rPr>
                <w:del w:id="280" w:author="Colin Watson" w:date="2015-06-04T13:55:00Z"/>
                <w:rFonts w:ascii="Garamond" w:hAnsi="Garamond"/>
                <w:sz w:val="22"/>
                <w:szCs w:val="22"/>
              </w:rPr>
            </w:pPr>
          </w:p>
        </w:tc>
        <w:tc>
          <w:tcPr>
            <w:tcW w:w="737" w:type="dxa"/>
            <w:tcMar>
              <w:top w:w="113" w:type="dxa"/>
              <w:bottom w:w="113" w:type="dxa"/>
            </w:tcMar>
          </w:tcPr>
          <w:p w14:paraId="71870254" w14:textId="41FBEED7" w:rsidR="00F931F8" w:rsidRPr="00F931F8" w:rsidDel="001B1E9C" w:rsidRDefault="00F931F8">
            <w:pPr>
              <w:rPr>
                <w:del w:id="281" w:author="Colin Watson" w:date="2015-06-04T13:55:00Z"/>
                <w:rFonts w:ascii="Garamond" w:hAnsi="Garamond"/>
                <w:sz w:val="22"/>
                <w:szCs w:val="22"/>
              </w:rPr>
            </w:pPr>
          </w:p>
        </w:tc>
        <w:tc>
          <w:tcPr>
            <w:tcW w:w="5387" w:type="dxa"/>
            <w:tcMar>
              <w:top w:w="113" w:type="dxa"/>
              <w:bottom w:w="113" w:type="dxa"/>
            </w:tcMar>
          </w:tcPr>
          <w:p w14:paraId="63714D0B" w14:textId="79067D4D" w:rsidR="00F931F8" w:rsidRPr="00F931F8" w:rsidDel="001B1E9C" w:rsidRDefault="00F931F8">
            <w:pPr>
              <w:rPr>
                <w:del w:id="282" w:author="Colin Watson" w:date="2015-06-04T13:55:00Z"/>
                <w:rFonts w:ascii="Garamond" w:hAnsi="Garamond"/>
                <w:sz w:val="22"/>
                <w:szCs w:val="22"/>
              </w:rPr>
            </w:pPr>
          </w:p>
        </w:tc>
      </w:tr>
      <w:tr w:rsidR="00F931F8" w:rsidDel="001B1E9C" w14:paraId="37FD3626" w14:textId="25A72ABC" w:rsidTr="00F931F8">
        <w:trPr>
          <w:del w:id="283" w:author="Colin Watson" w:date="2015-06-04T13:55:00Z"/>
        </w:trPr>
        <w:tc>
          <w:tcPr>
            <w:tcW w:w="473" w:type="dxa"/>
            <w:shd w:val="clear" w:color="auto" w:fill="auto"/>
            <w:tcMar>
              <w:top w:w="113" w:type="dxa"/>
              <w:bottom w:w="113" w:type="dxa"/>
            </w:tcMar>
          </w:tcPr>
          <w:p w14:paraId="48384071" w14:textId="5DA47688" w:rsidR="00F931F8" w:rsidRPr="00F931F8" w:rsidDel="001B1E9C" w:rsidRDefault="00F931F8" w:rsidP="00085DCB">
            <w:pPr>
              <w:jc w:val="right"/>
              <w:rPr>
                <w:del w:id="284" w:author="Colin Watson" w:date="2015-06-04T13:55:00Z"/>
                <w:rFonts w:ascii="Garamond" w:hAnsi="Garamond"/>
                <w:sz w:val="22"/>
                <w:szCs w:val="22"/>
              </w:rPr>
            </w:pPr>
            <w:del w:id="285" w:author="Colin Watson" w:date="2015-06-04T13:55:00Z">
              <w:r w:rsidRPr="00F931F8" w:rsidDel="001B1E9C">
                <w:rPr>
                  <w:rFonts w:ascii="Garamond" w:hAnsi="Garamond"/>
                  <w:sz w:val="22"/>
                  <w:szCs w:val="22"/>
                </w:rPr>
                <w:delText>12</w:delText>
              </w:r>
            </w:del>
          </w:p>
        </w:tc>
        <w:tc>
          <w:tcPr>
            <w:tcW w:w="737" w:type="dxa"/>
            <w:shd w:val="clear" w:color="auto" w:fill="auto"/>
            <w:tcMar>
              <w:top w:w="113" w:type="dxa"/>
              <w:bottom w:w="113" w:type="dxa"/>
            </w:tcMar>
          </w:tcPr>
          <w:p w14:paraId="310D090A" w14:textId="096432E0" w:rsidR="00F931F8" w:rsidRPr="00F931F8" w:rsidDel="001B1E9C" w:rsidRDefault="00F931F8">
            <w:pPr>
              <w:rPr>
                <w:del w:id="286" w:author="Colin Watson" w:date="2015-06-04T13:55:00Z"/>
                <w:rFonts w:ascii="Garamond" w:hAnsi="Garamond"/>
                <w:sz w:val="22"/>
                <w:szCs w:val="22"/>
              </w:rPr>
            </w:pPr>
          </w:p>
        </w:tc>
        <w:tc>
          <w:tcPr>
            <w:tcW w:w="737" w:type="dxa"/>
            <w:shd w:val="clear" w:color="auto" w:fill="auto"/>
            <w:tcMar>
              <w:top w:w="113" w:type="dxa"/>
              <w:bottom w:w="113" w:type="dxa"/>
            </w:tcMar>
          </w:tcPr>
          <w:p w14:paraId="5C20A43D" w14:textId="64006B54" w:rsidR="00F931F8" w:rsidRPr="00F931F8" w:rsidDel="001B1E9C" w:rsidRDefault="00F931F8">
            <w:pPr>
              <w:rPr>
                <w:del w:id="287" w:author="Colin Watson" w:date="2015-06-04T13:55:00Z"/>
                <w:rFonts w:ascii="Garamond" w:hAnsi="Garamond"/>
                <w:sz w:val="22"/>
                <w:szCs w:val="22"/>
              </w:rPr>
            </w:pPr>
          </w:p>
        </w:tc>
        <w:tc>
          <w:tcPr>
            <w:tcW w:w="5387" w:type="dxa"/>
            <w:shd w:val="clear" w:color="auto" w:fill="auto"/>
            <w:tcMar>
              <w:top w:w="113" w:type="dxa"/>
              <w:bottom w:w="113" w:type="dxa"/>
            </w:tcMar>
          </w:tcPr>
          <w:p w14:paraId="6B49AFAB" w14:textId="7F2258F1" w:rsidR="00F931F8" w:rsidRPr="00F931F8" w:rsidDel="001B1E9C" w:rsidRDefault="00F931F8">
            <w:pPr>
              <w:rPr>
                <w:del w:id="288" w:author="Colin Watson" w:date="2015-06-04T13:55:00Z"/>
                <w:rFonts w:ascii="Garamond" w:hAnsi="Garamond"/>
                <w:sz w:val="22"/>
                <w:szCs w:val="22"/>
              </w:rPr>
            </w:pPr>
          </w:p>
        </w:tc>
        <w:tc>
          <w:tcPr>
            <w:tcW w:w="454" w:type="dxa"/>
            <w:tcBorders>
              <w:top w:val="nil"/>
              <w:bottom w:val="nil"/>
            </w:tcBorders>
            <w:tcMar>
              <w:top w:w="113" w:type="dxa"/>
              <w:bottom w:w="113" w:type="dxa"/>
            </w:tcMar>
          </w:tcPr>
          <w:p w14:paraId="04E52876" w14:textId="63BB172D" w:rsidR="00F931F8" w:rsidRPr="00F931F8" w:rsidDel="001B1E9C" w:rsidRDefault="00F931F8">
            <w:pPr>
              <w:rPr>
                <w:del w:id="289" w:author="Colin Watson" w:date="2015-06-04T13:55:00Z"/>
                <w:rFonts w:ascii="Garamond" w:hAnsi="Garamond"/>
                <w:sz w:val="22"/>
                <w:szCs w:val="22"/>
              </w:rPr>
            </w:pPr>
          </w:p>
        </w:tc>
        <w:tc>
          <w:tcPr>
            <w:tcW w:w="473" w:type="dxa"/>
            <w:tcMar>
              <w:top w:w="113" w:type="dxa"/>
              <w:bottom w:w="113" w:type="dxa"/>
            </w:tcMar>
          </w:tcPr>
          <w:p w14:paraId="664DFBB9" w14:textId="7206BA12" w:rsidR="00F931F8" w:rsidRPr="00F931F8" w:rsidDel="001B1E9C" w:rsidRDefault="00F931F8" w:rsidP="00085DCB">
            <w:pPr>
              <w:jc w:val="right"/>
              <w:rPr>
                <w:del w:id="290" w:author="Colin Watson" w:date="2015-06-04T13:55:00Z"/>
                <w:rFonts w:ascii="Garamond" w:hAnsi="Garamond"/>
                <w:sz w:val="22"/>
                <w:szCs w:val="22"/>
              </w:rPr>
            </w:pPr>
            <w:del w:id="291" w:author="Colin Watson" w:date="2015-06-04T13:55:00Z">
              <w:r w:rsidRPr="00F931F8" w:rsidDel="001B1E9C">
                <w:rPr>
                  <w:rFonts w:ascii="Garamond" w:hAnsi="Garamond"/>
                  <w:sz w:val="22"/>
                  <w:szCs w:val="22"/>
                </w:rPr>
                <w:delText>32</w:delText>
              </w:r>
            </w:del>
          </w:p>
        </w:tc>
        <w:tc>
          <w:tcPr>
            <w:tcW w:w="737" w:type="dxa"/>
            <w:tcMar>
              <w:top w:w="113" w:type="dxa"/>
              <w:bottom w:w="113" w:type="dxa"/>
            </w:tcMar>
          </w:tcPr>
          <w:p w14:paraId="58BEE5A3" w14:textId="071D3802" w:rsidR="00F931F8" w:rsidRPr="00F931F8" w:rsidDel="001B1E9C" w:rsidRDefault="00F931F8">
            <w:pPr>
              <w:rPr>
                <w:del w:id="292" w:author="Colin Watson" w:date="2015-06-04T13:55:00Z"/>
                <w:rFonts w:ascii="Garamond" w:hAnsi="Garamond"/>
                <w:sz w:val="22"/>
                <w:szCs w:val="22"/>
              </w:rPr>
            </w:pPr>
          </w:p>
        </w:tc>
        <w:tc>
          <w:tcPr>
            <w:tcW w:w="737" w:type="dxa"/>
            <w:tcMar>
              <w:top w:w="113" w:type="dxa"/>
              <w:bottom w:w="113" w:type="dxa"/>
            </w:tcMar>
          </w:tcPr>
          <w:p w14:paraId="2E7C7A9A" w14:textId="06FA54C2" w:rsidR="00F931F8" w:rsidRPr="00F931F8" w:rsidDel="001B1E9C" w:rsidRDefault="00F931F8">
            <w:pPr>
              <w:rPr>
                <w:del w:id="293" w:author="Colin Watson" w:date="2015-06-04T13:55:00Z"/>
                <w:rFonts w:ascii="Garamond" w:hAnsi="Garamond"/>
                <w:sz w:val="22"/>
                <w:szCs w:val="22"/>
              </w:rPr>
            </w:pPr>
          </w:p>
        </w:tc>
        <w:tc>
          <w:tcPr>
            <w:tcW w:w="5387" w:type="dxa"/>
            <w:tcMar>
              <w:top w:w="113" w:type="dxa"/>
              <w:bottom w:w="113" w:type="dxa"/>
            </w:tcMar>
          </w:tcPr>
          <w:p w14:paraId="78783E5C" w14:textId="4C925A83" w:rsidR="00F931F8" w:rsidRPr="00F931F8" w:rsidDel="001B1E9C" w:rsidRDefault="00F931F8">
            <w:pPr>
              <w:rPr>
                <w:del w:id="294" w:author="Colin Watson" w:date="2015-06-04T13:55:00Z"/>
                <w:rFonts w:ascii="Garamond" w:hAnsi="Garamond"/>
                <w:sz w:val="22"/>
                <w:szCs w:val="22"/>
              </w:rPr>
            </w:pPr>
          </w:p>
        </w:tc>
      </w:tr>
      <w:tr w:rsidR="00F931F8" w:rsidDel="001B1E9C" w14:paraId="73A9B021" w14:textId="6FF71E42" w:rsidTr="00F931F8">
        <w:trPr>
          <w:del w:id="295" w:author="Colin Watson" w:date="2015-06-04T13:55:00Z"/>
        </w:trPr>
        <w:tc>
          <w:tcPr>
            <w:tcW w:w="473" w:type="dxa"/>
            <w:shd w:val="clear" w:color="auto" w:fill="auto"/>
            <w:tcMar>
              <w:top w:w="113" w:type="dxa"/>
              <w:bottom w:w="113" w:type="dxa"/>
            </w:tcMar>
          </w:tcPr>
          <w:p w14:paraId="08132AD9" w14:textId="5BCC8A2D" w:rsidR="00F931F8" w:rsidRPr="00F931F8" w:rsidDel="001B1E9C" w:rsidRDefault="00F931F8" w:rsidP="00085DCB">
            <w:pPr>
              <w:jc w:val="right"/>
              <w:rPr>
                <w:del w:id="296" w:author="Colin Watson" w:date="2015-06-04T13:55:00Z"/>
                <w:rFonts w:ascii="Garamond" w:hAnsi="Garamond"/>
                <w:sz w:val="22"/>
                <w:szCs w:val="22"/>
              </w:rPr>
            </w:pPr>
            <w:del w:id="297" w:author="Colin Watson" w:date="2015-06-04T13:55:00Z">
              <w:r w:rsidRPr="00F931F8" w:rsidDel="001B1E9C">
                <w:rPr>
                  <w:rFonts w:ascii="Garamond" w:hAnsi="Garamond"/>
                  <w:sz w:val="22"/>
                  <w:szCs w:val="22"/>
                </w:rPr>
                <w:delText>13</w:delText>
              </w:r>
            </w:del>
          </w:p>
        </w:tc>
        <w:tc>
          <w:tcPr>
            <w:tcW w:w="737" w:type="dxa"/>
            <w:shd w:val="clear" w:color="auto" w:fill="auto"/>
            <w:tcMar>
              <w:top w:w="113" w:type="dxa"/>
              <w:bottom w:w="113" w:type="dxa"/>
            </w:tcMar>
          </w:tcPr>
          <w:p w14:paraId="625F6E8B" w14:textId="50DDC773" w:rsidR="00F931F8" w:rsidRPr="00F931F8" w:rsidDel="001B1E9C" w:rsidRDefault="00F931F8">
            <w:pPr>
              <w:rPr>
                <w:del w:id="298" w:author="Colin Watson" w:date="2015-06-04T13:55:00Z"/>
                <w:rFonts w:ascii="Garamond" w:hAnsi="Garamond"/>
                <w:sz w:val="22"/>
                <w:szCs w:val="22"/>
              </w:rPr>
            </w:pPr>
          </w:p>
        </w:tc>
        <w:tc>
          <w:tcPr>
            <w:tcW w:w="737" w:type="dxa"/>
            <w:shd w:val="clear" w:color="auto" w:fill="auto"/>
            <w:tcMar>
              <w:top w:w="113" w:type="dxa"/>
              <w:bottom w:w="113" w:type="dxa"/>
            </w:tcMar>
          </w:tcPr>
          <w:p w14:paraId="0220AEAE" w14:textId="67395E37" w:rsidR="00F931F8" w:rsidRPr="00F931F8" w:rsidDel="001B1E9C" w:rsidRDefault="00F931F8">
            <w:pPr>
              <w:rPr>
                <w:del w:id="299" w:author="Colin Watson" w:date="2015-06-04T13:55:00Z"/>
                <w:rFonts w:ascii="Garamond" w:hAnsi="Garamond"/>
                <w:sz w:val="22"/>
                <w:szCs w:val="22"/>
              </w:rPr>
            </w:pPr>
          </w:p>
        </w:tc>
        <w:tc>
          <w:tcPr>
            <w:tcW w:w="5387" w:type="dxa"/>
            <w:shd w:val="clear" w:color="auto" w:fill="auto"/>
            <w:tcMar>
              <w:top w:w="113" w:type="dxa"/>
              <w:bottom w:w="113" w:type="dxa"/>
            </w:tcMar>
          </w:tcPr>
          <w:p w14:paraId="3AD9F711" w14:textId="1EE06336" w:rsidR="00F931F8" w:rsidRPr="00F931F8" w:rsidDel="001B1E9C" w:rsidRDefault="00F931F8">
            <w:pPr>
              <w:rPr>
                <w:del w:id="300" w:author="Colin Watson" w:date="2015-06-04T13:55:00Z"/>
                <w:rFonts w:ascii="Garamond" w:hAnsi="Garamond"/>
                <w:sz w:val="22"/>
                <w:szCs w:val="22"/>
              </w:rPr>
            </w:pPr>
          </w:p>
        </w:tc>
        <w:tc>
          <w:tcPr>
            <w:tcW w:w="454" w:type="dxa"/>
            <w:tcBorders>
              <w:top w:val="nil"/>
              <w:bottom w:val="nil"/>
            </w:tcBorders>
            <w:tcMar>
              <w:top w:w="113" w:type="dxa"/>
              <w:bottom w:w="113" w:type="dxa"/>
            </w:tcMar>
          </w:tcPr>
          <w:p w14:paraId="56E8274F" w14:textId="214AD26E" w:rsidR="00F931F8" w:rsidRPr="00F931F8" w:rsidDel="001B1E9C" w:rsidRDefault="00F931F8">
            <w:pPr>
              <w:rPr>
                <w:del w:id="301" w:author="Colin Watson" w:date="2015-06-04T13:55:00Z"/>
                <w:rFonts w:ascii="Garamond" w:hAnsi="Garamond"/>
                <w:sz w:val="22"/>
                <w:szCs w:val="22"/>
              </w:rPr>
            </w:pPr>
          </w:p>
        </w:tc>
        <w:tc>
          <w:tcPr>
            <w:tcW w:w="473" w:type="dxa"/>
            <w:tcMar>
              <w:top w:w="113" w:type="dxa"/>
              <w:bottom w:w="113" w:type="dxa"/>
            </w:tcMar>
          </w:tcPr>
          <w:p w14:paraId="2338F444" w14:textId="5AB0D5E1" w:rsidR="00F931F8" w:rsidRPr="00F931F8" w:rsidDel="001B1E9C" w:rsidRDefault="00F931F8" w:rsidP="00085DCB">
            <w:pPr>
              <w:jc w:val="right"/>
              <w:rPr>
                <w:del w:id="302" w:author="Colin Watson" w:date="2015-06-04T13:55:00Z"/>
                <w:rFonts w:ascii="Garamond" w:hAnsi="Garamond"/>
                <w:sz w:val="22"/>
                <w:szCs w:val="22"/>
              </w:rPr>
            </w:pPr>
            <w:del w:id="303" w:author="Colin Watson" w:date="2015-06-04T13:55:00Z">
              <w:r w:rsidRPr="00F931F8" w:rsidDel="001B1E9C">
                <w:rPr>
                  <w:rFonts w:ascii="Garamond" w:hAnsi="Garamond"/>
                  <w:sz w:val="22"/>
                  <w:szCs w:val="22"/>
                </w:rPr>
                <w:delText>33</w:delText>
              </w:r>
            </w:del>
          </w:p>
        </w:tc>
        <w:tc>
          <w:tcPr>
            <w:tcW w:w="737" w:type="dxa"/>
            <w:tcMar>
              <w:top w:w="113" w:type="dxa"/>
              <w:bottom w:w="113" w:type="dxa"/>
            </w:tcMar>
          </w:tcPr>
          <w:p w14:paraId="5AFFA420" w14:textId="4D0A1246" w:rsidR="00F931F8" w:rsidRPr="00F931F8" w:rsidDel="001B1E9C" w:rsidRDefault="00F931F8">
            <w:pPr>
              <w:rPr>
                <w:del w:id="304" w:author="Colin Watson" w:date="2015-06-04T13:55:00Z"/>
                <w:rFonts w:ascii="Garamond" w:hAnsi="Garamond"/>
                <w:sz w:val="22"/>
                <w:szCs w:val="22"/>
              </w:rPr>
            </w:pPr>
          </w:p>
        </w:tc>
        <w:tc>
          <w:tcPr>
            <w:tcW w:w="737" w:type="dxa"/>
            <w:tcMar>
              <w:top w:w="113" w:type="dxa"/>
              <w:bottom w:w="113" w:type="dxa"/>
            </w:tcMar>
          </w:tcPr>
          <w:p w14:paraId="1C484E26" w14:textId="166BD2BC" w:rsidR="00F931F8" w:rsidRPr="00F931F8" w:rsidDel="001B1E9C" w:rsidRDefault="00F931F8">
            <w:pPr>
              <w:rPr>
                <w:del w:id="305" w:author="Colin Watson" w:date="2015-06-04T13:55:00Z"/>
                <w:rFonts w:ascii="Garamond" w:hAnsi="Garamond"/>
                <w:sz w:val="22"/>
                <w:szCs w:val="22"/>
              </w:rPr>
            </w:pPr>
          </w:p>
        </w:tc>
        <w:tc>
          <w:tcPr>
            <w:tcW w:w="5387" w:type="dxa"/>
            <w:tcMar>
              <w:top w:w="113" w:type="dxa"/>
              <w:bottom w:w="113" w:type="dxa"/>
            </w:tcMar>
          </w:tcPr>
          <w:p w14:paraId="1CEAB836" w14:textId="41803ED4" w:rsidR="00F931F8" w:rsidRPr="00F931F8" w:rsidDel="001B1E9C" w:rsidRDefault="00F931F8">
            <w:pPr>
              <w:rPr>
                <w:del w:id="306" w:author="Colin Watson" w:date="2015-06-04T13:55:00Z"/>
                <w:rFonts w:ascii="Garamond" w:hAnsi="Garamond"/>
                <w:sz w:val="22"/>
                <w:szCs w:val="22"/>
              </w:rPr>
            </w:pPr>
          </w:p>
        </w:tc>
      </w:tr>
      <w:tr w:rsidR="00F931F8" w:rsidDel="001B1E9C" w14:paraId="7998A5CB" w14:textId="425ABF71" w:rsidTr="00F931F8">
        <w:trPr>
          <w:del w:id="307" w:author="Colin Watson" w:date="2015-06-04T13:55:00Z"/>
        </w:trPr>
        <w:tc>
          <w:tcPr>
            <w:tcW w:w="473" w:type="dxa"/>
            <w:shd w:val="clear" w:color="auto" w:fill="auto"/>
            <w:tcMar>
              <w:top w:w="113" w:type="dxa"/>
              <w:bottom w:w="113" w:type="dxa"/>
            </w:tcMar>
          </w:tcPr>
          <w:p w14:paraId="4FD6CAE3" w14:textId="1346C599" w:rsidR="00F931F8" w:rsidRPr="00F931F8" w:rsidDel="001B1E9C" w:rsidRDefault="00F931F8" w:rsidP="00085DCB">
            <w:pPr>
              <w:jc w:val="right"/>
              <w:rPr>
                <w:del w:id="308" w:author="Colin Watson" w:date="2015-06-04T13:55:00Z"/>
                <w:rFonts w:ascii="Garamond" w:hAnsi="Garamond"/>
                <w:sz w:val="22"/>
                <w:szCs w:val="22"/>
              </w:rPr>
            </w:pPr>
            <w:del w:id="309" w:author="Colin Watson" w:date="2015-06-04T13:55:00Z">
              <w:r w:rsidRPr="00F931F8" w:rsidDel="001B1E9C">
                <w:rPr>
                  <w:rFonts w:ascii="Garamond" w:hAnsi="Garamond"/>
                  <w:sz w:val="22"/>
                  <w:szCs w:val="22"/>
                </w:rPr>
                <w:delText>14</w:delText>
              </w:r>
            </w:del>
          </w:p>
        </w:tc>
        <w:tc>
          <w:tcPr>
            <w:tcW w:w="737" w:type="dxa"/>
            <w:shd w:val="clear" w:color="auto" w:fill="auto"/>
            <w:tcMar>
              <w:top w:w="113" w:type="dxa"/>
              <w:bottom w:w="113" w:type="dxa"/>
            </w:tcMar>
          </w:tcPr>
          <w:p w14:paraId="7E324BB1" w14:textId="1D1739DA" w:rsidR="00F931F8" w:rsidRPr="00F931F8" w:rsidDel="001B1E9C" w:rsidRDefault="00F931F8">
            <w:pPr>
              <w:rPr>
                <w:del w:id="310" w:author="Colin Watson" w:date="2015-06-04T13:55:00Z"/>
                <w:rFonts w:ascii="Garamond" w:hAnsi="Garamond"/>
                <w:sz w:val="22"/>
                <w:szCs w:val="22"/>
              </w:rPr>
            </w:pPr>
          </w:p>
        </w:tc>
        <w:tc>
          <w:tcPr>
            <w:tcW w:w="737" w:type="dxa"/>
            <w:shd w:val="clear" w:color="auto" w:fill="auto"/>
            <w:tcMar>
              <w:top w:w="113" w:type="dxa"/>
              <w:bottom w:w="113" w:type="dxa"/>
            </w:tcMar>
          </w:tcPr>
          <w:p w14:paraId="6A8EAE59" w14:textId="1F132DAC" w:rsidR="00F931F8" w:rsidRPr="00F931F8" w:rsidDel="001B1E9C" w:rsidRDefault="00F931F8">
            <w:pPr>
              <w:rPr>
                <w:del w:id="311" w:author="Colin Watson" w:date="2015-06-04T13:55:00Z"/>
                <w:rFonts w:ascii="Garamond" w:hAnsi="Garamond"/>
                <w:sz w:val="22"/>
                <w:szCs w:val="22"/>
              </w:rPr>
            </w:pPr>
          </w:p>
        </w:tc>
        <w:tc>
          <w:tcPr>
            <w:tcW w:w="5387" w:type="dxa"/>
            <w:shd w:val="clear" w:color="auto" w:fill="auto"/>
            <w:tcMar>
              <w:top w:w="113" w:type="dxa"/>
              <w:bottom w:w="113" w:type="dxa"/>
            </w:tcMar>
          </w:tcPr>
          <w:p w14:paraId="7EC37FA5" w14:textId="3DCBF248" w:rsidR="00F931F8" w:rsidRPr="00F931F8" w:rsidDel="001B1E9C" w:rsidRDefault="00F931F8">
            <w:pPr>
              <w:rPr>
                <w:del w:id="312" w:author="Colin Watson" w:date="2015-06-04T13:55:00Z"/>
                <w:rFonts w:ascii="Garamond" w:hAnsi="Garamond"/>
                <w:sz w:val="22"/>
                <w:szCs w:val="22"/>
              </w:rPr>
            </w:pPr>
          </w:p>
        </w:tc>
        <w:tc>
          <w:tcPr>
            <w:tcW w:w="454" w:type="dxa"/>
            <w:tcBorders>
              <w:top w:val="nil"/>
              <w:bottom w:val="nil"/>
            </w:tcBorders>
            <w:tcMar>
              <w:top w:w="113" w:type="dxa"/>
              <w:bottom w:w="113" w:type="dxa"/>
            </w:tcMar>
          </w:tcPr>
          <w:p w14:paraId="2D04CBB0" w14:textId="541A82FB" w:rsidR="00F931F8" w:rsidRPr="00F931F8" w:rsidDel="001B1E9C" w:rsidRDefault="00F931F8">
            <w:pPr>
              <w:rPr>
                <w:del w:id="313" w:author="Colin Watson" w:date="2015-06-04T13:55:00Z"/>
                <w:rFonts w:ascii="Garamond" w:hAnsi="Garamond"/>
                <w:sz w:val="22"/>
                <w:szCs w:val="22"/>
              </w:rPr>
            </w:pPr>
          </w:p>
        </w:tc>
        <w:tc>
          <w:tcPr>
            <w:tcW w:w="473" w:type="dxa"/>
            <w:tcMar>
              <w:top w:w="113" w:type="dxa"/>
              <w:bottom w:w="113" w:type="dxa"/>
            </w:tcMar>
          </w:tcPr>
          <w:p w14:paraId="2C06E466" w14:textId="13557F2A" w:rsidR="00F931F8" w:rsidRPr="00F931F8" w:rsidDel="001B1E9C" w:rsidRDefault="00F931F8" w:rsidP="00085DCB">
            <w:pPr>
              <w:jc w:val="right"/>
              <w:rPr>
                <w:del w:id="314" w:author="Colin Watson" w:date="2015-06-04T13:55:00Z"/>
                <w:rFonts w:ascii="Garamond" w:hAnsi="Garamond"/>
                <w:sz w:val="22"/>
                <w:szCs w:val="22"/>
              </w:rPr>
            </w:pPr>
            <w:del w:id="315" w:author="Colin Watson" w:date="2015-06-04T13:55:00Z">
              <w:r w:rsidRPr="00F931F8" w:rsidDel="001B1E9C">
                <w:rPr>
                  <w:rFonts w:ascii="Garamond" w:hAnsi="Garamond"/>
                  <w:sz w:val="22"/>
                  <w:szCs w:val="22"/>
                </w:rPr>
                <w:delText>34</w:delText>
              </w:r>
            </w:del>
          </w:p>
        </w:tc>
        <w:tc>
          <w:tcPr>
            <w:tcW w:w="737" w:type="dxa"/>
            <w:tcMar>
              <w:top w:w="113" w:type="dxa"/>
              <w:bottom w:w="113" w:type="dxa"/>
            </w:tcMar>
          </w:tcPr>
          <w:p w14:paraId="1F74DF25" w14:textId="51FC2BC6" w:rsidR="00F931F8" w:rsidRPr="00F931F8" w:rsidDel="001B1E9C" w:rsidRDefault="00F931F8">
            <w:pPr>
              <w:rPr>
                <w:del w:id="316" w:author="Colin Watson" w:date="2015-06-04T13:55:00Z"/>
                <w:rFonts w:ascii="Garamond" w:hAnsi="Garamond"/>
                <w:sz w:val="22"/>
                <w:szCs w:val="22"/>
              </w:rPr>
            </w:pPr>
          </w:p>
        </w:tc>
        <w:tc>
          <w:tcPr>
            <w:tcW w:w="737" w:type="dxa"/>
            <w:tcMar>
              <w:top w:w="113" w:type="dxa"/>
              <w:bottom w:w="113" w:type="dxa"/>
            </w:tcMar>
          </w:tcPr>
          <w:p w14:paraId="61A149DC" w14:textId="522829A3" w:rsidR="00F931F8" w:rsidRPr="00F931F8" w:rsidDel="001B1E9C" w:rsidRDefault="00F931F8">
            <w:pPr>
              <w:rPr>
                <w:del w:id="317" w:author="Colin Watson" w:date="2015-06-04T13:55:00Z"/>
                <w:rFonts w:ascii="Garamond" w:hAnsi="Garamond"/>
                <w:sz w:val="22"/>
                <w:szCs w:val="22"/>
              </w:rPr>
            </w:pPr>
          </w:p>
        </w:tc>
        <w:tc>
          <w:tcPr>
            <w:tcW w:w="5387" w:type="dxa"/>
            <w:tcMar>
              <w:top w:w="113" w:type="dxa"/>
              <w:bottom w:w="113" w:type="dxa"/>
            </w:tcMar>
          </w:tcPr>
          <w:p w14:paraId="039B5857" w14:textId="69D242D4" w:rsidR="00F931F8" w:rsidRPr="00F931F8" w:rsidDel="001B1E9C" w:rsidRDefault="00F931F8">
            <w:pPr>
              <w:rPr>
                <w:del w:id="318" w:author="Colin Watson" w:date="2015-06-04T13:55:00Z"/>
                <w:rFonts w:ascii="Garamond" w:hAnsi="Garamond"/>
                <w:sz w:val="22"/>
                <w:szCs w:val="22"/>
              </w:rPr>
            </w:pPr>
          </w:p>
        </w:tc>
      </w:tr>
      <w:tr w:rsidR="00F931F8" w:rsidDel="001B1E9C" w14:paraId="5CB37E4C" w14:textId="6B7D7FF1" w:rsidTr="00F931F8">
        <w:trPr>
          <w:del w:id="319" w:author="Colin Watson" w:date="2015-06-04T13:55:00Z"/>
        </w:trPr>
        <w:tc>
          <w:tcPr>
            <w:tcW w:w="473" w:type="dxa"/>
            <w:shd w:val="clear" w:color="auto" w:fill="auto"/>
            <w:tcMar>
              <w:top w:w="113" w:type="dxa"/>
              <w:bottom w:w="113" w:type="dxa"/>
            </w:tcMar>
          </w:tcPr>
          <w:p w14:paraId="794EA4E6" w14:textId="7BDC4583" w:rsidR="00F931F8" w:rsidRPr="00F931F8" w:rsidDel="001B1E9C" w:rsidRDefault="00F931F8" w:rsidP="00085DCB">
            <w:pPr>
              <w:jc w:val="right"/>
              <w:rPr>
                <w:del w:id="320" w:author="Colin Watson" w:date="2015-06-04T13:55:00Z"/>
                <w:rFonts w:ascii="Garamond" w:hAnsi="Garamond"/>
                <w:sz w:val="22"/>
                <w:szCs w:val="22"/>
              </w:rPr>
            </w:pPr>
            <w:del w:id="321" w:author="Colin Watson" w:date="2015-06-04T13:55:00Z">
              <w:r w:rsidRPr="00F931F8" w:rsidDel="001B1E9C">
                <w:rPr>
                  <w:rFonts w:ascii="Garamond" w:hAnsi="Garamond"/>
                  <w:sz w:val="22"/>
                  <w:szCs w:val="22"/>
                </w:rPr>
                <w:delText>15</w:delText>
              </w:r>
            </w:del>
          </w:p>
        </w:tc>
        <w:tc>
          <w:tcPr>
            <w:tcW w:w="737" w:type="dxa"/>
            <w:shd w:val="clear" w:color="auto" w:fill="auto"/>
            <w:tcMar>
              <w:top w:w="113" w:type="dxa"/>
              <w:bottom w:w="113" w:type="dxa"/>
            </w:tcMar>
          </w:tcPr>
          <w:p w14:paraId="3DCD50A2" w14:textId="4C63A84D" w:rsidR="00F931F8" w:rsidRPr="00F931F8" w:rsidDel="001B1E9C" w:rsidRDefault="00F931F8">
            <w:pPr>
              <w:rPr>
                <w:del w:id="322" w:author="Colin Watson" w:date="2015-06-04T13:55:00Z"/>
                <w:rFonts w:ascii="Garamond" w:hAnsi="Garamond"/>
                <w:sz w:val="22"/>
                <w:szCs w:val="22"/>
              </w:rPr>
            </w:pPr>
          </w:p>
        </w:tc>
        <w:tc>
          <w:tcPr>
            <w:tcW w:w="737" w:type="dxa"/>
            <w:shd w:val="clear" w:color="auto" w:fill="auto"/>
            <w:tcMar>
              <w:top w:w="113" w:type="dxa"/>
              <w:bottom w:w="113" w:type="dxa"/>
            </w:tcMar>
          </w:tcPr>
          <w:p w14:paraId="089B217C" w14:textId="263C799A" w:rsidR="00F931F8" w:rsidRPr="00F931F8" w:rsidDel="001B1E9C" w:rsidRDefault="00F931F8">
            <w:pPr>
              <w:rPr>
                <w:del w:id="323" w:author="Colin Watson" w:date="2015-06-04T13:55:00Z"/>
                <w:rFonts w:ascii="Garamond" w:hAnsi="Garamond"/>
                <w:sz w:val="22"/>
                <w:szCs w:val="22"/>
              </w:rPr>
            </w:pPr>
          </w:p>
        </w:tc>
        <w:tc>
          <w:tcPr>
            <w:tcW w:w="5387" w:type="dxa"/>
            <w:shd w:val="clear" w:color="auto" w:fill="auto"/>
            <w:tcMar>
              <w:top w:w="113" w:type="dxa"/>
              <w:bottom w:w="113" w:type="dxa"/>
            </w:tcMar>
          </w:tcPr>
          <w:p w14:paraId="4260423A" w14:textId="7911C46F" w:rsidR="00F931F8" w:rsidRPr="00F931F8" w:rsidDel="001B1E9C" w:rsidRDefault="00F931F8">
            <w:pPr>
              <w:rPr>
                <w:del w:id="324" w:author="Colin Watson" w:date="2015-06-04T13:55:00Z"/>
                <w:rFonts w:ascii="Garamond" w:hAnsi="Garamond"/>
                <w:sz w:val="22"/>
                <w:szCs w:val="22"/>
              </w:rPr>
            </w:pPr>
          </w:p>
        </w:tc>
        <w:tc>
          <w:tcPr>
            <w:tcW w:w="454" w:type="dxa"/>
            <w:tcBorders>
              <w:top w:val="nil"/>
              <w:bottom w:val="nil"/>
            </w:tcBorders>
            <w:tcMar>
              <w:top w:w="113" w:type="dxa"/>
              <w:bottom w:w="113" w:type="dxa"/>
            </w:tcMar>
          </w:tcPr>
          <w:p w14:paraId="01D97D0C" w14:textId="39A9DF12" w:rsidR="00F931F8" w:rsidRPr="00F931F8" w:rsidDel="001B1E9C" w:rsidRDefault="00F931F8">
            <w:pPr>
              <w:rPr>
                <w:del w:id="325" w:author="Colin Watson" w:date="2015-06-04T13:55:00Z"/>
                <w:rFonts w:ascii="Garamond" w:hAnsi="Garamond"/>
                <w:sz w:val="22"/>
                <w:szCs w:val="22"/>
              </w:rPr>
            </w:pPr>
          </w:p>
        </w:tc>
        <w:tc>
          <w:tcPr>
            <w:tcW w:w="473" w:type="dxa"/>
            <w:tcMar>
              <w:top w:w="113" w:type="dxa"/>
              <w:bottom w:w="113" w:type="dxa"/>
            </w:tcMar>
          </w:tcPr>
          <w:p w14:paraId="07E5F5E1" w14:textId="4CA6AF47" w:rsidR="00F931F8" w:rsidRPr="00F931F8" w:rsidDel="001B1E9C" w:rsidRDefault="00F931F8" w:rsidP="00085DCB">
            <w:pPr>
              <w:jc w:val="right"/>
              <w:rPr>
                <w:del w:id="326" w:author="Colin Watson" w:date="2015-06-04T13:55:00Z"/>
                <w:rFonts w:ascii="Garamond" w:hAnsi="Garamond"/>
                <w:sz w:val="22"/>
                <w:szCs w:val="22"/>
              </w:rPr>
            </w:pPr>
            <w:del w:id="327" w:author="Colin Watson" w:date="2015-06-04T13:55:00Z">
              <w:r w:rsidRPr="00F931F8" w:rsidDel="001B1E9C">
                <w:rPr>
                  <w:rFonts w:ascii="Garamond" w:hAnsi="Garamond"/>
                  <w:sz w:val="22"/>
                  <w:szCs w:val="22"/>
                </w:rPr>
                <w:delText>35</w:delText>
              </w:r>
            </w:del>
          </w:p>
        </w:tc>
        <w:tc>
          <w:tcPr>
            <w:tcW w:w="737" w:type="dxa"/>
            <w:tcMar>
              <w:top w:w="113" w:type="dxa"/>
              <w:bottom w:w="113" w:type="dxa"/>
            </w:tcMar>
          </w:tcPr>
          <w:p w14:paraId="71889E7D" w14:textId="319F053E" w:rsidR="00F931F8" w:rsidRPr="00F931F8" w:rsidDel="001B1E9C" w:rsidRDefault="00F931F8">
            <w:pPr>
              <w:rPr>
                <w:del w:id="328" w:author="Colin Watson" w:date="2015-06-04T13:55:00Z"/>
                <w:rFonts w:ascii="Garamond" w:hAnsi="Garamond"/>
                <w:sz w:val="22"/>
                <w:szCs w:val="22"/>
              </w:rPr>
            </w:pPr>
          </w:p>
        </w:tc>
        <w:tc>
          <w:tcPr>
            <w:tcW w:w="737" w:type="dxa"/>
            <w:tcMar>
              <w:top w:w="113" w:type="dxa"/>
              <w:bottom w:w="113" w:type="dxa"/>
            </w:tcMar>
          </w:tcPr>
          <w:p w14:paraId="3F2A8DDF" w14:textId="3C98FC2E" w:rsidR="00F931F8" w:rsidRPr="00F931F8" w:rsidDel="001B1E9C" w:rsidRDefault="00F931F8">
            <w:pPr>
              <w:rPr>
                <w:del w:id="329" w:author="Colin Watson" w:date="2015-06-04T13:55:00Z"/>
                <w:rFonts w:ascii="Garamond" w:hAnsi="Garamond"/>
                <w:sz w:val="22"/>
                <w:szCs w:val="22"/>
              </w:rPr>
            </w:pPr>
          </w:p>
        </w:tc>
        <w:tc>
          <w:tcPr>
            <w:tcW w:w="5387" w:type="dxa"/>
            <w:tcMar>
              <w:top w:w="113" w:type="dxa"/>
              <w:bottom w:w="113" w:type="dxa"/>
            </w:tcMar>
          </w:tcPr>
          <w:p w14:paraId="0F9EDDE6" w14:textId="540F56B0" w:rsidR="00F931F8" w:rsidRPr="00F931F8" w:rsidDel="001B1E9C" w:rsidRDefault="00F931F8">
            <w:pPr>
              <w:rPr>
                <w:del w:id="330" w:author="Colin Watson" w:date="2015-06-04T13:55:00Z"/>
                <w:rFonts w:ascii="Garamond" w:hAnsi="Garamond"/>
                <w:sz w:val="22"/>
                <w:szCs w:val="22"/>
              </w:rPr>
            </w:pPr>
          </w:p>
        </w:tc>
      </w:tr>
      <w:tr w:rsidR="00F931F8" w:rsidDel="001B1E9C" w14:paraId="63D13EAA" w14:textId="11998AFF" w:rsidTr="00F931F8">
        <w:trPr>
          <w:del w:id="331" w:author="Colin Watson" w:date="2015-06-04T13:55:00Z"/>
        </w:trPr>
        <w:tc>
          <w:tcPr>
            <w:tcW w:w="473" w:type="dxa"/>
            <w:shd w:val="clear" w:color="auto" w:fill="auto"/>
            <w:tcMar>
              <w:top w:w="113" w:type="dxa"/>
              <w:bottom w:w="113" w:type="dxa"/>
            </w:tcMar>
          </w:tcPr>
          <w:p w14:paraId="2E21C30A" w14:textId="11399948" w:rsidR="00F931F8" w:rsidRPr="00F931F8" w:rsidDel="001B1E9C" w:rsidRDefault="00F931F8" w:rsidP="00085DCB">
            <w:pPr>
              <w:jc w:val="right"/>
              <w:rPr>
                <w:del w:id="332" w:author="Colin Watson" w:date="2015-06-04T13:55:00Z"/>
                <w:rFonts w:ascii="Garamond" w:hAnsi="Garamond"/>
                <w:sz w:val="22"/>
                <w:szCs w:val="22"/>
              </w:rPr>
            </w:pPr>
            <w:del w:id="333" w:author="Colin Watson" w:date="2015-06-04T13:55:00Z">
              <w:r w:rsidRPr="00F931F8" w:rsidDel="001B1E9C">
                <w:rPr>
                  <w:rFonts w:ascii="Garamond" w:hAnsi="Garamond"/>
                  <w:sz w:val="22"/>
                  <w:szCs w:val="22"/>
                </w:rPr>
                <w:delText>16</w:delText>
              </w:r>
            </w:del>
          </w:p>
        </w:tc>
        <w:tc>
          <w:tcPr>
            <w:tcW w:w="737" w:type="dxa"/>
            <w:shd w:val="clear" w:color="auto" w:fill="auto"/>
            <w:tcMar>
              <w:top w:w="113" w:type="dxa"/>
              <w:bottom w:w="113" w:type="dxa"/>
            </w:tcMar>
          </w:tcPr>
          <w:p w14:paraId="6D010DDC" w14:textId="69BA1075" w:rsidR="00F931F8" w:rsidRPr="00F931F8" w:rsidDel="001B1E9C" w:rsidRDefault="00F931F8">
            <w:pPr>
              <w:rPr>
                <w:del w:id="334" w:author="Colin Watson" w:date="2015-06-04T13:55:00Z"/>
                <w:rFonts w:ascii="Garamond" w:hAnsi="Garamond"/>
                <w:sz w:val="22"/>
                <w:szCs w:val="22"/>
              </w:rPr>
            </w:pPr>
          </w:p>
        </w:tc>
        <w:tc>
          <w:tcPr>
            <w:tcW w:w="737" w:type="dxa"/>
            <w:shd w:val="clear" w:color="auto" w:fill="auto"/>
            <w:tcMar>
              <w:top w:w="113" w:type="dxa"/>
              <w:bottom w:w="113" w:type="dxa"/>
            </w:tcMar>
          </w:tcPr>
          <w:p w14:paraId="5C7DB279" w14:textId="22164647" w:rsidR="00F931F8" w:rsidRPr="00F931F8" w:rsidDel="001B1E9C" w:rsidRDefault="00F931F8">
            <w:pPr>
              <w:rPr>
                <w:del w:id="335" w:author="Colin Watson" w:date="2015-06-04T13:55:00Z"/>
                <w:rFonts w:ascii="Garamond" w:hAnsi="Garamond"/>
                <w:sz w:val="22"/>
                <w:szCs w:val="22"/>
              </w:rPr>
            </w:pPr>
          </w:p>
        </w:tc>
        <w:tc>
          <w:tcPr>
            <w:tcW w:w="5387" w:type="dxa"/>
            <w:shd w:val="clear" w:color="auto" w:fill="auto"/>
            <w:tcMar>
              <w:top w:w="113" w:type="dxa"/>
              <w:bottom w:w="113" w:type="dxa"/>
            </w:tcMar>
          </w:tcPr>
          <w:p w14:paraId="5D34A80B" w14:textId="4B92C93D" w:rsidR="00F931F8" w:rsidRPr="00F931F8" w:rsidDel="001B1E9C" w:rsidRDefault="00F931F8">
            <w:pPr>
              <w:rPr>
                <w:del w:id="336" w:author="Colin Watson" w:date="2015-06-04T13:55:00Z"/>
                <w:rFonts w:ascii="Garamond" w:hAnsi="Garamond"/>
                <w:sz w:val="22"/>
                <w:szCs w:val="22"/>
              </w:rPr>
            </w:pPr>
          </w:p>
        </w:tc>
        <w:tc>
          <w:tcPr>
            <w:tcW w:w="454" w:type="dxa"/>
            <w:tcBorders>
              <w:top w:val="nil"/>
              <w:bottom w:val="nil"/>
            </w:tcBorders>
            <w:tcMar>
              <w:top w:w="113" w:type="dxa"/>
              <w:bottom w:w="113" w:type="dxa"/>
            </w:tcMar>
          </w:tcPr>
          <w:p w14:paraId="481F90E7" w14:textId="593F12E2" w:rsidR="00F931F8" w:rsidRPr="00F931F8" w:rsidDel="001B1E9C" w:rsidRDefault="00F931F8">
            <w:pPr>
              <w:rPr>
                <w:del w:id="337" w:author="Colin Watson" w:date="2015-06-04T13:55:00Z"/>
                <w:rFonts w:ascii="Garamond" w:hAnsi="Garamond"/>
                <w:sz w:val="22"/>
                <w:szCs w:val="22"/>
              </w:rPr>
            </w:pPr>
          </w:p>
        </w:tc>
        <w:tc>
          <w:tcPr>
            <w:tcW w:w="473" w:type="dxa"/>
            <w:tcMar>
              <w:top w:w="113" w:type="dxa"/>
              <w:bottom w:w="113" w:type="dxa"/>
            </w:tcMar>
          </w:tcPr>
          <w:p w14:paraId="20DB2755" w14:textId="7CD498B1" w:rsidR="00F931F8" w:rsidRPr="00F931F8" w:rsidDel="001B1E9C" w:rsidRDefault="00F931F8" w:rsidP="00085DCB">
            <w:pPr>
              <w:jc w:val="right"/>
              <w:rPr>
                <w:del w:id="338" w:author="Colin Watson" w:date="2015-06-04T13:55:00Z"/>
                <w:rFonts w:ascii="Garamond" w:hAnsi="Garamond"/>
                <w:sz w:val="22"/>
                <w:szCs w:val="22"/>
              </w:rPr>
            </w:pPr>
            <w:del w:id="339" w:author="Colin Watson" w:date="2015-06-04T13:55:00Z">
              <w:r w:rsidRPr="00F931F8" w:rsidDel="001B1E9C">
                <w:rPr>
                  <w:rFonts w:ascii="Garamond" w:hAnsi="Garamond"/>
                  <w:sz w:val="22"/>
                  <w:szCs w:val="22"/>
                </w:rPr>
                <w:delText>36</w:delText>
              </w:r>
            </w:del>
          </w:p>
        </w:tc>
        <w:tc>
          <w:tcPr>
            <w:tcW w:w="737" w:type="dxa"/>
            <w:tcMar>
              <w:top w:w="113" w:type="dxa"/>
              <w:bottom w:w="113" w:type="dxa"/>
            </w:tcMar>
          </w:tcPr>
          <w:p w14:paraId="0A01C7B5" w14:textId="02F2B597" w:rsidR="00F931F8" w:rsidRPr="00F931F8" w:rsidDel="001B1E9C" w:rsidRDefault="00F931F8">
            <w:pPr>
              <w:rPr>
                <w:del w:id="340" w:author="Colin Watson" w:date="2015-06-04T13:55:00Z"/>
                <w:rFonts w:ascii="Garamond" w:hAnsi="Garamond"/>
                <w:sz w:val="22"/>
                <w:szCs w:val="22"/>
              </w:rPr>
            </w:pPr>
          </w:p>
        </w:tc>
        <w:tc>
          <w:tcPr>
            <w:tcW w:w="737" w:type="dxa"/>
            <w:tcMar>
              <w:top w:w="113" w:type="dxa"/>
              <w:bottom w:w="113" w:type="dxa"/>
            </w:tcMar>
          </w:tcPr>
          <w:p w14:paraId="0DEC4D80" w14:textId="342D1BED" w:rsidR="00F931F8" w:rsidRPr="00F931F8" w:rsidDel="001B1E9C" w:rsidRDefault="00F931F8">
            <w:pPr>
              <w:rPr>
                <w:del w:id="341" w:author="Colin Watson" w:date="2015-06-04T13:55:00Z"/>
                <w:rFonts w:ascii="Garamond" w:hAnsi="Garamond"/>
                <w:sz w:val="22"/>
                <w:szCs w:val="22"/>
              </w:rPr>
            </w:pPr>
          </w:p>
        </w:tc>
        <w:tc>
          <w:tcPr>
            <w:tcW w:w="5387" w:type="dxa"/>
            <w:tcMar>
              <w:top w:w="113" w:type="dxa"/>
              <w:bottom w:w="113" w:type="dxa"/>
            </w:tcMar>
          </w:tcPr>
          <w:p w14:paraId="7E06BEC3" w14:textId="4195242C" w:rsidR="00F931F8" w:rsidRPr="00F931F8" w:rsidDel="001B1E9C" w:rsidRDefault="00F931F8">
            <w:pPr>
              <w:rPr>
                <w:del w:id="342" w:author="Colin Watson" w:date="2015-06-04T13:55:00Z"/>
                <w:rFonts w:ascii="Garamond" w:hAnsi="Garamond"/>
                <w:sz w:val="22"/>
                <w:szCs w:val="22"/>
              </w:rPr>
            </w:pPr>
          </w:p>
        </w:tc>
      </w:tr>
      <w:tr w:rsidR="00F931F8" w:rsidDel="001B1E9C" w14:paraId="232F85C5" w14:textId="66E5DD00" w:rsidTr="00F931F8">
        <w:trPr>
          <w:del w:id="343" w:author="Colin Watson" w:date="2015-06-04T13:55:00Z"/>
        </w:trPr>
        <w:tc>
          <w:tcPr>
            <w:tcW w:w="473" w:type="dxa"/>
            <w:shd w:val="clear" w:color="auto" w:fill="auto"/>
            <w:tcMar>
              <w:top w:w="113" w:type="dxa"/>
              <w:bottom w:w="113" w:type="dxa"/>
            </w:tcMar>
          </w:tcPr>
          <w:p w14:paraId="30B15E67" w14:textId="2F92F100" w:rsidR="00F931F8" w:rsidRPr="00F931F8" w:rsidDel="001B1E9C" w:rsidRDefault="00F931F8" w:rsidP="00085DCB">
            <w:pPr>
              <w:jc w:val="right"/>
              <w:rPr>
                <w:del w:id="344" w:author="Colin Watson" w:date="2015-06-04T13:55:00Z"/>
                <w:rFonts w:ascii="Garamond" w:hAnsi="Garamond"/>
                <w:sz w:val="22"/>
                <w:szCs w:val="22"/>
              </w:rPr>
            </w:pPr>
            <w:del w:id="345" w:author="Colin Watson" w:date="2015-06-04T13:55:00Z">
              <w:r w:rsidRPr="00F931F8" w:rsidDel="001B1E9C">
                <w:rPr>
                  <w:rFonts w:ascii="Garamond" w:hAnsi="Garamond"/>
                  <w:sz w:val="22"/>
                  <w:szCs w:val="22"/>
                </w:rPr>
                <w:delText>17</w:delText>
              </w:r>
            </w:del>
          </w:p>
        </w:tc>
        <w:tc>
          <w:tcPr>
            <w:tcW w:w="737" w:type="dxa"/>
            <w:shd w:val="clear" w:color="auto" w:fill="auto"/>
            <w:tcMar>
              <w:top w:w="113" w:type="dxa"/>
              <w:bottom w:w="113" w:type="dxa"/>
            </w:tcMar>
          </w:tcPr>
          <w:p w14:paraId="6D5DFB76" w14:textId="33344EB7" w:rsidR="00F931F8" w:rsidRPr="00F931F8" w:rsidDel="001B1E9C" w:rsidRDefault="00F931F8">
            <w:pPr>
              <w:rPr>
                <w:del w:id="346" w:author="Colin Watson" w:date="2015-06-04T13:55:00Z"/>
                <w:rFonts w:ascii="Garamond" w:hAnsi="Garamond"/>
                <w:sz w:val="22"/>
                <w:szCs w:val="22"/>
              </w:rPr>
            </w:pPr>
          </w:p>
        </w:tc>
        <w:tc>
          <w:tcPr>
            <w:tcW w:w="737" w:type="dxa"/>
            <w:shd w:val="clear" w:color="auto" w:fill="auto"/>
            <w:tcMar>
              <w:top w:w="113" w:type="dxa"/>
              <w:bottom w:w="113" w:type="dxa"/>
            </w:tcMar>
          </w:tcPr>
          <w:p w14:paraId="4984D9CC" w14:textId="78BC816B" w:rsidR="00F931F8" w:rsidRPr="00F931F8" w:rsidDel="001B1E9C" w:rsidRDefault="00F931F8">
            <w:pPr>
              <w:rPr>
                <w:del w:id="347" w:author="Colin Watson" w:date="2015-06-04T13:55:00Z"/>
                <w:rFonts w:ascii="Garamond" w:hAnsi="Garamond"/>
                <w:sz w:val="22"/>
                <w:szCs w:val="22"/>
              </w:rPr>
            </w:pPr>
          </w:p>
        </w:tc>
        <w:tc>
          <w:tcPr>
            <w:tcW w:w="5387" w:type="dxa"/>
            <w:shd w:val="clear" w:color="auto" w:fill="auto"/>
            <w:tcMar>
              <w:top w:w="113" w:type="dxa"/>
              <w:bottom w:w="113" w:type="dxa"/>
            </w:tcMar>
          </w:tcPr>
          <w:p w14:paraId="08A451BC" w14:textId="72BDD5E3" w:rsidR="00F931F8" w:rsidRPr="00F931F8" w:rsidDel="001B1E9C" w:rsidRDefault="00F931F8">
            <w:pPr>
              <w:rPr>
                <w:del w:id="348" w:author="Colin Watson" w:date="2015-06-04T13:55:00Z"/>
                <w:rFonts w:ascii="Garamond" w:hAnsi="Garamond"/>
                <w:sz w:val="22"/>
                <w:szCs w:val="22"/>
              </w:rPr>
            </w:pPr>
          </w:p>
        </w:tc>
        <w:tc>
          <w:tcPr>
            <w:tcW w:w="454" w:type="dxa"/>
            <w:tcBorders>
              <w:top w:val="nil"/>
              <w:bottom w:val="nil"/>
            </w:tcBorders>
            <w:tcMar>
              <w:top w:w="113" w:type="dxa"/>
              <w:bottom w:w="113" w:type="dxa"/>
            </w:tcMar>
          </w:tcPr>
          <w:p w14:paraId="22E05EFB" w14:textId="77C35495" w:rsidR="00F931F8" w:rsidRPr="00F931F8" w:rsidDel="001B1E9C" w:rsidRDefault="00F931F8">
            <w:pPr>
              <w:rPr>
                <w:del w:id="349" w:author="Colin Watson" w:date="2015-06-04T13:55:00Z"/>
                <w:rFonts w:ascii="Garamond" w:hAnsi="Garamond"/>
                <w:sz w:val="22"/>
                <w:szCs w:val="22"/>
              </w:rPr>
            </w:pPr>
          </w:p>
        </w:tc>
        <w:tc>
          <w:tcPr>
            <w:tcW w:w="473" w:type="dxa"/>
            <w:tcMar>
              <w:top w:w="113" w:type="dxa"/>
              <w:bottom w:w="113" w:type="dxa"/>
            </w:tcMar>
          </w:tcPr>
          <w:p w14:paraId="6AB24548" w14:textId="1B303003" w:rsidR="00F931F8" w:rsidRPr="00F931F8" w:rsidDel="001B1E9C" w:rsidRDefault="00F931F8" w:rsidP="00085DCB">
            <w:pPr>
              <w:jc w:val="right"/>
              <w:rPr>
                <w:del w:id="350" w:author="Colin Watson" w:date="2015-06-04T13:55:00Z"/>
                <w:rFonts w:ascii="Garamond" w:hAnsi="Garamond"/>
                <w:sz w:val="22"/>
                <w:szCs w:val="22"/>
              </w:rPr>
            </w:pPr>
            <w:del w:id="351" w:author="Colin Watson" w:date="2015-06-04T13:55:00Z">
              <w:r w:rsidRPr="00F931F8" w:rsidDel="001B1E9C">
                <w:rPr>
                  <w:rFonts w:ascii="Garamond" w:hAnsi="Garamond"/>
                  <w:sz w:val="22"/>
                  <w:szCs w:val="22"/>
                </w:rPr>
                <w:delText>37</w:delText>
              </w:r>
            </w:del>
          </w:p>
        </w:tc>
        <w:tc>
          <w:tcPr>
            <w:tcW w:w="737" w:type="dxa"/>
            <w:tcMar>
              <w:top w:w="113" w:type="dxa"/>
              <w:bottom w:w="113" w:type="dxa"/>
            </w:tcMar>
          </w:tcPr>
          <w:p w14:paraId="0416074B" w14:textId="22AEAB79" w:rsidR="00F931F8" w:rsidRPr="00F931F8" w:rsidDel="001B1E9C" w:rsidRDefault="00F931F8">
            <w:pPr>
              <w:rPr>
                <w:del w:id="352" w:author="Colin Watson" w:date="2015-06-04T13:55:00Z"/>
                <w:rFonts w:ascii="Garamond" w:hAnsi="Garamond"/>
                <w:sz w:val="22"/>
                <w:szCs w:val="22"/>
              </w:rPr>
            </w:pPr>
          </w:p>
        </w:tc>
        <w:tc>
          <w:tcPr>
            <w:tcW w:w="737" w:type="dxa"/>
            <w:tcMar>
              <w:top w:w="113" w:type="dxa"/>
              <w:bottom w:w="113" w:type="dxa"/>
            </w:tcMar>
          </w:tcPr>
          <w:p w14:paraId="096E84E6" w14:textId="21F50645" w:rsidR="00F931F8" w:rsidRPr="00F931F8" w:rsidDel="001B1E9C" w:rsidRDefault="00F931F8">
            <w:pPr>
              <w:rPr>
                <w:del w:id="353" w:author="Colin Watson" w:date="2015-06-04T13:55:00Z"/>
                <w:rFonts w:ascii="Garamond" w:hAnsi="Garamond"/>
                <w:sz w:val="22"/>
                <w:szCs w:val="22"/>
              </w:rPr>
            </w:pPr>
          </w:p>
        </w:tc>
        <w:tc>
          <w:tcPr>
            <w:tcW w:w="5387" w:type="dxa"/>
            <w:tcMar>
              <w:top w:w="113" w:type="dxa"/>
              <w:bottom w:w="113" w:type="dxa"/>
            </w:tcMar>
          </w:tcPr>
          <w:p w14:paraId="14A89A2E" w14:textId="4FFE3937" w:rsidR="00F931F8" w:rsidRPr="00F931F8" w:rsidDel="001B1E9C" w:rsidRDefault="00F931F8">
            <w:pPr>
              <w:rPr>
                <w:del w:id="354" w:author="Colin Watson" w:date="2015-06-04T13:55:00Z"/>
                <w:rFonts w:ascii="Garamond" w:hAnsi="Garamond"/>
                <w:sz w:val="22"/>
                <w:szCs w:val="22"/>
              </w:rPr>
            </w:pPr>
          </w:p>
        </w:tc>
      </w:tr>
      <w:tr w:rsidR="00F931F8" w:rsidDel="001B1E9C" w14:paraId="6F7EDE39" w14:textId="66A8308D" w:rsidTr="00F931F8">
        <w:trPr>
          <w:del w:id="355" w:author="Colin Watson" w:date="2015-06-04T13:55:00Z"/>
        </w:trPr>
        <w:tc>
          <w:tcPr>
            <w:tcW w:w="473" w:type="dxa"/>
            <w:shd w:val="clear" w:color="auto" w:fill="auto"/>
            <w:tcMar>
              <w:top w:w="113" w:type="dxa"/>
              <w:bottom w:w="113" w:type="dxa"/>
            </w:tcMar>
          </w:tcPr>
          <w:p w14:paraId="7266DBFD" w14:textId="3E90C024" w:rsidR="00F931F8" w:rsidRPr="00F931F8" w:rsidDel="001B1E9C" w:rsidRDefault="00F931F8" w:rsidP="00085DCB">
            <w:pPr>
              <w:jc w:val="right"/>
              <w:rPr>
                <w:del w:id="356" w:author="Colin Watson" w:date="2015-06-04T13:55:00Z"/>
                <w:rFonts w:ascii="Garamond" w:hAnsi="Garamond"/>
                <w:sz w:val="22"/>
                <w:szCs w:val="22"/>
              </w:rPr>
            </w:pPr>
            <w:del w:id="357" w:author="Colin Watson" w:date="2015-06-04T13:55:00Z">
              <w:r w:rsidRPr="00F931F8" w:rsidDel="001B1E9C">
                <w:rPr>
                  <w:rFonts w:ascii="Garamond" w:hAnsi="Garamond"/>
                  <w:sz w:val="22"/>
                  <w:szCs w:val="22"/>
                </w:rPr>
                <w:delText>18</w:delText>
              </w:r>
            </w:del>
          </w:p>
        </w:tc>
        <w:tc>
          <w:tcPr>
            <w:tcW w:w="737" w:type="dxa"/>
            <w:shd w:val="clear" w:color="auto" w:fill="auto"/>
            <w:tcMar>
              <w:top w:w="113" w:type="dxa"/>
              <w:bottom w:w="113" w:type="dxa"/>
            </w:tcMar>
          </w:tcPr>
          <w:p w14:paraId="712B8CBD" w14:textId="5227F780" w:rsidR="00F931F8" w:rsidRPr="00F931F8" w:rsidDel="001B1E9C" w:rsidRDefault="00F931F8">
            <w:pPr>
              <w:rPr>
                <w:del w:id="358" w:author="Colin Watson" w:date="2015-06-04T13:55:00Z"/>
                <w:rFonts w:ascii="Garamond" w:hAnsi="Garamond"/>
                <w:sz w:val="22"/>
                <w:szCs w:val="22"/>
              </w:rPr>
            </w:pPr>
          </w:p>
        </w:tc>
        <w:tc>
          <w:tcPr>
            <w:tcW w:w="737" w:type="dxa"/>
            <w:shd w:val="clear" w:color="auto" w:fill="auto"/>
            <w:tcMar>
              <w:top w:w="113" w:type="dxa"/>
              <w:bottom w:w="113" w:type="dxa"/>
            </w:tcMar>
          </w:tcPr>
          <w:p w14:paraId="2EC31503" w14:textId="624EBBD8" w:rsidR="00F931F8" w:rsidRPr="00F931F8" w:rsidDel="001B1E9C" w:rsidRDefault="00F931F8">
            <w:pPr>
              <w:rPr>
                <w:del w:id="359" w:author="Colin Watson" w:date="2015-06-04T13:55:00Z"/>
                <w:rFonts w:ascii="Garamond" w:hAnsi="Garamond"/>
                <w:sz w:val="22"/>
                <w:szCs w:val="22"/>
              </w:rPr>
            </w:pPr>
          </w:p>
        </w:tc>
        <w:tc>
          <w:tcPr>
            <w:tcW w:w="5387" w:type="dxa"/>
            <w:shd w:val="clear" w:color="auto" w:fill="auto"/>
            <w:tcMar>
              <w:top w:w="113" w:type="dxa"/>
              <w:bottom w:w="113" w:type="dxa"/>
            </w:tcMar>
          </w:tcPr>
          <w:p w14:paraId="0D09F2BA" w14:textId="01893F37" w:rsidR="00F931F8" w:rsidRPr="00F931F8" w:rsidDel="001B1E9C" w:rsidRDefault="00F931F8">
            <w:pPr>
              <w:rPr>
                <w:del w:id="360" w:author="Colin Watson" w:date="2015-06-04T13:55:00Z"/>
                <w:rFonts w:ascii="Garamond" w:hAnsi="Garamond"/>
                <w:sz w:val="22"/>
                <w:szCs w:val="22"/>
              </w:rPr>
            </w:pPr>
          </w:p>
        </w:tc>
        <w:tc>
          <w:tcPr>
            <w:tcW w:w="454" w:type="dxa"/>
            <w:tcBorders>
              <w:top w:val="nil"/>
              <w:bottom w:val="nil"/>
            </w:tcBorders>
            <w:tcMar>
              <w:top w:w="113" w:type="dxa"/>
              <w:bottom w:w="113" w:type="dxa"/>
            </w:tcMar>
          </w:tcPr>
          <w:p w14:paraId="51B18CDB" w14:textId="094ACA1F" w:rsidR="00F931F8" w:rsidRPr="00F931F8" w:rsidDel="001B1E9C" w:rsidRDefault="00F931F8">
            <w:pPr>
              <w:rPr>
                <w:del w:id="361" w:author="Colin Watson" w:date="2015-06-04T13:55:00Z"/>
                <w:rFonts w:ascii="Garamond" w:hAnsi="Garamond"/>
                <w:sz w:val="22"/>
                <w:szCs w:val="22"/>
              </w:rPr>
            </w:pPr>
          </w:p>
        </w:tc>
        <w:tc>
          <w:tcPr>
            <w:tcW w:w="473" w:type="dxa"/>
            <w:tcMar>
              <w:top w:w="113" w:type="dxa"/>
              <w:bottom w:w="113" w:type="dxa"/>
            </w:tcMar>
          </w:tcPr>
          <w:p w14:paraId="547C99F2" w14:textId="3AC5B454" w:rsidR="00F931F8" w:rsidRPr="00F931F8" w:rsidDel="001B1E9C" w:rsidRDefault="00F931F8" w:rsidP="00085DCB">
            <w:pPr>
              <w:jc w:val="right"/>
              <w:rPr>
                <w:del w:id="362" w:author="Colin Watson" w:date="2015-06-04T13:55:00Z"/>
                <w:rFonts w:ascii="Garamond" w:hAnsi="Garamond"/>
                <w:sz w:val="22"/>
                <w:szCs w:val="22"/>
              </w:rPr>
            </w:pPr>
            <w:del w:id="363" w:author="Colin Watson" w:date="2015-06-04T13:55:00Z">
              <w:r w:rsidRPr="00F931F8" w:rsidDel="001B1E9C">
                <w:rPr>
                  <w:rFonts w:ascii="Garamond" w:hAnsi="Garamond"/>
                  <w:sz w:val="22"/>
                  <w:szCs w:val="22"/>
                </w:rPr>
                <w:delText>38</w:delText>
              </w:r>
            </w:del>
          </w:p>
        </w:tc>
        <w:tc>
          <w:tcPr>
            <w:tcW w:w="737" w:type="dxa"/>
            <w:tcMar>
              <w:top w:w="113" w:type="dxa"/>
              <w:bottom w:w="113" w:type="dxa"/>
            </w:tcMar>
          </w:tcPr>
          <w:p w14:paraId="32616055" w14:textId="4DA3CA0D" w:rsidR="00F931F8" w:rsidRPr="00F931F8" w:rsidDel="001B1E9C" w:rsidRDefault="00F931F8">
            <w:pPr>
              <w:rPr>
                <w:del w:id="364" w:author="Colin Watson" w:date="2015-06-04T13:55:00Z"/>
                <w:rFonts w:ascii="Garamond" w:hAnsi="Garamond"/>
                <w:sz w:val="22"/>
                <w:szCs w:val="22"/>
              </w:rPr>
            </w:pPr>
          </w:p>
        </w:tc>
        <w:tc>
          <w:tcPr>
            <w:tcW w:w="737" w:type="dxa"/>
            <w:tcMar>
              <w:top w:w="113" w:type="dxa"/>
              <w:bottom w:w="113" w:type="dxa"/>
            </w:tcMar>
          </w:tcPr>
          <w:p w14:paraId="77142458" w14:textId="1F8B3A7A" w:rsidR="00F931F8" w:rsidRPr="00F931F8" w:rsidDel="001B1E9C" w:rsidRDefault="00F931F8">
            <w:pPr>
              <w:rPr>
                <w:del w:id="365" w:author="Colin Watson" w:date="2015-06-04T13:55:00Z"/>
                <w:rFonts w:ascii="Garamond" w:hAnsi="Garamond"/>
                <w:sz w:val="22"/>
                <w:szCs w:val="22"/>
              </w:rPr>
            </w:pPr>
          </w:p>
        </w:tc>
        <w:tc>
          <w:tcPr>
            <w:tcW w:w="5387" w:type="dxa"/>
            <w:tcMar>
              <w:top w:w="113" w:type="dxa"/>
              <w:bottom w:w="113" w:type="dxa"/>
            </w:tcMar>
          </w:tcPr>
          <w:p w14:paraId="23758BBF" w14:textId="3B4F276C" w:rsidR="00F931F8" w:rsidRPr="00F931F8" w:rsidDel="001B1E9C" w:rsidRDefault="00F931F8">
            <w:pPr>
              <w:rPr>
                <w:del w:id="366" w:author="Colin Watson" w:date="2015-06-04T13:55:00Z"/>
                <w:rFonts w:ascii="Garamond" w:hAnsi="Garamond"/>
                <w:sz w:val="22"/>
                <w:szCs w:val="22"/>
              </w:rPr>
            </w:pPr>
          </w:p>
        </w:tc>
      </w:tr>
      <w:tr w:rsidR="00F931F8" w:rsidDel="001B1E9C" w14:paraId="0A1D81C7" w14:textId="59C84CD8" w:rsidTr="00F931F8">
        <w:trPr>
          <w:del w:id="367" w:author="Colin Watson" w:date="2015-06-04T13:55:00Z"/>
        </w:trPr>
        <w:tc>
          <w:tcPr>
            <w:tcW w:w="473" w:type="dxa"/>
            <w:shd w:val="clear" w:color="auto" w:fill="auto"/>
            <w:tcMar>
              <w:top w:w="113" w:type="dxa"/>
              <w:bottom w:w="113" w:type="dxa"/>
            </w:tcMar>
          </w:tcPr>
          <w:p w14:paraId="30A39764" w14:textId="189705EF" w:rsidR="00F931F8" w:rsidRPr="00F931F8" w:rsidDel="001B1E9C" w:rsidRDefault="00F931F8" w:rsidP="00085DCB">
            <w:pPr>
              <w:jc w:val="right"/>
              <w:rPr>
                <w:del w:id="368" w:author="Colin Watson" w:date="2015-06-04T13:55:00Z"/>
                <w:rFonts w:ascii="Garamond" w:hAnsi="Garamond"/>
                <w:sz w:val="22"/>
                <w:szCs w:val="22"/>
              </w:rPr>
            </w:pPr>
            <w:del w:id="369" w:author="Colin Watson" w:date="2015-06-04T13:55:00Z">
              <w:r w:rsidRPr="00F931F8" w:rsidDel="001B1E9C">
                <w:rPr>
                  <w:rFonts w:ascii="Garamond" w:hAnsi="Garamond"/>
                  <w:sz w:val="22"/>
                  <w:szCs w:val="22"/>
                </w:rPr>
                <w:delText>19</w:delText>
              </w:r>
            </w:del>
          </w:p>
        </w:tc>
        <w:tc>
          <w:tcPr>
            <w:tcW w:w="737" w:type="dxa"/>
            <w:shd w:val="clear" w:color="auto" w:fill="auto"/>
            <w:tcMar>
              <w:top w:w="113" w:type="dxa"/>
              <w:bottom w:w="113" w:type="dxa"/>
            </w:tcMar>
          </w:tcPr>
          <w:p w14:paraId="7120279E" w14:textId="74CB5E70" w:rsidR="00F931F8" w:rsidRPr="00F931F8" w:rsidDel="001B1E9C" w:rsidRDefault="00F931F8">
            <w:pPr>
              <w:rPr>
                <w:del w:id="370" w:author="Colin Watson" w:date="2015-06-04T13:55:00Z"/>
                <w:rFonts w:ascii="Garamond" w:hAnsi="Garamond"/>
                <w:sz w:val="22"/>
                <w:szCs w:val="22"/>
              </w:rPr>
            </w:pPr>
          </w:p>
        </w:tc>
        <w:tc>
          <w:tcPr>
            <w:tcW w:w="737" w:type="dxa"/>
            <w:shd w:val="clear" w:color="auto" w:fill="auto"/>
            <w:tcMar>
              <w:top w:w="113" w:type="dxa"/>
              <w:bottom w:w="113" w:type="dxa"/>
            </w:tcMar>
          </w:tcPr>
          <w:p w14:paraId="799CBC6D" w14:textId="38F2ECDE" w:rsidR="00F931F8" w:rsidRPr="00F931F8" w:rsidDel="001B1E9C" w:rsidRDefault="00F931F8">
            <w:pPr>
              <w:rPr>
                <w:del w:id="371" w:author="Colin Watson" w:date="2015-06-04T13:55:00Z"/>
                <w:rFonts w:ascii="Garamond" w:hAnsi="Garamond"/>
                <w:sz w:val="22"/>
                <w:szCs w:val="22"/>
              </w:rPr>
            </w:pPr>
          </w:p>
        </w:tc>
        <w:tc>
          <w:tcPr>
            <w:tcW w:w="5387" w:type="dxa"/>
            <w:shd w:val="clear" w:color="auto" w:fill="auto"/>
            <w:tcMar>
              <w:top w:w="113" w:type="dxa"/>
              <w:bottom w:w="113" w:type="dxa"/>
            </w:tcMar>
          </w:tcPr>
          <w:p w14:paraId="0CF58E52" w14:textId="5A75D5FE" w:rsidR="00F931F8" w:rsidRPr="00F931F8" w:rsidDel="001B1E9C" w:rsidRDefault="00F931F8">
            <w:pPr>
              <w:rPr>
                <w:del w:id="372" w:author="Colin Watson" w:date="2015-06-04T13:55:00Z"/>
                <w:rFonts w:ascii="Garamond" w:hAnsi="Garamond"/>
                <w:sz w:val="22"/>
                <w:szCs w:val="22"/>
              </w:rPr>
            </w:pPr>
          </w:p>
        </w:tc>
        <w:tc>
          <w:tcPr>
            <w:tcW w:w="454" w:type="dxa"/>
            <w:tcBorders>
              <w:top w:val="nil"/>
              <w:bottom w:val="nil"/>
            </w:tcBorders>
            <w:tcMar>
              <w:top w:w="113" w:type="dxa"/>
              <w:bottom w:w="113" w:type="dxa"/>
            </w:tcMar>
          </w:tcPr>
          <w:p w14:paraId="4361A8D8" w14:textId="759F46D7" w:rsidR="00F931F8" w:rsidRPr="00F931F8" w:rsidDel="001B1E9C" w:rsidRDefault="00F931F8">
            <w:pPr>
              <w:rPr>
                <w:del w:id="373" w:author="Colin Watson" w:date="2015-06-04T13:55:00Z"/>
                <w:rFonts w:ascii="Garamond" w:hAnsi="Garamond"/>
                <w:sz w:val="22"/>
                <w:szCs w:val="22"/>
              </w:rPr>
            </w:pPr>
          </w:p>
        </w:tc>
        <w:tc>
          <w:tcPr>
            <w:tcW w:w="473" w:type="dxa"/>
            <w:tcMar>
              <w:top w:w="113" w:type="dxa"/>
              <w:bottom w:w="113" w:type="dxa"/>
            </w:tcMar>
          </w:tcPr>
          <w:p w14:paraId="3E917960" w14:textId="58505BF3" w:rsidR="00F931F8" w:rsidRPr="00F931F8" w:rsidDel="001B1E9C" w:rsidRDefault="00F931F8" w:rsidP="00085DCB">
            <w:pPr>
              <w:jc w:val="right"/>
              <w:rPr>
                <w:del w:id="374" w:author="Colin Watson" w:date="2015-06-04T13:55:00Z"/>
                <w:rFonts w:ascii="Garamond" w:hAnsi="Garamond"/>
                <w:sz w:val="22"/>
                <w:szCs w:val="22"/>
              </w:rPr>
            </w:pPr>
            <w:del w:id="375" w:author="Colin Watson" w:date="2015-06-04T13:55:00Z">
              <w:r w:rsidRPr="00F931F8" w:rsidDel="001B1E9C">
                <w:rPr>
                  <w:rFonts w:ascii="Garamond" w:hAnsi="Garamond"/>
                  <w:sz w:val="22"/>
                  <w:szCs w:val="22"/>
                </w:rPr>
                <w:delText>39</w:delText>
              </w:r>
            </w:del>
          </w:p>
        </w:tc>
        <w:tc>
          <w:tcPr>
            <w:tcW w:w="737" w:type="dxa"/>
            <w:tcMar>
              <w:top w:w="113" w:type="dxa"/>
              <w:bottom w:w="113" w:type="dxa"/>
            </w:tcMar>
          </w:tcPr>
          <w:p w14:paraId="51F263AE" w14:textId="1DE45F8F" w:rsidR="00F931F8" w:rsidRPr="00F931F8" w:rsidDel="001B1E9C" w:rsidRDefault="00F931F8">
            <w:pPr>
              <w:rPr>
                <w:del w:id="376" w:author="Colin Watson" w:date="2015-06-04T13:55:00Z"/>
                <w:rFonts w:ascii="Garamond" w:hAnsi="Garamond"/>
                <w:sz w:val="22"/>
                <w:szCs w:val="22"/>
              </w:rPr>
            </w:pPr>
          </w:p>
        </w:tc>
        <w:tc>
          <w:tcPr>
            <w:tcW w:w="737" w:type="dxa"/>
            <w:tcMar>
              <w:top w:w="113" w:type="dxa"/>
              <w:bottom w:w="113" w:type="dxa"/>
            </w:tcMar>
          </w:tcPr>
          <w:p w14:paraId="0C1BCBC6" w14:textId="5D32A21A" w:rsidR="00F931F8" w:rsidRPr="00F931F8" w:rsidDel="001B1E9C" w:rsidRDefault="00F931F8">
            <w:pPr>
              <w:rPr>
                <w:del w:id="377" w:author="Colin Watson" w:date="2015-06-04T13:55:00Z"/>
                <w:rFonts w:ascii="Garamond" w:hAnsi="Garamond"/>
                <w:sz w:val="22"/>
                <w:szCs w:val="22"/>
              </w:rPr>
            </w:pPr>
          </w:p>
        </w:tc>
        <w:tc>
          <w:tcPr>
            <w:tcW w:w="5387" w:type="dxa"/>
            <w:tcMar>
              <w:top w:w="113" w:type="dxa"/>
              <w:bottom w:w="113" w:type="dxa"/>
            </w:tcMar>
          </w:tcPr>
          <w:p w14:paraId="14974422" w14:textId="7A819F46" w:rsidR="00F931F8" w:rsidRPr="00F931F8" w:rsidDel="001B1E9C" w:rsidRDefault="00F931F8">
            <w:pPr>
              <w:rPr>
                <w:del w:id="378" w:author="Colin Watson" w:date="2015-06-04T13:55:00Z"/>
                <w:rFonts w:ascii="Garamond" w:hAnsi="Garamond"/>
                <w:sz w:val="22"/>
                <w:szCs w:val="22"/>
              </w:rPr>
            </w:pPr>
          </w:p>
        </w:tc>
      </w:tr>
      <w:tr w:rsidR="00F931F8" w:rsidDel="001B1E9C" w14:paraId="79D047F6" w14:textId="5763D571" w:rsidTr="00F931F8">
        <w:trPr>
          <w:del w:id="379" w:author="Colin Watson" w:date="2015-06-04T13:55:00Z"/>
        </w:trPr>
        <w:tc>
          <w:tcPr>
            <w:tcW w:w="473" w:type="dxa"/>
            <w:shd w:val="clear" w:color="auto" w:fill="auto"/>
            <w:tcMar>
              <w:top w:w="113" w:type="dxa"/>
              <w:bottom w:w="113" w:type="dxa"/>
            </w:tcMar>
          </w:tcPr>
          <w:p w14:paraId="36538B1F" w14:textId="458011FD" w:rsidR="00F931F8" w:rsidRPr="00F931F8" w:rsidDel="001B1E9C" w:rsidRDefault="00F931F8" w:rsidP="00085DCB">
            <w:pPr>
              <w:jc w:val="right"/>
              <w:rPr>
                <w:del w:id="380" w:author="Colin Watson" w:date="2015-06-04T13:55:00Z"/>
                <w:rFonts w:ascii="Garamond" w:hAnsi="Garamond"/>
                <w:sz w:val="22"/>
                <w:szCs w:val="22"/>
              </w:rPr>
            </w:pPr>
            <w:del w:id="381" w:author="Colin Watson" w:date="2015-06-04T13:55:00Z">
              <w:r w:rsidRPr="00F931F8" w:rsidDel="001B1E9C">
                <w:rPr>
                  <w:rFonts w:ascii="Garamond" w:hAnsi="Garamond"/>
                  <w:sz w:val="22"/>
                  <w:szCs w:val="22"/>
                </w:rPr>
                <w:delText>20</w:delText>
              </w:r>
            </w:del>
          </w:p>
        </w:tc>
        <w:tc>
          <w:tcPr>
            <w:tcW w:w="737" w:type="dxa"/>
            <w:shd w:val="clear" w:color="auto" w:fill="auto"/>
            <w:tcMar>
              <w:top w:w="113" w:type="dxa"/>
              <w:bottom w:w="113" w:type="dxa"/>
            </w:tcMar>
          </w:tcPr>
          <w:p w14:paraId="29087654" w14:textId="5D3EF3BF" w:rsidR="00F931F8" w:rsidRPr="00F931F8" w:rsidDel="001B1E9C" w:rsidRDefault="00F931F8">
            <w:pPr>
              <w:rPr>
                <w:del w:id="382" w:author="Colin Watson" w:date="2015-06-04T13:55:00Z"/>
                <w:rFonts w:ascii="Garamond" w:hAnsi="Garamond"/>
                <w:sz w:val="22"/>
                <w:szCs w:val="22"/>
              </w:rPr>
            </w:pPr>
          </w:p>
        </w:tc>
        <w:tc>
          <w:tcPr>
            <w:tcW w:w="737" w:type="dxa"/>
            <w:shd w:val="clear" w:color="auto" w:fill="auto"/>
            <w:tcMar>
              <w:top w:w="113" w:type="dxa"/>
              <w:bottom w:w="113" w:type="dxa"/>
            </w:tcMar>
          </w:tcPr>
          <w:p w14:paraId="44B02F7C" w14:textId="5319C23F" w:rsidR="00F931F8" w:rsidRPr="00F931F8" w:rsidDel="001B1E9C" w:rsidRDefault="00F931F8">
            <w:pPr>
              <w:rPr>
                <w:del w:id="383" w:author="Colin Watson" w:date="2015-06-04T13:55:00Z"/>
                <w:rFonts w:ascii="Garamond" w:hAnsi="Garamond"/>
                <w:sz w:val="22"/>
                <w:szCs w:val="22"/>
              </w:rPr>
            </w:pPr>
          </w:p>
        </w:tc>
        <w:tc>
          <w:tcPr>
            <w:tcW w:w="5387" w:type="dxa"/>
            <w:shd w:val="clear" w:color="auto" w:fill="auto"/>
            <w:tcMar>
              <w:top w:w="113" w:type="dxa"/>
              <w:bottom w:w="113" w:type="dxa"/>
            </w:tcMar>
          </w:tcPr>
          <w:p w14:paraId="361A8003" w14:textId="1E3DDF41" w:rsidR="00F931F8" w:rsidRPr="00F931F8" w:rsidDel="001B1E9C" w:rsidRDefault="00F931F8">
            <w:pPr>
              <w:rPr>
                <w:del w:id="384" w:author="Colin Watson" w:date="2015-06-04T13:55:00Z"/>
                <w:rFonts w:ascii="Garamond" w:hAnsi="Garamond"/>
                <w:sz w:val="22"/>
                <w:szCs w:val="22"/>
              </w:rPr>
            </w:pPr>
          </w:p>
        </w:tc>
        <w:tc>
          <w:tcPr>
            <w:tcW w:w="454" w:type="dxa"/>
            <w:tcBorders>
              <w:top w:val="nil"/>
              <w:bottom w:val="nil"/>
            </w:tcBorders>
            <w:tcMar>
              <w:top w:w="113" w:type="dxa"/>
              <w:bottom w:w="113" w:type="dxa"/>
            </w:tcMar>
          </w:tcPr>
          <w:p w14:paraId="31ADD65F" w14:textId="46AA7776" w:rsidR="00F931F8" w:rsidRPr="00F931F8" w:rsidDel="001B1E9C" w:rsidRDefault="00F931F8">
            <w:pPr>
              <w:rPr>
                <w:del w:id="385" w:author="Colin Watson" w:date="2015-06-04T13:55:00Z"/>
                <w:rFonts w:ascii="Garamond" w:hAnsi="Garamond"/>
                <w:sz w:val="22"/>
                <w:szCs w:val="22"/>
              </w:rPr>
            </w:pPr>
          </w:p>
        </w:tc>
        <w:tc>
          <w:tcPr>
            <w:tcW w:w="473" w:type="dxa"/>
            <w:tcMar>
              <w:top w:w="113" w:type="dxa"/>
              <w:bottom w:w="113" w:type="dxa"/>
            </w:tcMar>
          </w:tcPr>
          <w:p w14:paraId="4A31E5CB" w14:textId="1BE84B04" w:rsidR="00F931F8" w:rsidRPr="00F931F8" w:rsidDel="001B1E9C" w:rsidRDefault="00F931F8" w:rsidP="00085DCB">
            <w:pPr>
              <w:jc w:val="right"/>
              <w:rPr>
                <w:del w:id="386" w:author="Colin Watson" w:date="2015-06-04T13:55:00Z"/>
                <w:rFonts w:ascii="Garamond" w:hAnsi="Garamond"/>
                <w:sz w:val="22"/>
                <w:szCs w:val="22"/>
              </w:rPr>
            </w:pPr>
            <w:del w:id="387" w:author="Colin Watson" w:date="2015-06-04T13:55:00Z">
              <w:r w:rsidRPr="00F931F8" w:rsidDel="001B1E9C">
                <w:rPr>
                  <w:rFonts w:ascii="Garamond" w:hAnsi="Garamond"/>
                  <w:sz w:val="22"/>
                  <w:szCs w:val="22"/>
                </w:rPr>
                <w:delText>40</w:delText>
              </w:r>
            </w:del>
          </w:p>
        </w:tc>
        <w:tc>
          <w:tcPr>
            <w:tcW w:w="737" w:type="dxa"/>
            <w:tcMar>
              <w:top w:w="113" w:type="dxa"/>
              <w:bottom w:w="113" w:type="dxa"/>
            </w:tcMar>
          </w:tcPr>
          <w:p w14:paraId="66857B5E" w14:textId="3992912D" w:rsidR="00F931F8" w:rsidRPr="00F931F8" w:rsidDel="001B1E9C" w:rsidRDefault="00F931F8">
            <w:pPr>
              <w:rPr>
                <w:del w:id="388" w:author="Colin Watson" w:date="2015-06-04T13:55:00Z"/>
                <w:rFonts w:ascii="Garamond" w:hAnsi="Garamond"/>
                <w:sz w:val="22"/>
                <w:szCs w:val="22"/>
              </w:rPr>
            </w:pPr>
          </w:p>
        </w:tc>
        <w:tc>
          <w:tcPr>
            <w:tcW w:w="737" w:type="dxa"/>
            <w:tcMar>
              <w:top w:w="113" w:type="dxa"/>
              <w:bottom w:w="113" w:type="dxa"/>
            </w:tcMar>
          </w:tcPr>
          <w:p w14:paraId="41AAD22A" w14:textId="46D83214" w:rsidR="00F931F8" w:rsidRPr="00F931F8" w:rsidDel="001B1E9C" w:rsidRDefault="00F931F8">
            <w:pPr>
              <w:rPr>
                <w:del w:id="389" w:author="Colin Watson" w:date="2015-06-04T13:55:00Z"/>
                <w:rFonts w:ascii="Garamond" w:hAnsi="Garamond"/>
                <w:sz w:val="22"/>
                <w:szCs w:val="22"/>
              </w:rPr>
            </w:pPr>
          </w:p>
        </w:tc>
        <w:tc>
          <w:tcPr>
            <w:tcW w:w="5387" w:type="dxa"/>
            <w:tcMar>
              <w:top w:w="113" w:type="dxa"/>
              <w:bottom w:w="113" w:type="dxa"/>
            </w:tcMar>
          </w:tcPr>
          <w:p w14:paraId="7505C7D6" w14:textId="6F061516" w:rsidR="00F931F8" w:rsidRPr="00F931F8" w:rsidDel="001B1E9C" w:rsidRDefault="00F931F8">
            <w:pPr>
              <w:rPr>
                <w:del w:id="390" w:author="Colin Watson" w:date="2015-06-04T13:55:00Z"/>
                <w:rFonts w:ascii="Garamond" w:hAnsi="Garamond"/>
                <w:sz w:val="22"/>
                <w:szCs w:val="22"/>
              </w:rPr>
            </w:pPr>
          </w:p>
        </w:tc>
      </w:tr>
    </w:tbl>
    <w:p w14:paraId="6C336B27" w14:textId="6D55A9E6" w:rsidR="00E7505E" w:rsidDel="001B1E9C" w:rsidRDefault="00E7505E">
      <w:pPr>
        <w:rPr>
          <w:del w:id="391" w:author="Colin Watson" w:date="2015-06-04T13:56:00Z"/>
        </w:rPr>
      </w:pPr>
    </w:p>
    <w:p w14:paraId="42C43313" w14:textId="77777777" w:rsidR="006A59CD" w:rsidDel="001B1E9C" w:rsidRDefault="006A59CD">
      <w:pPr>
        <w:rPr>
          <w:del w:id="392" w:author="Colin Watson" w:date="2015-06-04T13:56:00Z"/>
          <w:rFonts w:ascii="Garamond" w:hAnsi="Garamond"/>
          <w:b/>
          <w:sz w:val="22"/>
          <w:szCs w:val="22"/>
        </w:rPr>
      </w:pPr>
      <w:del w:id="393" w:author="Colin Watson" w:date="2015-06-04T13:56:00Z">
        <w:r w:rsidDel="001B1E9C">
          <w:rPr>
            <w:rFonts w:ascii="Garamond" w:hAnsi="Garamond"/>
            <w:b/>
            <w:sz w:val="22"/>
            <w:szCs w:val="22"/>
          </w:rPr>
          <w:br w:type="page"/>
        </w:r>
      </w:del>
    </w:p>
    <w:p w14:paraId="39942DEE" w14:textId="0A63D8B7" w:rsidR="00E7505E" w:rsidDel="001B1E9C" w:rsidRDefault="003658A4" w:rsidP="0035045B">
      <w:pPr>
        <w:rPr>
          <w:del w:id="394" w:author="Colin Watson" w:date="2015-06-04T13:56:00Z"/>
        </w:rPr>
      </w:pPr>
      <w:del w:id="395" w:author="Colin Watson" w:date="2015-06-04T13:56:00Z">
        <w:r w:rsidDel="001B1E9C">
          <w:delText>Score sheet</w:delText>
        </w:r>
        <w:r w:rsidR="00E7505E" w:rsidDel="001B1E9C">
          <w:delText xml:space="preserve"> 2/3 - Requirements</w:delText>
        </w:r>
      </w:del>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rsidDel="001B1E9C" w14:paraId="54B11B62" w14:textId="21A1BE12" w:rsidTr="00E7505E">
        <w:trPr>
          <w:del w:id="396" w:author="Colin Watson" w:date="2015-06-04T13:55:00Z"/>
        </w:trPr>
        <w:tc>
          <w:tcPr>
            <w:tcW w:w="473" w:type="dxa"/>
            <w:shd w:val="clear" w:color="auto" w:fill="17365D" w:themeFill="text2" w:themeFillShade="BF"/>
          </w:tcPr>
          <w:p w14:paraId="05253D4A" w14:textId="1E8A5389" w:rsidR="00E7505E" w:rsidDel="001B1E9C" w:rsidRDefault="00E7505E" w:rsidP="002B7D6A">
            <w:pPr>
              <w:jc w:val="right"/>
              <w:rPr>
                <w:del w:id="397" w:author="Colin Watson" w:date="2015-06-04T13:55:00Z"/>
                <w:rFonts w:ascii="Garamond" w:hAnsi="Garamond"/>
                <w:sz w:val="20"/>
                <w:szCs w:val="20"/>
              </w:rPr>
            </w:pPr>
            <w:del w:id="398" w:author="Colin Watson" w:date="2015-06-04T13:55:00Z">
              <w:r w:rsidDel="001B1E9C">
                <w:rPr>
                  <w:rFonts w:ascii="Garamond" w:hAnsi="Garamond"/>
                  <w:sz w:val="20"/>
                  <w:szCs w:val="20"/>
                </w:rPr>
                <w:delText>No</w:delText>
              </w:r>
            </w:del>
          </w:p>
        </w:tc>
        <w:tc>
          <w:tcPr>
            <w:tcW w:w="737" w:type="dxa"/>
            <w:shd w:val="clear" w:color="auto" w:fill="17365D" w:themeFill="text2" w:themeFillShade="BF"/>
          </w:tcPr>
          <w:p w14:paraId="00ACE43A" w14:textId="6E0602F3" w:rsidR="00E7505E" w:rsidDel="001B1E9C" w:rsidRDefault="00E7505E" w:rsidP="002B7D6A">
            <w:pPr>
              <w:rPr>
                <w:del w:id="399" w:author="Colin Watson" w:date="2015-06-04T13:55:00Z"/>
                <w:rFonts w:ascii="Garamond" w:hAnsi="Garamond"/>
                <w:sz w:val="20"/>
                <w:szCs w:val="20"/>
              </w:rPr>
            </w:pPr>
            <w:del w:id="400" w:author="Colin Watson" w:date="2015-06-04T13:55:00Z">
              <w:r w:rsidDel="001B1E9C">
                <w:rPr>
                  <w:rFonts w:ascii="Garamond" w:hAnsi="Garamond"/>
                  <w:sz w:val="20"/>
                  <w:szCs w:val="20"/>
                </w:rPr>
                <w:delText>Card</w:delText>
              </w:r>
            </w:del>
          </w:p>
        </w:tc>
        <w:tc>
          <w:tcPr>
            <w:tcW w:w="737" w:type="dxa"/>
            <w:shd w:val="clear" w:color="auto" w:fill="17365D" w:themeFill="text2" w:themeFillShade="BF"/>
          </w:tcPr>
          <w:p w14:paraId="03BC3C39" w14:textId="2062670E" w:rsidR="00E7505E" w:rsidDel="001B1E9C" w:rsidRDefault="00E7505E" w:rsidP="002B7D6A">
            <w:pPr>
              <w:rPr>
                <w:del w:id="401" w:author="Colin Watson" w:date="2015-06-04T13:55:00Z"/>
                <w:rFonts w:ascii="Garamond" w:hAnsi="Garamond"/>
                <w:sz w:val="20"/>
                <w:szCs w:val="20"/>
              </w:rPr>
            </w:pPr>
            <w:del w:id="402" w:author="Colin Watson" w:date="2015-06-04T13:55:00Z">
              <w:r w:rsidDel="001B1E9C">
                <w:rPr>
                  <w:rFonts w:ascii="Garamond" w:hAnsi="Garamond"/>
                  <w:sz w:val="20"/>
                  <w:szCs w:val="20"/>
                </w:rPr>
                <w:delText>Player</w:delText>
              </w:r>
            </w:del>
          </w:p>
        </w:tc>
        <w:tc>
          <w:tcPr>
            <w:tcW w:w="5387" w:type="dxa"/>
            <w:shd w:val="clear" w:color="auto" w:fill="17365D" w:themeFill="text2" w:themeFillShade="BF"/>
          </w:tcPr>
          <w:p w14:paraId="675EFE31" w14:textId="11C73692" w:rsidR="00E7505E" w:rsidDel="001B1E9C" w:rsidRDefault="00E7505E" w:rsidP="002B7D6A">
            <w:pPr>
              <w:rPr>
                <w:del w:id="403" w:author="Colin Watson" w:date="2015-06-04T13:55:00Z"/>
                <w:rFonts w:ascii="Garamond" w:hAnsi="Garamond"/>
                <w:sz w:val="20"/>
                <w:szCs w:val="20"/>
              </w:rPr>
            </w:pPr>
            <w:del w:id="404" w:author="Colin Watson" w:date="2015-06-04T13:55:00Z">
              <w:r w:rsidDel="001B1E9C">
                <w:rPr>
                  <w:rFonts w:ascii="Garamond" w:hAnsi="Garamond"/>
                  <w:sz w:val="20"/>
                  <w:szCs w:val="20"/>
                </w:rPr>
                <w:delText>Notes on Requirement</w:delText>
              </w:r>
            </w:del>
          </w:p>
        </w:tc>
        <w:tc>
          <w:tcPr>
            <w:tcW w:w="454" w:type="dxa"/>
            <w:tcBorders>
              <w:top w:val="nil"/>
              <w:bottom w:val="nil"/>
            </w:tcBorders>
          </w:tcPr>
          <w:p w14:paraId="424A9EEF" w14:textId="2285293A" w:rsidR="00E7505E" w:rsidDel="001B1E9C" w:rsidRDefault="00E7505E" w:rsidP="002B7D6A">
            <w:pPr>
              <w:rPr>
                <w:del w:id="405" w:author="Colin Watson" w:date="2015-06-04T13:55:00Z"/>
                <w:rFonts w:ascii="Garamond" w:hAnsi="Garamond"/>
                <w:sz w:val="20"/>
                <w:szCs w:val="20"/>
              </w:rPr>
            </w:pPr>
          </w:p>
        </w:tc>
        <w:tc>
          <w:tcPr>
            <w:tcW w:w="473" w:type="dxa"/>
            <w:shd w:val="clear" w:color="auto" w:fill="17365D" w:themeFill="text2" w:themeFillShade="BF"/>
          </w:tcPr>
          <w:p w14:paraId="43C01E73" w14:textId="21156013" w:rsidR="00E7505E" w:rsidDel="001B1E9C" w:rsidRDefault="00E7505E" w:rsidP="002B7D6A">
            <w:pPr>
              <w:jc w:val="right"/>
              <w:rPr>
                <w:del w:id="406" w:author="Colin Watson" w:date="2015-06-04T13:55:00Z"/>
                <w:rFonts w:ascii="Garamond" w:hAnsi="Garamond"/>
                <w:sz w:val="20"/>
                <w:szCs w:val="20"/>
              </w:rPr>
            </w:pPr>
            <w:del w:id="407" w:author="Colin Watson" w:date="2015-06-04T13:55:00Z">
              <w:r w:rsidDel="001B1E9C">
                <w:rPr>
                  <w:rFonts w:ascii="Garamond" w:hAnsi="Garamond"/>
                  <w:sz w:val="20"/>
                  <w:szCs w:val="20"/>
                </w:rPr>
                <w:delText>No</w:delText>
              </w:r>
            </w:del>
          </w:p>
        </w:tc>
        <w:tc>
          <w:tcPr>
            <w:tcW w:w="737" w:type="dxa"/>
            <w:shd w:val="clear" w:color="auto" w:fill="17365D" w:themeFill="text2" w:themeFillShade="BF"/>
          </w:tcPr>
          <w:p w14:paraId="3C5D03A2" w14:textId="22FD56B6" w:rsidR="00E7505E" w:rsidDel="001B1E9C" w:rsidRDefault="00E7505E" w:rsidP="002B7D6A">
            <w:pPr>
              <w:rPr>
                <w:del w:id="408" w:author="Colin Watson" w:date="2015-06-04T13:55:00Z"/>
                <w:rFonts w:ascii="Garamond" w:hAnsi="Garamond"/>
                <w:sz w:val="20"/>
                <w:szCs w:val="20"/>
              </w:rPr>
            </w:pPr>
            <w:del w:id="409" w:author="Colin Watson" w:date="2015-06-04T13:55:00Z">
              <w:r w:rsidDel="001B1E9C">
                <w:rPr>
                  <w:rFonts w:ascii="Garamond" w:hAnsi="Garamond"/>
                  <w:sz w:val="20"/>
                  <w:szCs w:val="20"/>
                </w:rPr>
                <w:delText>Card</w:delText>
              </w:r>
            </w:del>
          </w:p>
        </w:tc>
        <w:tc>
          <w:tcPr>
            <w:tcW w:w="737" w:type="dxa"/>
            <w:shd w:val="clear" w:color="auto" w:fill="17365D" w:themeFill="text2" w:themeFillShade="BF"/>
          </w:tcPr>
          <w:p w14:paraId="5761403B" w14:textId="146723FD" w:rsidR="00E7505E" w:rsidDel="001B1E9C" w:rsidRDefault="00E7505E" w:rsidP="002B7D6A">
            <w:pPr>
              <w:rPr>
                <w:del w:id="410" w:author="Colin Watson" w:date="2015-06-04T13:55:00Z"/>
                <w:rFonts w:ascii="Garamond" w:hAnsi="Garamond"/>
                <w:sz w:val="20"/>
                <w:szCs w:val="20"/>
              </w:rPr>
            </w:pPr>
            <w:del w:id="411" w:author="Colin Watson" w:date="2015-06-04T13:55:00Z">
              <w:r w:rsidDel="001B1E9C">
                <w:rPr>
                  <w:rFonts w:ascii="Garamond" w:hAnsi="Garamond"/>
                  <w:sz w:val="20"/>
                  <w:szCs w:val="20"/>
                </w:rPr>
                <w:delText>Player</w:delText>
              </w:r>
            </w:del>
          </w:p>
        </w:tc>
        <w:tc>
          <w:tcPr>
            <w:tcW w:w="5387" w:type="dxa"/>
            <w:shd w:val="clear" w:color="auto" w:fill="17365D" w:themeFill="text2" w:themeFillShade="BF"/>
          </w:tcPr>
          <w:p w14:paraId="48EA043B" w14:textId="45567A61" w:rsidR="00E7505E" w:rsidDel="001B1E9C" w:rsidRDefault="00E7505E" w:rsidP="002B7D6A">
            <w:pPr>
              <w:rPr>
                <w:del w:id="412" w:author="Colin Watson" w:date="2015-06-04T13:55:00Z"/>
                <w:rFonts w:ascii="Garamond" w:hAnsi="Garamond"/>
                <w:sz w:val="20"/>
                <w:szCs w:val="20"/>
              </w:rPr>
            </w:pPr>
            <w:del w:id="413" w:author="Colin Watson" w:date="2015-06-04T13:55:00Z">
              <w:r w:rsidDel="001B1E9C">
                <w:rPr>
                  <w:rFonts w:ascii="Garamond" w:hAnsi="Garamond"/>
                  <w:sz w:val="20"/>
                  <w:szCs w:val="20"/>
                </w:rPr>
                <w:delText>Notes on Requirement</w:delText>
              </w:r>
            </w:del>
          </w:p>
        </w:tc>
      </w:tr>
      <w:tr w:rsidR="00F931F8" w:rsidDel="001B1E9C" w14:paraId="2EBFAAE8" w14:textId="066A45BD" w:rsidTr="00E7505E">
        <w:trPr>
          <w:del w:id="414" w:author="Colin Watson" w:date="2015-06-04T13:55:00Z"/>
        </w:trPr>
        <w:tc>
          <w:tcPr>
            <w:tcW w:w="473" w:type="dxa"/>
            <w:shd w:val="clear" w:color="auto" w:fill="auto"/>
            <w:tcMar>
              <w:top w:w="113" w:type="dxa"/>
              <w:bottom w:w="113" w:type="dxa"/>
            </w:tcMar>
          </w:tcPr>
          <w:p w14:paraId="11B6D18E" w14:textId="4F692075" w:rsidR="00F931F8" w:rsidRPr="00F931F8" w:rsidDel="001B1E9C" w:rsidRDefault="00F931F8" w:rsidP="00085DCB">
            <w:pPr>
              <w:jc w:val="right"/>
              <w:rPr>
                <w:del w:id="415" w:author="Colin Watson" w:date="2015-06-04T13:55:00Z"/>
                <w:rFonts w:ascii="Garamond" w:hAnsi="Garamond"/>
                <w:sz w:val="22"/>
                <w:szCs w:val="22"/>
              </w:rPr>
            </w:pPr>
            <w:del w:id="416" w:author="Colin Watson" w:date="2015-06-04T13:55:00Z">
              <w:r w:rsidRPr="00F931F8" w:rsidDel="001B1E9C">
                <w:rPr>
                  <w:rFonts w:ascii="Garamond" w:hAnsi="Garamond"/>
                  <w:sz w:val="22"/>
                  <w:szCs w:val="22"/>
                </w:rPr>
                <w:delText>41</w:delText>
              </w:r>
            </w:del>
          </w:p>
        </w:tc>
        <w:tc>
          <w:tcPr>
            <w:tcW w:w="737" w:type="dxa"/>
            <w:shd w:val="clear" w:color="auto" w:fill="auto"/>
            <w:tcMar>
              <w:top w:w="113" w:type="dxa"/>
              <w:bottom w:w="113" w:type="dxa"/>
            </w:tcMar>
          </w:tcPr>
          <w:p w14:paraId="4665A5DF" w14:textId="0F0EFD53" w:rsidR="00F931F8" w:rsidRPr="00F931F8" w:rsidDel="001B1E9C" w:rsidRDefault="00F931F8">
            <w:pPr>
              <w:rPr>
                <w:del w:id="417" w:author="Colin Watson" w:date="2015-06-04T13:55:00Z"/>
                <w:rFonts w:ascii="Garamond" w:hAnsi="Garamond"/>
                <w:sz w:val="22"/>
                <w:szCs w:val="22"/>
              </w:rPr>
            </w:pPr>
          </w:p>
        </w:tc>
        <w:tc>
          <w:tcPr>
            <w:tcW w:w="737" w:type="dxa"/>
            <w:shd w:val="clear" w:color="auto" w:fill="auto"/>
            <w:tcMar>
              <w:top w:w="113" w:type="dxa"/>
              <w:bottom w:w="113" w:type="dxa"/>
            </w:tcMar>
          </w:tcPr>
          <w:p w14:paraId="44993F71" w14:textId="4D19244E" w:rsidR="00F931F8" w:rsidRPr="00F931F8" w:rsidDel="001B1E9C" w:rsidRDefault="00F931F8">
            <w:pPr>
              <w:rPr>
                <w:del w:id="418" w:author="Colin Watson" w:date="2015-06-04T13:55:00Z"/>
                <w:rFonts w:ascii="Garamond" w:hAnsi="Garamond"/>
                <w:sz w:val="22"/>
                <w:szCs w:val="22"/>
              </w:rPr>
            </w:pPr>
          </w:p>
        </w:tc>
        <w:tc>
          <w:tcPr>
            <w:tcW w:w="5387" w:type="dxa"/>
            <w:shd w:val="clear" w:color="auto" w:fill="auto"/>
            <w:tcMar>
              <w:top w:w="113" w:type="dxa"/>
              <w:bottom w:w="113" w:type="dxa"/>
            </w:tcMar>
          </w:tcPr>
          <w:p w14:paraId="4623AD50" w14:textId="5892A54B" w:rsidR="00F931F8" w:rsidRPr="00F931F8" w:rsidDel="001B1E9C" w:rsidRDefault="00F931F8">
            <w:pPr>
              <w:rPr>
                <w:del w:id="419" w:author="Colin Watson" w:date="2015-06-04T13:55:00Z"/>
                <w:rFonts w:ascii="Garamond" w:hAnsi="Garamond"/>
                <w:sz w:val="22"/>
                <w:szCs w:val="22"/>
              </w:rPr>
            </w:pPr>
          </w:p>
        </w:tc>
        <w:tc>
          <w:tcPr>
            <w:tcW w:w="454" w:type="dxa"/>
            <w:tcBorders>
              <w:top w:val="nil"/>
              <w:bottom w:val="nil"/>
            </w:tcBorders>
            <w:tcMar>
              <w:top w:w="113" w:type="dxa"/>
              <w:bottom w:w="113" w:type="dxa"/>
            </w:tcMar>
          </w:tcPr>
          <w:p w14:paraId="61BCB90B" w14:textId="0CDC09BD" w:rsidR="00F931F8" w:rsidRPr="00F931F8" w:rsidDel="001B1E9C" w:rsidRDefault="00F931F8">
            <w:pPr>
              <w:rPr>
                <w:del w:id="420" w:author="Colin Watson" w:date="2015-06-04T13:55:00Z"/>
                <w:rFonts w:ascii="Garamond" w:hAnsi="Garamond"/>
                <w:sz w:val="22"/>
                <w:szCs w:val="22"/>
              </w:rPr>
            </w:pPr>
          </w:p>
        </w:tc>
        <w:tc>
          <w:tcPr>
            <w:tcW w:w="473" w:type="dxa"/>
            <w:tcMar>
              <w:top w:w="113" w:type="dxa"/>
              <w:bottom w:w="113" w:type="dxa"/>
            </w:tcMar>
          </w:tcPr>
          <w:p w14:paraId="5903A267" w14:textId="51063DBE" w:rsidR="00F931F8" w:rsidRPr="00F931F8" w:rsidDel="001B1E9C" w:rsidRDefault="00F931F8" w:rsidP="00085DCB">
            <w:pPr>
              <w:jc w:val="right"/>
              <w:rPr>
                <w:del w:id="421" w:author="Colin Watson" w:date="2015-06-04T13:55:00Z"/>
                <w:rFonts w:ascii="Garamond" w:hAnsi="Garamond"/>
                <w:sz w:val="22"/>
                <w:szCs w:val="22"/>
              </w:rPr>
            </w:pPr>
            <w:del w:id="422" w:author="Colin Watson" w:date="2015-06-04T13:55:00Z">
              <w:r w:rsidRPr="00F931F8" w:rsidDel="001B1E9C">
                <w:rPr>
                  <w:rFonts w:ascii="Garamond" w:hAnsi="Garamond"/>
                  <w:sz w:val="22"/>
                  <w:szCs w:val="22"/>
                </w:rPr>
                <w:delText>61</w:delText>
              </w:r>
            </w:del>
          </w:p>
        </w:tc>
        <w:tc>
          <w:tcPr>
            <w:tcW w:w="737" w:type="dxa"/>
            <w:tcMar>
              <w:top w:w="113" w:type="dxa"/>
              <w:bottom w:w="113" w:type="dxa"/>
            </w:tcMar>
          </w:tcPr>
          <w:p w14:paraId="45B5A331" w14:textId="777B7890" w:rsidR="00F931F8" w:rsidRPr="00F931F8" w:rsidDel="001B1E9C" w:rsidRDefault="00F931F8">
            <w:pPr>
              <w:rPr>
                <w:del w:id="423" w:author="Colin Watson" w:date="2015-06-04T13:55:00Z"/>
                <w:rFonts w:ascii="Garamond" w:hAnsi="Garamond"/>
                <w:sz w:val="22"/>
                <w:szCs w:val="22"/>
              </w:rPr>
            </w:pPr>
          </w:p>
        </w:tc>
        <w:tc>
          <w:tcPr>
            <w:tcW w:w="737" w:type="dxa"/>
            <w:tcMar>
              <w:top w:w="113" w:type="dxa"/>
              <w:bottom w:w="113" w:type="dxa"/>
            </w:tcMar>
          </w:tcPr>
          <w:p w14:paraId="24862E6B" w14:textId="56CD24A5" w:rsidR="00F931F8" w:rsidRPr="00F931F8" w:rsidDel="001B1E9C" w:rsidRDefault="00F931F8">
            <w:pPr>
              <w:rPr>
                <w:del w:id="424" w:author="Colin Watson" w:date="2015-06-04T13:55:00Z"/>
                <w:rFonts w:ascii="Garamond" w:hAnsi="Garamond"/>
                <w:sz w:val="22"/>
                <w:szCs w:val="22"/>
              </w:rPr>
            </w:pPr>
          </w:p>
        </w:tc>
        <w:tc>
          <w:tcPr>
            <w:tcW w:w="5387" w:type="dxa"/>
            <w:tcMar>
              <w:top w:w="113" w:type="dxa"/>
              <w:bottom w:w="113" w:type="dxa"/>
            </w:tcMar>
          </w:tcPr>
          <w:p w14:paraId="2013B2D0" w14:textId="1703C35B" w:rsidR="00F931F8" w:rsidRPr="00F931F8" w:rsidDel="001B1E9C" w:rsidRDefault="00F931F8">
            <w:pPr>
              <w:rPr>
                <w:del w:id="425" w:author="Colin Watson" w:date="2015-06-04T13:55:00Z"/>
                <w:rFonts w:ascii="Garamond" w:hAnsi="Garamond"/>
                <w:sz w:val="22"/>
                <w:szCs w:val="22"/>
              </w:rPr>
            </w:pPr>
          </w:p>
        </w:tc>
      </w:tr>
      <w:tr w:rsidR="00F931F8" w:rsidDel="001B1E9C" w14:paraId="56B4D009" w14:textId="3EEA68A7" w:rsidTr="00F931F8">
        <w:trPr>
          <w:del w:id="426" w:author="Colin Watson" w:date="2015-06-04T13:55:00Z"/>
        </w:trPr>
        <w:tc>
          <w:tcPr>
            <w:tcW w:w="473" w:type="dxa"/>
            <w:shd w:val="clear" w:color="auto" w:fill="auto"/>
            <w:tcMar>
              <w:top w:w="113" w:type="dxa"/>
              <w:bottom w:w="113" w:type="dxa"/>
            </w:tcMar>
          </w:tcPr>
          <w:p w14:paraId="51470212" w14:textId="0BDF0D21" w:rsidR="00F931F8" w:rsidRPr="00F931F8" w:rsidDel="001B1E9C" w:rsidRDefault="00F931F8" w:rsidP="00085DCB">
            <w:pPr>
              <w:jc w:val="right"/>
              <w:rPr>
                <w:del w:id="427" w:author="Colin Watson" w:date="2015-06-04T13:55:00Z"/>
                <w:rFonts w:ascii="Garamond" w:hAnsi="Garamond"/>
                <w:sz w:val="22"/>
                <w:szCs w:val="22"/>
              </w:rPr>
            </w:pPr>
            <w:del w:id="428" w:author="Colin Watson" w:date="2015-06-04T13:55:00Z">
              <w:r w:rsidRPr="00F931F8" w:rsidDel="001B1E9C">
                <w:rPr>
                  <w:rFonts w:ascii="Garamond" w:hAnsi="Garamond"/>
                  <w:sz w:val="22"/>
                  <w:szCs w:val="22"/>
                </w:rPr>
                <w:delText>42</w:delText>
              </w:r>
            </w:del>
          </w:p>
        </w:tc>
        <w:tc>
          <w:tcPr>
            <w:tcW w:w="737" w:type="dxa"/>
            <w:shd w:val="clear" w:color="auto" w:fill="auto"/>
            <w:tcMar>
              <w:top w:w="113" w:type="dxa"/>
              <w:bottom w:w="113" w:type="dxa"/>
            </w:tcMar>
          </w:tcPr>
          <w:p w14:paraId="0A0C5BDA" w14:textId="070758C6" w:rsidR="00F931F8" w:rsidRPr="00F931F8" w:rsidDel="001B1E9C" w:rsidRDefault="00F931F8">
            <w:pPr>
              <w:rPr>
                <w:del w:id="429" w:author="Colin Watson" w:date="2015-06-04T13:55:00Z"/>
                <w:rFonts w:ascii="Garamond" w:hAnsi="Garamond"/>
                <w:sz w:val="22"/>
                <w:szCs w:val="22"/>
              </w:rPr>
            </w:pPr>
          </w:p>
        </w:tc>
        <w:tc>
          <w:tcPr>
            <w:tcW w:w="737" w:type="dxa"/>
            <w:shd w:val="clear" w:color="auto" w:fill="auto"/>
            <w:tcMar>
              <w:top w:w="113" w:type="dxa"/>
              <w:bottom w:w="113" w:type="dxa"/>
            </w:tcMar>
          </w:tcPr>
          <w:p w14:paraId="172C7E4F" w14:textId="3FE556BB" w:rsidR="00F931F8" w:rsidRPr="00F931F8" w:rsidDel="001B1E9C" w:rsidRDefault="00F931F8">
            <w:pPr>
              <w:rPr>
                <w:del w:id="430" w:author="Colin Watson" w:date="2015-06-04T13:55:00Z"/>
                <w:rFonts w:ascii="Garamond" w:hAnsi="Garamond"/>
                <w:sz w:val="22"/>
                <w:szCs w:val="22"/>
              </w:rPr>
            </w:pPr>
          </w:p>
        </w:tc>
        <w:tc>
          <w:tcPr>
            <w:tcW w:w="5387" w:type="dxa"/>
            <w:shd w:val="clear" w:color="auto" w:fill="auto"/>
            <w:tcMar>
              <w:top w:w="113" w:type="dxa"/>
              <w:bottom w:w="113" w:type="dxa"/>
            </w:tcMar>
          </w:tcPr>
          <w:p w14:paraId="20F65473" w14:textId="5C3D239E" w:rsidR="00F931F8" w:rsidRPr="00F931F8" w:rsidDel="001B1E9C" w:rsidRDefault="00F931F8">
            <w:pPr>
              <w:rPr>
                <w:del w:id="431" w:author="Colin Watson" w:date="2015-06-04T13:55:00Z"/>
                <w:rFonts w:ascii="Garamond" w:hAnsi="Garamond"/>
                <w:sz w:val="22"/>
                <w:szCs w:val="22"/>
              </w:rPr>
            </w:pPr>
          </w:p>
        </w:tc>
        <w:tc>
          <w:tcPr>
            <w:tcW w:w="454" w:type="dxa"/>
            <w:tcBorders>
              <w:top w:val="nil"/>
              <w:bottom w:val="nil"/>
            </w:tcBorders>
            <w:tcMar>
              <w:top w:w="113" w:type="dxa"/>
              <w:bottom w:w="113" w:type="dxa"/>
            </w:tcMar>
          </w:tcPr>
          <w:p w14:paraId="251278A6" w14:textId="308C3C84" w:rsidR="00F931F8" w:rsidRPr="00F931F8" w:rsidDel="001B1E9C" w:rsidRDefault="00F931F8">
            <w:pPr>
              <w:rPr>
                <w:del w:id="432" w:author="Colin Watson" w:date="2015-06-04T13:55:00Z"/>
                <w:rFonts w:ascii="Garamond" w:hAnsi="Garamond"/>
                <w:sz w:val="22"/>
                <w:szCs w:val="22"/>
              </w:rPr>
            </w:pPr>
          </w:p>
        </w:tc>
        <w:tc>
          <w:tcPr>
            <w:tcW w:w="473" w:type="dxa"/>
            <w:tcMar>
              <w:top w:w="113" w:type="dxa"/>
              <w:bottom w:w="113" w:type="dxa"/>
            </w:tcMar>
          </w:tcPr>
          <w:p w14:paraId="1ACC4871" w14:textId="3613F049" w:rsidR="00F931F8" w:rsidRPr="00F931F8" w:rsidDel="001B1E9C" w:rsidRDefault="00F931F8" w:rsidP="00085DCB">
            <w:pPr>
              <w:jc w:val="right"/>
              <w:rPr>
                <w:del w:id="433" w:author="Colin Watson" w:date="2015-06-04T13:55:00Z"/>
                <w:rFonts w:ascii="Garamond" w:hAnsi="Garamond"/>
                <w:sz w:val="22"/>
                <w:szCs w:val="22"/>
              </w:rPr>
            </w:pPr>
            <w:del w:id="434" w:author="Colin Watson" w:date="2015-06-04T13:55:00Z">
              <w:r w:rsidRPr="00F931F8" w:rsidDel="001B1E9C">
                <w:rPr>
                  <w:rFonts w:ascii="Garamond" w:hAnsi="Garamond"/>
                  <w:sz w:val="22"/>
                  <w:szCs w:val="22"/>
                </w:rPr>
                <w:delText>62</w:delText>
              </w:r>
            </w:del>
          </w:p>
        </w:tc>
        <w:tc>
          <w:tcPr>
            <w:tcW w:w="737" w:type="dxa"/>
            <w:tcMar>
              <w:top w:w="113" w:type="dxa"/>
              <w:bottom w:w="113" w:type="dxa"/>
            </w:tcMar>
          </w:tcPr>
          <w:p w14:paraId="613C9E31" w14:textId="35F5E621" w:rsidR="00F931F8" w:rsidRPr="00F931F8" w:rsidDel="001B1E9C" w:rsidRDefault="00F931F8">
            <w:pPr>
              <w:rPr>
                <w:del w:id="435" w:author="Colin Watson" w:date="2015-06-04T13:55:00Z"/>
                <w:rFonts w:ascii="Garamond" w:hAnsi="Garamond"/>
                <w:sz w:val="22"/>
                <w:szCs w:val="22"/>
              </w:rPr>
            </w:pPr>
          </w:p>
        </w:tc>
        <w:tc>
          <w:tcPr>
            <w:tcW w:w="737" w:type="dxa"/>
            <w:tcMar>
              <w:top w:w="113" w:type="dxa"/>
              <w:bottom w:w="113" w:type="dxa"/>
            </w:tcMar>
          </w:tcPr>
          <w:p w14:paraId="4946A08B" w14:textId="358A5003" w:rsidR="00F931F8" w:rsidRPr="00F931F8" w:rsidDel="001B1E9C" w:rsidRDefault="00F931F8">
            <w:pPr>
              <w:rPr>
                <w:del w:id="436" w:author="Colin Watson" w:date="2015-06-04T13:55:00Z"/>
                <w:rFonts w:ascii="Garamond" w:hAnsi="Garamond"/>
                <w:sz w:val="22"/>
                <w:szCs w:val="22"/>
              </w:rPr>
            </w:pPr>
          </w:p>
        </w:tc>
        <w:tc>
          <w:tcPr>
            <w:tcW w:w="5387" w:type="dxa"/>
            <w:tcMar>
              <w:top w:w="113" w:type="dxa"/>
              <w:bottom w:w="113" w:type="dxa"/>
            </w:tcMar>
          </w:tcPr>
          <w:p w14:paraId="50AB4CF9" w14:textId="162C5CA2" w:rsidR="00F931F8" w:rsidRPr="00F931F8" w:rsidDel="001B1E9C" w:rsidRDefault="00F931F8">
            <w:pPr>
              <w:rPr>
                <w:del w:id="437" w:author="Colin Watson" w:date="2015-06-04T13:55:00Z"/>
                <w:rFonts w:ascii="Garamond" w:hAnsi="Garamond"/>
                <w:sz w:val="22"/>
                <w:szCs w:val="22"/>
              </w:rPr>
            </w:pPr>
          </w:p>
        </w:tc>
      </w:tr>
      <w:tr w:rsidR="00F931F8" w:rsidDel="001B1E9C" w14:paraId="1DEFC9B2" w14:textId="106B4BC0" w:rsidTr="00F931F8">
        <w:trPr>
          <w:del w:id="438" w:author="Colin Watson" w:date="2015-06-04T13:55:00Z"/>
        </w:trPr>
        <w:tc>
          <w:tcPr>
            <w:tcW w:w="473" w:type="dxa"/>
            <w:shd w:val="clear" w:color="auto" w:fill="auto"/>
            <w:tcMar>
              <w:top w:w="113" w:type="dxa"/>
              <w:bottom w:w="113" w:type="dxa"/>
            </w:tcMar>
          </w:tcPr>
          <w:p w14:paraId="7A8CFFDB" w14:textId="209DBB71" w:rsidR="00F931F8" w:rsidRPr="00F931F8" w:rsidDel="001B1E9C" w:rsidRDefault="00F931F8" w:rsidP="00085DCB">
            <w:pPr>
              <w:jc w:val="right"/>
              <w:rPr>
                <w:del w:id="439" w:author="Colin Watson" w:date="2015-06-04T13:55:00Z"/>
                <w:rFonts w:ascii="Garamond" w:hAnsi="Garamond"/>
                <w:sz w:val="22"/>
                <w:szCs w:val="22"/>
              </w:rPr>
            </w:pPr>
            <w:del w:id="440" w:author="Colin Watson" w:date="2015-06-04T13:55:00Z">
              <w:r w:rsidRPr="00F931F8" w:rsidDel="001B1E9C">
                <w:rPr>
                  <w:rFonts w:ascii="Garamond" w:hAnsi="Garamond"/>
                  <w:sz w:val="22"/>
                  <w:szCs w:val="22"/>
                </w:rPr>
                <w:delText>43</w:delText>
              </w:r>
            </w:del>
          </w:p>
        </w:tc>
        <w:tc>
          <w:tcPr>
            <w:tcW w:w="737" w:type="dxa"/>
            <w:shd w:val="clear" w:color="auto" w:fill="auto"/>
            <w:tcMar>
              <w:top w:w="113" w:type="dxa"/>
              <w:bottom w:w="113" w:type="dxa"/>
            </w:tcMar>
          </w:tcPr>
          <w:p w14:paraId="719DD277" w14:textId="5E2C9186" w:rsidR="00F931F8" w:rsidRPr="00F931F8" w:rsidDel="001B1E9C" w:rsidRDefault="00F931F8">
            <w:pPr>
              <w:rPr>
                <w:del w:id="441" w:author="Colin Watson" w:date="2015-06-04T13:55:00Z"/>
                <w:rFonts w:ascii="Garamond" w:hAnsi="Garamond"/>
                <w:sz w:val="22"/>
                <w:szCs w:val="22"/>
              </w:rPr>
            </w:pPr>
          </w:p>
        </w:tc>
        <w:tc>
          <w:tcPr>
            <w:tcW w:w="737" w:type="dxa"/>
            <w:shd w:val="clear" w:color="auto" w:fill="auto"/>
            <w:tcMar>
              <w:top w:w="113" w:type="dxa"/>
              <w:bottom w:w="113" w:type="dxa"/>
            </w:tcMar>
          </w:tcPr>
          <w:p w14:paraId="4EA02055" w14:textId="6ED7B9B6" w:rsidR="00F931F8" w:rsidRPr="00F931F8" w:rsidDel="001B1E9C" w:rsidRDefault="00F931F8">
            <w:pPr>
              <w:rPr>
                <w:del w:id="442" w:author="Colin Watson" w:date="2015-06-04T13:55:00Z"/>
                <w:rFonts w:ascii="Garamond" w:hAnsi="Garamond"/>
                <w:sz w:val="22"/>
                <w:szCs w:val="22"/>
              </w:rPr>
            </w:pPr>
          </w:p>
        </w:tc>
        <w:tc>
          <w:tcPr>
            <w:tcW w:w="5387" w:type="dxa"/>
            <w:shd w:val="clear" w:color="auto" w:fill="auto"/>
            <w:tcMar>
              <w:top w:w="113" w:type="dxa"/>
              <w:bottom w:w="113" w:type="dxa"/>
            </w:tcMar>
          </w:tcPr>
          <w:p w14:paraId="70053584" w14:textId="64FC7ADE" w:rsidR="00F931F8" w:rsidRPr="00F931F8" w:rsidDel="001B1E9C" w:rsidRDefault="00F931F8">
            <w:pPr>
              <w:rPr>
                <w:del w:id="443" w:author="Colin Watson" w:date="2015-06-04T13:55:00Z"/>
                <w:rFonts w:ascii="Garamond" w:hAnsi="Garamond"/>
                <w:sz w:val="22"/>
                <w:szCs w:val="22"/>
              </w:rPr>
            </w:pPr>
          </w:p>
        </w:tc>
        <w:tc>
          <w:tcPr>
            <w:tcW w:w="454" w:type="dxa"/>
            <w:tcBorders>
              <w:top w:val="nil"/>
              <w:bottom w:val="nil"/>
            </w:tcBorders>
            <w:tcMar>
              <w:top w:w="113" w:type="dxa"/>
              <w:bottom w:w="113" w:type="dxa"/>
            </w:tcMar>
          </w:tcPr>
          <w:p w14:paraId="12E30497" w14:textId="45028B50" w:rsidR="00F931F8" w:rsidRPr="00F931F8" w:rsidDel="001B1E9C" w:rsidRDefault="00F931F8">
            <w:pPr>
              <w:rPr>
                <w:del w:id="444" w:author="Colin Watson" w:date="2015-06-04T13:55:00Z"/>
                <w:rFonts w:ascii="Garamond" w:hAnsi="Garamond"/>
                <w:sz w:val="22"/>
                <w:szCs w:val="22"/>
              </w:rPr>
            </w:pPr>
          </w:p>
        </w:tc>
        <w:tc>
          <w:tcPr>
            <w:tcW w:w="473" w:type="dxa"/>
            <w:shd w:val="clear" w:color="auto" w:fill="auto"/>
            <w:tcMar>
              <w:top w:w="113" w:type="dxa"/>
              <w:bottom w:w="113" w:type="dxa"/>
            </w:tcMar>
          </w:tcPr>
          <w:p w14:paraId="6DFEF467" w14:textId="66863CE0" w:rsidR="00F931F8" w:rsidRPr="00F931F8" w:rsidDel="001B1E9C" w:rsidRDefault="00F931F8" w:rsidP="00085DCB">
            <w:pPr>
              <w:jc w:val="right"/>
              <w:rPr>
                <w:del w:id="445" w:author="Colin Watson" w:date="2015-06-04T13:55:00Z"/>
                <w:rFonts w:ascii="Garamond" w:hAnsi="Garamond"/>
                <w:sz w:val="22"/>
                <w:szCs w:val="22"/>
              </w:rPr>
            </w:pPr>
            <w:del w:id="446" w:author="Colin Watson" w:date="2015-06-04T13:55:00Z">
              <w:r w:rsidRPr="00F931F8" w:rsidDel="001B1E9C">
                <w:rPr>
                  <w:rFonts w:ascii="Garamond" w:hAnsi="Garamond"/>
                  <w:sz w:val="22"/>
                  <w:szCs w:val="22"/>
                </w:rPr>
                <w:delText>63</w:delText>
              </w:r>
            </w:del>
          </w:p>
        </w:tc>
        <w:tc>
          <w:tcPr>
            <w:tcW w:w="737" w:type="dxa"/>
            <w:shd w:val="clear" w:color="auto" w:fill="auto"/>
            <w:tcMar>
              <w:top w:w="113" w:type="dxa"/>
              <w:bottom w:w="113" w:type="dxa"/>
            </w:tcMar>
          </w:tcPr>
          <w:p w14:paraId="6C585C3D" w14:textId="46DA3EA2" w:rsidR="00F931F8" w:rsidRPr="00F931F8" w:rsidDel="001B1E9C" w:rsidRDefault="00F931F8">
            <w:pPr>
              <w:rPr>
                <w:del w:id="447" w:author="Colin Watson" w:date="2015-06-04T13:55:00Z"/>
                <w:rFonts w:ascii="Garamond" w:hAnsi="Garamond"/>
                <w:sz w:val="22"/>
                <w:szCs w:val="22"/>
              </w:rPr>
            </w:pPr>
          </w:p>
        </w:tc>
        <w:tc>
          <w:tcPr>
            <w:tcW w:w="737" w:type="dxa"/>
            <w:shd w:val="clear" w:color="auto" w:fill="auto"/>
            <w:tcMar>
              <w:top w:w="113" w:type="dxa"/>
              <w:bottom w:w="113" w:type="dxa"/>
            </w:tcMar>
          </w:tcPr>
          <w:p w14:paraId="05894AB7" w14:textId="3DA19DD9" w:rsidR="00F931F8" w:rsidRPr="00F931F8" w:rsidDel="001B1E9C" w:rsidRDefault="00F931F8">
            <w:pPr>
              <w:rPr>
                <w:del w:id="448" w:author="Colin Watson" w:date="2015-06-04T13:55:00Z"/>
                <w:rFonts w:ascii="Garamond" w:hAnsi="Garamond"/>
                <w:sz w:val="22"/>
                <w:szCs w:val="22"/>
              </w:rPr>
            </w:pPr>
          </w:p>
        </w:tc>
        <w:tc>
          <w:tcPr>
            <w:tcW w:w="5387" w:type="dxa"/>
            <w:shd w:val="clear" w:color="auto" w:fill="auto"/>
            <w:tcMar>
              <w:top w:w="113" w:type="dxa"/>
              <w:bottom w:w="113" w:type="dxa"/>
            </w:tcMar>
          </w:tcPr>
          <w:p w14:paraId="2A33BD3E" w14:textId="7C31753B" w:rsidR="00F931F8" w:rsidRPr="00F931F8" w:rsidDel="001B1E9C" w:rsidRDefault="00F931F8">
            <w:pPr>
              <w:rPr>
                <w:del w:id="449" w:author="Colin Watson" w:date="2015-06-04T13:55:00Z"/>
                <w:rFonts w:ascii="Garamond" w:hAnsi="Garamond"/>
                <w:sz w:val="22"/>
                <w:szCs w:val="22"/>
              </w:rPr>
            </w:pPr>
          </w:p>
        </w:tc>
      </w:tr>
      <w:tr w:rsidR="00F931F8" w:rsidDel="001B1E9C" w14:paraId="2D71DEC3" w14:textId="554DC585" w:rsidTr="00F931F8">
        <w:trPr>
          <w:del w:id="450" w:author="Colin Watson" w:date="2015-06-04T13:55:00Z"/>
        </w:trPr>
        <w:tc>
          <w:tcPr>
            <w:tcW w:w="473" w:type="dxa"/>
            <w:tcMar>
              <w:top w:w="113" w:type="dxa"/>
              <w:bottom w:w="113" w:type="dxa"/>
            </w:tcMar>
          </w:tcPr>
          <w:p w14:paraId="56BE51C3" w14:textId="33DE3688" w:rsidR="00F931F8" w:rsidRPr="00F931F8" w:rsidDel="001B1E9C" w:rsidRDefault="00F931F8" w:rsidP="00085DCB">
            <w:pPr>
              <w:jc w:val="right"/>
              <w:rPr>
                <w:del w:id="451" w:author="Colin Watson" w:date="2015-06-04T13:55:00Z"/>
                <w:rFonts w:ascii="Garamond" w:hAnsi="Garamond"/>
                <w:sz w:val="22"/>
                <w:szCs w:val="22"/>
              </w:rPr>
            </w:pPr>
            <w:del w:id="452" w:author="Colin Watson" w:date="2015-06-04T13:55:00Z">
              <w:r w:rsidRPr="00F931F8" w:rsidDel="001B1E9C">
                <w:rPr>
                  <w:rFonts w:ascii="Garamond" w:hAnsi="Garamond"/>
                  <w:sz w:val="22"/>
                  <w:szCs w:val="22"/>
                </w:rPr>
                <w:delText>44</w:delText>
              </w:r>
            </w:del>
          </w:p>
        </w:tc>
        <w:tc>
          <w:tcPr>
            <w:tcW w:w="737" w:type="dxa"/>
            <w:tcMar>
              <w:top w:w="113" w:type="dxa"/>
              <w:bottom w:w="113" w:type="dxa"/>
            </w:tcMar>
          </w:tcPr>
          <w:p w14:paraId="131960CC" w14:textId="6EDED5F2" w:rsidR="00F931F8" w:rsidRPr="00F931F8" w:rsidDel="001B1E9C" w:rsidRDefault="00F931F8">
            <w:pPr>
              <w:rPr>
                <w:del w:id="453" w:author="Colin Watson" w:date="2015-06-04T13:55:00Z"/>
                <w:rFonts w:ascii="Garamond" w:hAnsi="Garamond"/>
                <w:sz w:val="22"/>
                <w:szCs w:val="22"/>
              </w:rPr>
            </w:pPr>
          </w:p>
        </w:tc>
        <w:tc>
          <w:tcPr>
            <w:tcW w:w="737" w:type="dxa"/>
            <w:tcMar>
              <w:top w:w="113" w:type="dxa"/>
              <w:bottom w:w="113" w:type="dxa"/>
            </w:tcMar>
          </w:tcPr>
          <w:p w14:paraId="4FA32F40" w14:textId="75C29D3F" w:rsidR="00F931F8" w:rsidRPr="00F931F8" w:rsidDel="001B1E9C" w:rsidRDefault="00F931F8">
            <w:pPr>
              <w:rPr>
                <w:del w:id="454" w:author="Colin Watson" w:date="2015-06-04T13:55:00Z"/>
                <w:rFonts w:ascii="Garamond" w:hAnsi="Garamond"/>
                <w:sz w:val="22"/>
                <w:szCs w:val="22"/>
              </w:rPr>
            </w:pPr>
          </w:p>
        </w:tc>
        <w:tc>
          <w:tcPr>
            <w:tcW w:w="5387" w:type="dxa"/>
            <w:tcMar>
              <w:top w:w="113" w:type="dxa"/>
              <w:bottom w:w="113" w:type="dxa"/>
            </w:tcMar>
          </w:tcPr>
          <w:p w14:paraId="42588C7B" w14:textId="46176F4D" w:rsidR="00F931F8" w:rsidRPr="00F931F8" w:rsidDel="001B1E9C" w:rsidRDefault="00F931F8">
            <w:pPr>
              <w:rPr>
                <w:del w:id="455" w:author="Colin Watson" w:date="2015-06-04T13:55:00Z"/>
                <w:rFonts w:ascii="Garamond" w:hAnsi="Garamond"/>
                <w:sz w:val="22"/>
                <w:szCs w:val="22"/>
              </w:rPr>
            </w:pPr>
          </w:p>
        </w:tc>
        <w:tc>
          <w:tcPr>
            <w:tcW w:w="454" w:type="dxa"/>
            <w:tcBorders>
              <w:top w:val="nil"/>
              <w:bottom w:val="nil"/>
            </w:tcBorders>
            <w:tcMar>
              <w:top w:w="113" w:type="dxa"/>
              <w:bottom w:w="113" w:type="dxa"/>
            </w:tcMar>
          </w:tcPr>
          <w:p w14:paraId="5A12298B" w14:textId="0C15A8BB" w:rsidR="00F931F8" w:rsidRPr="00F931F8" w:rsidDel="001B1E9C" w:rsidRDefault="00F931F8">
            <w:pPr>
              <w:rPr>
                <w:del w:id="456" w:author="Colin Watson" w:date="2015-06-04T13:55:00Z"/>
                <w:rFonts w:ascii="Garamond" w:hAnsi="Garamond"/>
                <w:sz w:val="22"/>
                <w:szCs w:val="22"/>
              </w:rPr>
            </w:pPr>
          </w:p>
        </w:tc>
        <w:tc>
          <w:tcPr>
            <w:tcW w:w="473" w:type="dxa"/>
            <w:shd w:val="clear" w:color="auto" w:fill="auto"/>
            <w:tcMar>
              <w:top w:w="113" w:type="dxa"/>
              <w:bottom w:w="113" w:type="dxa"/>
            </w:tcMar>
          </w:tcPr>
          <w:p w14:paraId="4EA0DF64" w14:textId="5452E2BE" w:rsidR="00F931F8" w:rsidRPr="00F931F8" w:rsidDel="001B1E9C" w:rsidRDefault="00F931F8" w:rsidP="00085DCB">
            <w:pPr>
              <w:jc w:val="right"/>
              <w:rPr>
                <w:del w:id="457" w:author="Colin Watson" w:date="2015-06-04T13:55:00Z"/>
                <w:rFonts w:ascii="Garamond" w:hAnsi="Garamond"/>
                <w:sz w:val="22"/>
                <w:szCs w:val="22"/>
              </w:rPr>
            </w:pPr>
            <w:del w:id="458" w:author="Colin Watson" w:date="2015-06-04T13:55:00Z">
              <w:r w:rsidRPr="00F931F8" w:rsidDel="001B1E9C">
                <w:rPr>
                  <w:rFonts w:ascii="Garamond" w:hAnsi="Garamond"/>
                  <w:sz w:val="22"/>
                  <w:szCs w:val="22"/>
                </w:rPr>
                <w:delText>64</w:delText>
              </w:r>
            </w:del>
          </w:p>
        </w:tc>
        <w:tc>
          <w:tcPr>
            <w:tcW w:w="737" w:type="dxa"/>
            <w:shd w:val="clear" w:color="auto" w:fill="auto"/>
            <w:tcMar>
              <w:top w:w="113" w:type="dxa"/>
              <w:bottom w:w="113" w:type="dxa"/>
            </w:tcMar>
          </w:tcPr>
          <w:p w14:paraId="2AD5E809" w14:textId="0AD1678C" w:rsidR="00F931F8" w:rsidRPr="00F931F8" w:rsidDel="001B1E9C" w:rsidRDefault="00F931F8">
            <w:pPr>
              <w:rPr>
                <w:del w:id="459" w:author="Colin Watson" w:date="2015-06-04T13:55:00Z"/>
                <w:rFonts w:ascii="Garamond" w:hAnsi="Garamond"/>
                <w:sz w:val="22"/>
                <w:szCs w:val="22"/>
              </w:rPr>
            </w:pPr>
          </w:p>
        </w:tc>
        <w:tc>
          <w:tcPr>
            <w:tcW w:w="737" w:type="dxa"/>
            <w:shd w:val="clear" w:color="auto" w:fill="auto"/>
            <w:tcMar>
              <w:top w:w="113" w:type="dxa"/>
              <w:bottom w:w="113" w:type="dxa"/>
            </w:tcMar>
          </w:tcPr>
          <w:p w14:paraId="592D75C4" w14:textId="1E7E1524" w:rsidR="00F931F8" w:rsidRPr="00F931F8" w:rsidDel="001B1E9C" w:rsidRDefault="00F931F8">
            <w:pPr>
              <w:rPr>
                <w:del w:id="460" w:author="Colin Watson" w:date="2015-06-04T13:55:00Z"/>
                <w:rFonts w:ascii="Garamond" w:hAnsi="Garamond"/>
                <w:sz w:val="22"/>
                <w:szCs w:val="22"/>
              </w:rPr>
            </w:pPr>
          </w:p>
        </w:tc>
        <w:tc>
          <w:tcPr>
            <w:tcW w:w="5387" w:type="dxa"/>
            <w:shd w:val="clear" w:color="auto" w:fill="auto"/>
            <w:tcMar>
              <w:top w:w="113" w:type="dxa"/>
              <w:bottom w:w="113" w:type="dxa"/>
            </w:tcMar>
          </w:tcPr>
          <w:p w14:paraId="05D091B1" w14:textId="65FDD127" w:rsidR="00F931F8" w:rsidRPr="00F931F8" w:rsidDel="001B1E9C" w:rsidRDefault="00F931F8">
            <w:pPr>
              <w:rPr>
                <w:del w:id="461" w:author="Colin Watson" w:date="2015-06-04T13:55:00Z"/>
                <w:rFonts w:ascii="Garamond" w:hAnsi="Garamond"/>
                <w:sz w:val="22"/>
                <w:szCs w:val="22"/>
              </w:rPr>
            </w:pPr>
          </w:p>
        </w:tc>
      </w:tr>
      <w:tr w:rsidR="00F931F8" w:rsidDel="001B1E9C" w14:paraId="2F2AF127" w14:textId="2B12907C" w:rsidTr="00F931F8">
        <w:trPr>
          <w:del w:id="462" w:author="Colin Watson" w:date="2015-06-04T13:55:00Z"/>
        </w:trPr>
        <w:tc>
          <w:tcPr>
            <w:tcW w:w="473" w:type="dxa"/>
            <w:tcMar>
              <w:top w:w="113" w:type="dxa"/>
              <w:bottom w:w="113" w:type="dxa"/>
            </w:tcMar>
          </w:tcPr>
          <w:p w14:paraId="46920E26" w14:textId="34097B3F" w:rsidR="00F931F8" w:rsidRPr="00F931F8" w:rsidDel="001B1E9C" w:rsidRDefault="00F931F8" w:rsidP="00085DCB">
            <w:pPr>
              <w:jc w:val="right"/>
              <w:rPr>
                <w:del w:id="463" w:author="Colin Watson" w:date="2015-06-04T13:55:00Z"/>
                <w:rFonts w:ascii="Garamond" w:hAnsi="Garamond"/>
                <w:sz w:val="22"/>
                <w:szCs w:val="22"/>
              </w:rPr>
            </w:pPr>
            <w:del w:id="464" w:author="Colin Watson" w:date="2015-06-04T13:55:00Z">
              <w:r w:rsidRPr="00F931F8" w:rsidDel="001B1E9C">
                <w:rPr>
                  <w:rFonts w:ascii="Garamond" w:hAnsi="Garamond"/>
                  <w:sz w:val="22"/>
                  <w:szCs w:val="22"/>
                </w:rPr>
                <w:delText>45</w:delText>
              </w:r>
            </w:del>
          </w:p>
        </w:tc>
        <w:tc>
          <w:tcPr>
            <w:tcW w:w="737" w:type="dxa"/>
            <w:tcMar>
              <w:top w:w="113" w:type="dxa"/>
              <w:bottom w:w="113" w:type="dxa"/>
            </w:tcMar>
          </w:tcPr>
          <w:p w14:paraId="047B9FCE" w14:textId="6AC9EEDC" w:rsidR="00F931F8" w:rsidRPr="00F931F8" w:rsidDel="001B1E9C" w:rsidRDefault="00F931F8">
            <w:pPr>
              <w:rPr>
                <w:del w:id="465" w:author="Colin Watson" w:date="2015-06-04T13:55:00Z"/>
                <w:rFonts w:ascii="Garamond" w:hAnsi="Garamond"/>
                <w:sz w:val="22"/>
                <w:szCs w:val="22"/>
              </w:rPr>
            </w:pPr>
          </w:p>
        </w:tc>
        <w:tc>
          <w:tcPr>
            <w:tcW w:w="737" w:type="dxa"/>
            <w:tcMar>
              <w:top w:w="113" w:type="dxa"/>
              <w:bottom w:w="113" w:type="dxa"/>
            </w:tcMar>
          </w:tcPr>
          <w:p w14:paraId="15AE67D2" w14:textId="5FDD58FE" w:rsidR="00F931F8" w:rsidRPr="00F931F8" w:rsidDel="001B1E9C" w:rsidRDefault="00F931F8">
            <w:pPr>
              <w:rPr>
                <w:del w:id="466" w:author="Colin Watson" w:date="2015-06-04T13:55:00Z"/>
                <w:rFonts w:ascii="Garamond" w:hAnsi="Garamond"/>
                <w:sz w:val="22"/>
                <w:szCs w:val="22"/>
              </w:rPr>
            </w:pPr>
          </w:p>
        </w:tc>
        <w:tc>
          <w:tcPr>
            <w:tcW w:w="5387" w:type="dxa"/>
            <w:tcMar>
              <w:top w:w="113" w:type="dxa"/>
              <w:bottom w:w="113" w:type="dxa"/>
            </w:tcMar>
          </w:tcPr>
          <w:p w14:paraId="5ED1AFCA" w14:textId="49ABF7D7" w:rsidR="00F931F8" w:rsidRPr="00F931F8" w:rsidDel="001B1E9C" w:rsidRDefault="00F931F8">
            <w:pPr>
              <w:rPr>
                <w:del w:id="467" w:author="Colin Watson" w:date="2015-06-04T13:55:00Z"/>
                <w:rFonts w:ascii="Garamond" w:hAnsi="Garamond"/>
                <w:sz w:val="22"/>
                <w:szCs w:val="22"/>
              </w:rPr>
            </w:pPr>
          </w:p>
        </w:tc>
        <w:tc>
          <w:tcPr>
            <w:tcW w:w="454" w:type="dxa"/>
            <w:tcBorders>
              <w:top w:val="nil"/>
              <w:bottom w:val="nil"/>
            </w:tcBorders>
            <w:tcMar>
              <w:top w:w="113" w:type="dxa"/>
              <w:bottom w:w="113" w:type="dxa"/>
            </w:tcMar>
          </w:tcPr>
          <w:p w14:paraId="2D51C3AE" w14:textId="654FDEB3" w:rsidR="00F931F8" w:rsidRPr="00F931F8" w:rsidDel="001B1E9C" w:rsidRDefault="00F931F8">
            <w:pPr>
              <w:rPr>
                <w:del w:id="468" w:author="Colin Watson" w:date="2015-06-04T13:55:00Z"/>
                <w:rFonts w:ascii="Garamond" w:hAnsi="Garamond"/>
                <w:sz w:val="22"/>
                <w:szCs w:val="22"/>
              </w:rPr>
            </w:pPr>
          </w:p>
        </w:tc>
        <w:tc>
          <w:tcPr>
            <w:tcW w:w="473" w:type="dxa"/>
            <w:shd w:val="clear" w:color="auto" w:fill="auto"/>
            <w:tcMar>
              <w:top w:w="113" w:type="dxa"/>
              <w:bottom w:w="113" w:type="dxa"/>
            </w:tcMar>
          </w:tcPr>
          <w:p w14:paraId="770E81FD" w14:textId="058928F9" w:rsidR="00F931F8" w:rsidRPr="00F931F8" w:rsidDel="001B1E9C" w:rsidRDefault="00F931F8" w:rsidP="00085DCB">
            <w:pPr>
              <w:jc w:val="right"/>
              <w:rPr>
                <w:del w:id="469" w:author="Colin Watson" w:date="2015-06-04T13:55:00Z"/>
                <w:rFonts w:ascii="Garamond" w:hAnsi="Garamond"/>
                <w:sz w:val="22"/>
                <w:szCs w:val="22"/>
              </w:rPr>
            </w:pPr>
            <w:del w:id="470" w:author="Colin Watson" w:date="2015-06-04T13:55:00Z">
              <w:r w:rsidRPr="00F931F8" w:rsidDel="001B1E9C">
                <w:rPr>
                  <w:rFonts w:ascii="Garamond" w:hAnsi="Garamond"/>
                  <w:sz w:val="22"/>
                  <w:szCs w:val="22"/>
                </w:rPr>
                <w:delText>65</w:delText>
              </w:r>
            </w:del>
          </w:p>
        </w:tc>
        <w:tc>
          <w:tcPr>
            <w:tcW w:w="737" w:type="dxa"/>
            <w:shd w:val="clear" w:color="auto" w:fill="auto"/>
            <w:tcMar>
              <w:top w:w="113" w:type="dxa"/>
              <w:bottom w:w="113" w:type="dxa"/>
            </w:tcMar>
          </w:tcPr>
          <w:p w14:paraId="303A9C07" w14:textId="79F58C61" w:rsidR="00F931F8" w:rsidRPr="00F931F8" w:rsidDel="001B1E9C" w:rsidRDefault="00F931F8">
            <w:pPr>
              <w:rPr>
                <w:del w:id="471" w:author="Colin Watson" w:date="2015-06-04T13:55:00Z"/>
                <w:rFonts w:ascii="Garamond" w:hAnsi="Garamond"/>
                <w:sz w:val="22"/>
                <w:szCs w:val="22"/>
              </w:rPr>
            </w:pPr>
          </w:p>
        </w:tc>
        <w:tc>
          <w:tcPr>
            <w:tcW w:w="737" w:type="dxa"/>
            <w:shd w:val="clear" w:color="auto" w:fill="auto"/>
            <w:tcMar>
              <w:top w:w="113" w:type="dxa"/>
              <w:bottom w:w="113" w:type="dxa"/>
            </w:tcMar>
          </w:tcPr>
          <w:p w14:paraId="21651633" w14:textId="5C1760B8" w:rsidR="00F931F8" w:rsidRPr="00F931F8" w:rsidDel="001B1E9C" w:rsidRDefault="00F931F8">
            <w:pPr>
              <w:rPr>
                <w:del w:id="472" w:author="Colin Watson" w:date="2015-06-04T13:55:00Z"/>
                <w:rFonts w:ascii="Garamond" w:hAnsi="Garamond"/>
                <w:sz w:val="22"/>
                <w:szCs w:val="22"/>
              </w:rPr>
            </w:pPr>
          </w:p>
        </w:tc>
        <w:tc>
          <w:tcPr>
            <w:tcW w:w="5387" w:type="dxa"/>
            <w:shd w:val="clear" w:color="auto" w:fill="auto"/>
            <w:tcMar>
              <w:top w:w="113" w:type="dxa"/>
              <w:bottom w:w="113" w:type="dxa"/>
            </w:tcMar>
          </w:tcPr>
          <w:p w14:paraId="34CCC83F" w14:textId="07E659E0" w:rsidR="00F931F8" w:rsidRPr="00F931F8" w:rsidDel="001B1E9C" w:rsidRDefault="00F931F8">
            <w:pPr>
              <w:rPr>
                <w:del w:id="473" w:author="Colin Watson" w:date="2015-06-04T13:55:00Z"/>
                <w:rFonts w:ascii="Garamond" w:hAnsi="Garamond"/>
                <w:sz w:val="22"/>
                <w:szCs w:val="22"/>
              </w:rPr>
            </w:pPr>
          </w:p>
        </w:tc>
      </w:tr>
      <w:tr w:rsidR="00F931F8" w:rsidDel="001B1E9C" w14:paraId="662A192B" w14:textId="73A1C152" w:rsidTr="00F931F8">
        <w:trPr>
          <w:del w:id="474" w:author="Colin Watson" w:date="2015-06-04T13:55:00Z"/>
        </w:trPr>
        <w:tc>
          <w:tcPr>
            <w:tcW w:w="473" w:type="dxa"/>
            <w:tcMar>
              <w:top w:w="113" w:type="dxa"/>
              <w:bottom w:w="113" w:type="dxa"/>
            </w:tcMar>
          </w:tcPr>
          <w:p w14:paraId="5E4B0259" w14:textId="164996B5" w:rsidR="00F931F8" w:rsidRPr="00F931F8" w:rsidDel="001B1E9C" w:rsidRDefault="00F931F8" w:rsidP="00085DCB">
            <w:pPr>
              <w:jc w:val="right"/>
              <w:rPr>
                <w:del w:id="475" w:author="Colin Watson" w:date="2015-06-04T13:55:00Z"/>
                <w:rFonts w:ascii="Garamond" w:hAnsi="Garamond"/>
                <w:sz w:val="22"/>
                <w:szCs w:val="22"/>
              </w:rPr>
            </w:pPr>
            <w:del w:id="476" w:author="Colin Watson" w:date="2015-06-04T13:55:00Z">
              <w:r w:rsidRPr="00F931F8" w:rsidDel="001B1E9C">
                <w:rPr>
                  <w:rFonts w:ascii="Garamond" w:hAnsi="Garamond"/>
                  <w:sz w:val="22"/>
                  <w:szCs w:val="22"/>
                </w:rPr>
                <w:delText>46</w:delText>
              </w:r>
            </w:del>
          </w:p>
        </w:tc>
        <w:tc>
          <w:tcPr>
            <w:tcW w:w="737" w:type="dxa"/>
            <w:tcMar>
              <w:top w:w="113" w:type="dxa"/>
              <w:bottom w:w="113" w:type="dxa"/>
            </w:tcMar>
          </w:tcPr>
          <w:p w14:paraId="1D723DF6" w14:textId="20276384" w:rsidR="00F931F8" w:rsidRPr="00F931F8" w:rsidDel="001B1E9C" w:rsidRDefault="00F931F8">
            <w:pPr>
              <w:rPr>
                <w:del w:id="477" w:author="Colin Watson" w:date="2015-06-04T13:55:00Z"/>
                <w:rFonts w:ascii="Garamond" w:hAnsi="Garamond"/>
                <w:sz w:val="22"/>
                <w:szCs w:val="22"/>
              </w:rPr>
            </w:pPr>
          </w:p>
        </w:tc>
        <w:tc>
          <w:tcPr>
            <w:tcW w:w="737" w:type="dxa"/>
            <w:tcMar>
              <w:top w:w="113" w:type="dxa"/>
              <w:bottom w:w="113" w:type="dxa"/>
            </w:tcMar>
          </w:tcPr>
          <w:p w14:paraId="42BFC336" w14:textId="22218D8E" w:rsidR="00F931F8" w:rsidRPr="00F931F8" w:rsidDel="001B1E9C" w:rsidRDefault="00F931F8">
            <w:pPr>
              <w:rPr>
                <w:del w:id="478" w:author="Colin Watson" w:date="2015-06-04T13:55:00Z"/>
                <w:rFonts w:ascii="Garamond" w:hAnsi="Garamond"/>
                <w:sz w:val="22"/>
                <w:szCs w:val="22"/>
              </w:rPr>
            </w:pPr>
          </w:p>
        </w:tc>
        <w:tc>
          <w:tcPr>
            <w:tcW w:w="5387" w:type="dxa"/>
            <w:tcMar>
              <w:top w:w="113" w:type="dxa"/>
              <w:bottom w:w="113" w:type="dxa"/>
            </w:tcMar>
          </w:tcPr>
          <w:p w14:paraId="51B0B4F9" w14:textId="7C4048D0" w:rsidR="00F931F8" w:rsidRPr="00F931F8" w:rsidDel="001B1E9C" w:rsidRDefault="00F931F8">
            <w:pPr>
              <w:rPr>
                <w:del w:id="479" w:author="Colin Watson" w:date="2015-06-04T13:55:00Z"/>
                <w:rFonts w:ascii="Garamond" w:hAnsi="Garamond"/>
                <w:sz w:val="22"/>
                <w:szCs w:val="22"/>
              </w:rPr>
            </w:pPr>
          </w:p>
        </w:tc>
        <w:tc>
          <w:tcPr>
            <w:tcW w:w="454" w:type="dxa"/>
            <w:tcBorders>
              <w:top w:val="nil"/>
              <w:bottom w:val="nil"/>
            </w:tcBorders>
            <w:tcMar>
              <w:top w:w="113" w:type="dxa"/>
              <w:bottom w:w="113" w:type="dxa"/>
            </w:tcMar>
          </w:tcPr>
          <w:p w14:paraId="031BA3CE" w14:textId="493657A9" w:rsidR="00F931F8" w:rsidRPr="00F931F8" w:rsidDel="001B1E9C" w:rsidRDefault="00F931F8">
            <w:pPr>
              <w:rPr>
                <w:del w:id="480" w:author="Colin Watson" w:date="2015-06-04T13:55:00Z"/>
                <w:rFonts w:ascii="Garamond" w:hAnsi="Garamond"/>
                <w:sz w:val="22"/>
                <w:szCs w:val="22"/>
              </w:rPr>
            </w:pPr>
          </w:p>
        </w:tc>
        <w:tc>
          <w:tcPr>
            <w:tcW w:w="473" w:type="dxa"/>
            <w:shd w:val="clear" w:color="auto" w:fill="auto"/>
            <w:tcMar>
              <w:top w:w="113" w:type="dxa"/>
              <w:bottom w:w="113" w:type="dxa"/>
            </w:tcMar>
          </w:tcPr>
          <w:p w14:paraId="7A2E9261" w14:textId="26E067F4" w:rsidR="00F931F8" w:rsidRPr="00F931F8" w:rsidDel="001B1E9C" w:rsidRDefault="00F931F8" w:rsidP="00085DCB">
            <w:pPr>
              <w:jc w:val="right"/>
              <w:rPr>
                <w:del w:id="481" w:author="Colin Watson" w:date="2015-06-04T13:55:00Z"/>
                <w:rFonts w:ascii="Garamond" w:hAnsi="Garamond"/>
                <w:sz w:val="22"/>
                <w:szCs w:val="22"/>
              </w:rPr>
            </w:pPr>
            <w:del w:id="482" w:author="Colin Watson" w:date="2015-06-04T13:55:00Z">
              <w:r w:rsidRPr="00F931F8" w:rsidDel="001B1E9C">
                <w:rPr>
                  <w:rFonts w:ascii="Garamond" w:hAnsi="Garamond"/>
                  <w:sz w:val="22"/>
                  <w:szCs w:val="22"/>
                </w:rPr>
                <w:delText>66</w:delText>
              </w:r>
            </w:del>
          </w:p>
        </w:tc>
        <w:tc>
          <w:tcPr>
            <w:tcW w:w="737" w:type="dxa"/>
            <w:shd w:val="clear" w:color="auto" w:fill="auto"/>
            <w:tcMar>
              <w:top w:w="113" w:type="dxa"/>
              <w:bottom w:w="113" w:type="dxa"/>
            </w:tcMar>
          </w:tcPr>
          <w:p w14:paraId="044924A0" w14:textId="0A00B2DE" w:rsidR="00F931F8" w:rsidRPr="00F931F8" w:rsidDel="001B1E9C" w:rsidRDefault="00F931F8">
            <w:pPr>
              <w:rPr>
                <w:del w:id="483" w:author="Colin Watson" w:date="2015-06-04T13:55:00Z"/>
                <w:rFonts w:ascii="Garamond" w:hAnsi="Garamond"/>
                <w:sz w:val="22"/>
                <w:szCs w:val="22"/>
              </w:rPr>
            </w:pPr>
          </w:p>
        </w:tc>
        <w:tc>
          <w:tcPr>
            <w:tcW w:w="737" w:type="dxa"/>
            <w:shd w:val="clear" w:color="auto" w:fill="auto"/>
            <w:tcMar>
              <w:top w:w="113" w:type="dxa"/>
              <w:bottom w:w="113" w:type="dxa"/>
            </w:tcMar>
          </w:tcPr>
          <w:p w14:paraId="3B762684" w14:textId="57DA9D1A" w:rsidR="00F931F8" w:rsidRPr="00F931F8" w:rsidDel="001B1E9C" w:rsidRDefault="00F931F8">
            <w:pPr>
              <w:rPr>
                <w:del w:id="484" w:author="Colin Watson" w:date="2015-06-04T13:55:00Z"/>
                <w:rFonts w:ascii="Garamond" w:hAnsi="Garamond"/>
                <w:sz w:val="22"/>
                <w:szCs w:val="22"/>
              </w:rPr>
            </w:pPr>
          </w:p>
        </w:tc>
        <w:tc>
          <w:tcPr>
            <w:tcW w:w="5387" w:type="dxa"/>
            <w:shd w:val="clear" w:color="auto" w:fill="auto"/>
            <w:tcMar>
              <w:top w:w="113" w:type="dxa"/>
              <w:bottom w:w="113" w:type="dxa"/>
            </w:tcMar>
          </w:tcPr>
          <w:p w14:paraId="5667C62A" w14:textId="78C9DFF5" w:rsidR="00F931F8" w:rsidRPr="00F931F8" w:rsidDel="001B1E9C" w:rsidRDefault="00F931F8">
            <w:pPr>
              <w:rPr>
                <w:del w:id="485" w:author="Colin Watson" w:date="2015-06-04T13:55:00Z"/>
                <w:rFonts w:ascii="Garamond" w:hAnsi="Garamond"/>
                <w:sz w:val="22"/>
                <w:szCs w:val="22"/>
              </w:rPr>
            </w:pPr>
          </w:p>
        </w:tc>
      </w:tr>
      <w:tr w:rsidR="00F931F8" w:rsidDel="001B1E9C" w14:paraId="74EF8EAD" w14:textId="0C2D55AF" w:rsidTr="00F931F8">
        <w:trPr>
          <w:del w:id="486" w:author="Colin Watson" w:date="2015-06-04T13:55:00Z"/>
        </w:trPr>
        <w:tc>
          <w:tcPr>
            <w:tcW w:w="473" w:type="dxa"/>
            <w:tcMar>
              <w:top w:w="113" w:type="dxa"/>
              <w:bottom w:w="113" w:type="dxa"/>
            </w:tcMar>
          </w:tcPr>
          <w:p w14:paraId="4031D358" w14:textId="68FAECEA" w:rsidR="00F931F8" w:rsidRPr="00F931F8" w:rsidDel="001B1E9C" w:rsidRDefault="00F931F8" w:rsidP="00085DCB">
            <w:pPr>
              <w:jc w:val="right"/>
              <w:rPr>
                <w:del w:id="487" w:author="Colin Watson" w:date="2015-06-04T13:55:00Z"/>
                <w:rFonts w:ascii="Garamond" w:hAnsi="Garamond"/>
                <w:sz w:val="22"/>
                <w:szCs w:val="22"/>
              </w:rPr>
            </w:pPr>
            <w:del w:id="488" w:author="Colin Watson" w:date="2015-06-04T13:55:00Z">
              <w:r w:rsidRPr="00F931F8" w:rsidDel="001B1E9C">
                <w:rPr>
                  <w:rFonts w:ascii="Garamond" w:hAnsi="Garamond"/>
                  <w:sz w:val="22"/>
                  <w:szCs w:val="22"/>
                </w:rPr>
                <w:delText>47</w:delText>
              </w:r>
            </w:del>
          </w:p>
        </w:tc>
        <w:tc>
          <w:tcPr>
            <w:tcW w:w="737" w:type="dxa"/>
            <w:tcMar>
              <w:top w:w="113" w:type="dxa"/>
              <w:bottom w:w="113" w:type="dxa"/>
            </w:tcMar>
          </w:tcPr>
          <w:p w14:paraId="78146447" w14:textId="7D5FBD8C" w:rsidR="00F931F8" w:rsidRPr="00F931F8" w:rsidDel="001B1E9C" w:rsidRDefault="00F931F8">
            <w:pPr>
              <w:rPr>
                <w:del w:id="489" w:author="Colin Watson" w:date="2015-06-04T13:55:00Z"/>
                <w:rFonts w:ascii="Garamond" w:hAnsi="Garamond"/>
                <w:sz w:val="22"/>
                <w:szCs w:val="22"/>
              </w:rPr>
            </w:pPr>
          </w:p>
        </w:tc>
        <w:tc>
          <w:tcPr>
            <w:tcW w:w="737" w:type="dxa"/>
            <w:tcMar>
              <w:top w:w="113" w:type="dxa"/>
              <w:bottom w:w="113" w:type="dxa"/>
            </w:tcMar>
          </w:tcPr>
          <w:p w14:paraId="4157F9F2" w14:textId="5CF79D51" w:rsidR="00F931F8" w:rsidRPr="00F931F8" w:rsidDel="001B1E9C" w:rsidRDefault="00F931F8">
            <w:pPr>
              <w:rPr>
                <w:del w:id="490" w:author="Colin Watson" w:date="2015-06-04T13:55:00Z"/>
                <w:rFonts w:ascii="Garamond" w:hAnsi="Garamond"/>
                <w:sz w:val="22"/>
                <w:szCs w:val="22"/>
              </w:rPr>
            </w:pPr>
          </w:p>
        </w:tc>
        <w:tc>
          <w:tcPr>
            <w:tcW w:w="5387" w:type="dxa"/>
            <w:tcMar>
              <w:top w:w="113" w:type="dxa"/>
              <w:bottom w:w="113" w:type="dxa"/>
            </w:tcMar>
          </w:tcPr>
          <w:p w14:paraId="671C8005" w14:textId="225B1733" w:rsidR="00F931F8" w:rsidRPr="00F931F8" w:rsidDel="001B1E9C" w:rsidRDefault="00F931F8">
            <w:pPr>
              <w:rPr>
                <w:del w:id="491" w:author="Colin Watson" w:date="2015-06-04T13:55:00Z"/>
                <w:rFonts w:ascii="Garamond" w:hAnsi="Garamond"/>
                <w:sz w:val="22"/>
                <w:szCs w:val="22"/>
              </w:rPr>
            </w:pPr>
          </w:p>
        </w:tc>
        <w:tc>
          <w:tcPr>
            <w:tcW w:w="454" w:type="dxa"/>
            <w:tcBorders>
              <w:top w:val="nil"/>
              <w:bottom w:val="nil"/>
            </w:tcBorders>
            <w:tcMar>
              <w:top w:w="113" w:type="dxa"/>
              <w:bottom w:w="113" w:type="dxa"/>
            </w:tcMar>
          </w:tcPr>
          <w:p w14:paraId="4B68281E" w14:textId="1B95D326" w:rsidR="00F931F8" w:rsidRPr="00F931F8" w:rsidDel="001B1E9C" w:rsidRDefault="00F931F8">
            <w:pPr>
              <w:rPr>
                <w:del w:id="492" w:author="Colin Watson" w:date="2015-06-04T13:55:00Z"/>
                <w:rFonts w:ascii="Garamond" w:hAnsi="Garamond"/>
                <w:sz w:val="22"/>
                <w:szCs w:val="22"/>
              </w:rPr>
            </w:pPr>
          </w:p>
        </w:tc>
        <w:tc>
          <w:tcPr>
            <w:tcW w:w="473" w:type="dxa"/>
            <w:shd w:val="clear" w:color="auto" w:fill="auto"/>
            <w:tcMar>
              <w:top w:w="113" w:type="dxa"/>
              <w:bottom w:w="113" w:type="dxa"/>
            </w:tcMar>
          </w:tcPr>
          <w:p w14:paraId="481FE6B0" w14:textId="624448C0" w:rsidR="00F931F8" w:rsidRPr="00F931F8" w:rsidDel="001B1E9C" w:rsidRDefault="00F931F8" w:rsidP="00085DCB">
            <w:pPr>
              <w:jc w:val="right"/>
              <w:rPr>
                <w:del w:id="493" w:author="Colin Watson" w:date="2015-06-04T13:55:00Z"/>
                <w:rFonts w:ascii="Garamond" w:hAnsi="Garamond"/>
                <w:sz w:val="22"/>
                <w:szCs w:val="22"/>
              </w:rPr>
            </w:pPr>
            <w:del w:id="494" w:author="Colin Watson" w:date="2015-06-04T13:55:00Z">
              <w:r w:rsidRPr="00F931F8" w:rsidDel="001B1E9C">
                <w:rPr>
                  <w:rFonts w:ascii="Garamond" w:hAnsi="Garamond"/>
                  <w:sz w:val="22"/>
                  <w:szCs w:val="22"/>
                </w:rPr>
                <w:delText>67</w:delText>
              </w:r>
            </w:del>
          </w:p>
        </w:tc>
        <w:tc>
          <w:tcPr>
            <w:tcW w:w="737" w:type="dxa"/>
            <w:shd w:val="clear" w:color="auto" w:fill="auto"/>
            <w:tcMar>
              <w:top w:w="113" w:type="dxa"/>
              <w:bottom w:w="113" w:type="dxa"/>
            </w:tcMar>
          </w:tcPr>
          <w:p w14:paraId="22653FC6" w14:textId="70A7E99B" w:rsidR="00F931F8" w:rsidRPr="00F931F8" w:rsidDel="001B1E9C" w:rsidRDefault="00F931F8">
            <w:pPr>
              <w:rPr>
                <w:del w:id="495" w:author="Colin Watson" w:date="2015-06-04T13:55:00Z"/>
                <w:rFonts w:ascii="Garamond" w:hAnsi="Garamond"/>
                <w:sz w:val="22"/>
                <w:szCs w:val="22"/>
              </w:rPr>
            </w:pPr>
          </w:p>
        </w:tc>
        <w:tc>
          <w:tcPr>
            <w:tcW w:w="737" w:type="dxa"/>
            <w:shd w:val="clear" w:color="auto" w:fill="auto"/>
            <w:tcMar>
              <w:top w:w="113" w:type="dxa"/>
              <w:bottom w:w="113" w:type="dxa"/>
            </w:tcMar>
          </w:tcPr>
          <w:p w14:paraId="124D49F4" w14:textId="74B9C2CF" w:rsidR="00F931F8" w:rsidRPr="00F931F8" w:rsidDel="001B1E9C" w:rsidRDefault="00F931F8">
            <w:pPr>
              <w:rPr>
                <w:del w:id="496" w:author="Colin Watson" w:date="2015-06-04T13:55:00Z"/>
                <w:rFonts w:ascii="Garamond" w:hAnsi="Garamond"/>
                <w:sz w:val="22"/>
                <w:szCs w:val="22"/>
              </w:rPr>
            </w:pPr>
          </w:p>
        </w:tc>
        <w:tc>
          <w:tcPr>
            <w:tcW w:w="5387" w:type="dxa"/>
            <w:shd w:val="clear" w:color="auto" w:fill="auto"/>
            <w:tcMar>
              <w:top w:w="113" w:type="dxa"/>
              <w:bottom w:w="113" w:type="dxa"/>
            </w:tcMar>
          </w:tcPr>
          <w:p w14:paraId="75D7DABE" w14:textId="157387CC" w:rsidR="00F931F8" w:rsidRPr="00F931F8" w:rsidDel="001B1E9C" w:rsidRDefault="00F931F8">
            <w:pPr>
              <w:rPr>
                <w:del w:id="497" w:author="Colin Watson" w:date="2015-06-04T13:55:00Z"/>
                <w:rFonts w:ascii="Garamond" w:hAnsi="Garamond"/>
                <w:sz w:val="22"/>
                <w:szCs w:val="22"/>
              </w:rPr>
            </w:pPr>
          </w:p>
        </w:tc>
      </w:tr>
      <w:tr w:rsidR="00F931F8" w:rsidDel="001B1E9C" w14:paraId="6907433E" w14:textId="69764785" w:rsidTr="00F931F8">
        <w:trPr>
          <w:del w:id="498" w:author="Colin Watson" w:date="2015-06-04T13:55:00Z"/>
        </w:trPr>
        <w:tc>
          <w:tcPr>
            <w:tcW w:w="473" w:type="dxa"/>
            <w:tcMar>
              <w:top w:w="113" w:type="dxa"/>
              <w:bottom w:w="113" w:type="dxa"/>
            </w:tcMar>
          </w:tcPr>
          <w:p w14:paraId="6CB1D452" w14:textId="3285B137" w:rsidR="00F931F8" w:rsidRPr="00F931F8" w:rsidDel="001B1E9C" w:rsidRDefault="00F931F8" w:rsidP="00085DCB">
            <w:pPr>
              <w:jc w:val="right"/>
              <w:rPr>
                <w:del w:id="499" w:author="Colin Watson" w:date="2015-06-04T13:55:00Z"/>
                <w:rFonts w:ascii="Garamond" w:hAnsi="Garamond"/>
                <w:sz w:val="22"/>
                <w:szCs w:val="22"/>
              </w:rPr>
            </w:pPr>
            <w:del w:id="500" w:author="Colin Watson" w:date="2015-06-04T13:55:00Z">
              <w:r w:rsidRPr="00F931F8" w:rsidDel="001B1E9C">
                <w:rPr>
                  <w:rFonts w:ascii="Garamond" w:hAnsi="Garamond"/>
                  <w:sz w:val="22"/>
                  <w:szCs w:val="22"/>
                </w:rPr>
                <w:delText>48</w:delText>
              </w:r>
            </w:del>
          </w:p>
        </w:tc>
        <w:tc>
          <w:tcPr>
            <w:tcW w:w="737" w:type="dxa"/>
            <w:tcMar>
              <w:top w:w="113" w:type="dxa"/>
              <w:bottom w:w="113" w:type="dxa"/>
            </w:tcMar>
          </w:tcPr>
          <w:p w14:paraId="2541732B" w14:textId="4DEC4C51" w:rsidR="00F931F8" w:rsidRPr="00F931F8" w:rsidDel="001B1E9C" w:rsidRDefault="00F931F8">
            <w:pPr>
              <w:rPr>
                <w:del w:id="501" w:author="Colin Watson" w:date="2015-06-04T13:55:00Z"/>
                <w:rFonts w:ascii="Garamond" w:hAnsi="Garamond"/>
                <w:sz w:val="22"/>
                <w:szCs w:val="22"/>
              </w:rPr>
            </w:pPr>
          </w:p>
        </w:tc>
        <w:tc>
          <w:tcPr>
            <w:tcW w:w="737" w:type="dxa"/>
            <w:tcMar>
              <w:top w:w="113" w:type="dxa"/>
              <w:bottom w:w="113" w:type="dxa"/>
            </w:tcMar>
          </w:tcPr>
          <w:p w14:paraId="5AEBF6E3" w14:textId="7D38A83F" w:rsidR="00F931F8" w:rsidRPr="00F931F8" w:rsidDel="001B1E9C" w:rsidRDefault="00F931F8">
            <w:pPr>
              <w:rPr>
                <w:del w:id="502" w:author="Colin Watson" w:date="2015-06-04T13:55:00Z"/>
                <w:rFonts w:ascii="Garamond" w:hAnsi="Garamond"/>
                <w:sz w:val="22"/>
                <w:szCs w:val="22"/>
              </w:rPr>
            </w:pPr>
          </w:p>
        </w:tc>
        <w:tc>
          <w:tcPr>
            <w:tcW w:w="5387" w:type="dxa"/>
            <w:tcMar>
              <w:top w:w="113" w:type="dxa"/>
              <w:bottom w:w="113" w:type="dxa"/>
            </w:tcMar>
          </w:tcPr>
          <w:p w14:paraId="296B3A22" w14:textId="019B7D84" w:rsidR="00F931F8" w:rsidRPr="00F931F8" w:rsidDel="001B1E9C" w:rsidRDefault="00F931F8">
            <w:pPr>
              <w:rPr>
                <w:del w:id="503" w:author="Colin Watson" w:date="2015-06-04T13:55:00Z"/>
                <w:rFonts w:ascii="Garamond" w:hAnsi="Garamond"/>
                <w:sz w:val="22"/>
                <w:szCs w:val="22"/>
              </w:rPr>
            </w:pPr>
          </w:p>
        </w:tc>
        <w:tc>
          <w:tcPr>
            <w:tcW w:w="454" w:type="dxa"/>
            <w:tcBorders>
              <w:top w:val="nil"/>
              <w:bottom w:val="nil"/>
            </w:tcBorders>
            <w:tcMar>
              <w:top w:w="113" w:type="dxa"/>
              <w:bottom w:w="113" w:type="dxa"/>
            </w:tcMar>
          </w:tcPr>
          <w:p w14:paraId="11A1F1C3" w14:textId="452AD18C" w:rsidR="00F931F8" w:rsidRPr="00F931F8" w:rsidDel="001B1E9C" w:rsidRDefault="00F931F8">
            <w:pPr>
              <w:rPr>
                <w:del w:id="504" w:author="Colin Watson" w:date="2015-06-04T13:55:00Z"/>
                <w:rFonts w:ascii="Garamond" w:hAnsi="Garamond"/>
                <w:sz w:val="22"/>
                <w:szCs w:val="22"/>
              </w:rPr>
            </w:pPr>
          </w:p>
        </w:tc>
        <w:tc>
          <w:tcPr>
            <w:tcW w:w="473" w:type="dxa"/>
            <w:shd w:val="clear" w:color="auto" w:fill="auto"/>
            <w:tcMar>
              <w:top w:w="113" w:type="dxa"/>
              <w:bottom w:w="113" w:type="dxa"/>
            </w:tcMar>
          </w:tcPr>
          <w:p w14:paraId="1585AEC4" w14:textId="55E8EC42" w:rsidR="00F931F8" w:rsidRPr="00F931F8" w:rsidDel="001B1E9C" w:rsidRDefault="00F931F8" w:rsidP="00085DCB">
            <w:pPr>
              <w:jc w:val="right"/>
              <w:rPr>
                <w:del w:id="505" w:author="Colin Watson" w:date="2015-06-04T13:55:00Z"/>
                <w:rFonts w:ascii="Garamond" w:hAnsi="Garamond"/>
                <w:sz w:val="22"/>
                <w:szCs w:val="22"/>
              </w:rPr>
            </w:pPr>
            <w:del w:id="506" w:author="Colin Watson" w:date="2015-06-04T13:55:00Z">
              <w:r w:rsidRPr="00F931F8" w:rsidDel="001B1E9C">
                <w:rPr>
                  <w:rFonts w:ascii="Garamond" w:hAnsi="Garamond"/>
                  <w:sz w:val="22"/>
                  <w:szCs w:val="22"/>
                </w:rPr>
                <w:delText>68</w:delText>
              </w:r>
            </w:del>
          </w:p>
        </w:tc>
        <w:tc>
          <w:tcPr>
            <w:tcW w:w="737" w:type="dxa"/>
            <w:shd w:val="clear" w:color="auto" w:fill="auto"/>
            <w:tcMar>
              <w:top w:w="113" w:type="dxa"/>
              <w:bottom w:w="113" w:type="dxa"/>
            </w:tcMar>
          </w:tcPr>
          <w:p w14:paraId="09343813" w14:textId="63BC7ADD" w:rsidR="00F931F8" w:rsidRPr="00F931F8" w:rsidDel="001B1E9C" w:rsidRDefault="00F931F8">
            <w:pPr>
              <w:rPr>
                <w:del w:id="507" w:author="Colin Watson" w:date="2015-06-04T13:55:00Z"/>
                <w:rFonts w:ascii="Garamond" w:hAnsi="Garamond"/>
                <w:sz w:val="22"/>
                <w:szCs w:val="22"/>
              </w:rPr>
            </w:pPr>
          </w:p>
        </w:tc>
        <w:tc>
          <w:tcPr>
            <w:tcW w:w="737" w:type="dxa"/>
            <w:shd w:val="clear" w:color="auto" w:fill="auto"/>
            <w:tcMar>
              <w:top w:w="113" w:type="dxa"/>
              <w:bottom w:w="113" w:type="dxa"/>
            </w:tcMar>
          </w:tcPr>
          <w:p w14:paraId="342EACB4" w14:textId="50C256C9" w:rsidR="00F931F8" w:rsidRPr="00F931F8" w:rsidDel="001B1E9C" w:rsidRDefault="00F931F8">
            <w:pPr>
              <w:rPr>
                <w:del w:id="508" w:author="Colin Watson" w:date="2015-06-04T13:55:00Z"/>
                <w:rFonts w:ascii="Garamond" w:hAnsi="Garamond"/>
                <w:sz w:val="22"/>
                <w:szCs w:val="22"/>
              </w:rPr>
            </w:pPr>
          </w:p>
        </w:tc>
        <w:tc>
          <w:tcPr>
            <w:tcW w:w="5387" w:type="dxa"/>
            <w:shd w:val="clear" w:color="auto" w:fill="auto"/>
            <w:tcMar>
              <w:top w:w="113" w:type="dxa"/>
              <w:bottom w:w="113" w:type="dxa"/>
            </w:tcMar>
          </w:tcPr>
          <w:p w14:paraId="0CC47D4A" w14:textId="4A884971" w:rsidR="00F931F8" w:rsidRPr="00F931F8" w:rsidDel="001B1E9C" w:rsidRDefault="00F931F8">
            <w:pPr>
              <w:rPr>
                <w:del w:id="509" w:author="Colin Watson" w:date="2015-06-04T13:55:00Z"/>
                <w:rFonts w:ascii="Garamond" w:hAnsi="Garamond"/>
                <w:sz w:val="22"/>
                <w:szCs w:val="22"/>
              </w:rPr>
            </w:pPr>
          </w:p>
        </w:tc>
      </w:tr>
      <w:tr w:rsidR="00F931F8" w:rsidDel="001B1E9C" w14:paraId="333CED20" w14:textId="67EF8067" w:rsidTr="00F931F8">
        <w:trPr>
          <w:del w:id="510" w:author="Colin Watson" w:date="2015-06-04T13:55:00Z"/>
        </w:trPr>
        <w:tc>
          <w:tcPr>
            <w:tcW w:w="473" w:type="dxa"/>
            <w:tcMar>
              <w:top w:w="113" w:type="dxa"/>
              <w:bottom w:w="113" w:type="dxa"/>
            </w:tcMar>
          </w:tcPr>
          <w:p w14:paraId="7C87D2A1" w14:textId="6EF3E02E" w:rsidR="00F931F8" w:rsidRPr="00F931F8" w:rsidDel="001B1E9C" w:rsidRDefault="00F931F8" w:rsidP="00085DCB">
            <w:pPr>
              <w:jc w:val="right"/>
              <w:rPr>
                <w:del w:id="511" w:author="Colin Watson" w:date="2015-06-04T13:55:00Z"/>
                <w:rFonts w:ascii="Garamond" w:hAnsi="Garamond"/>
                <w:sz w:val="22"/>
                <w:szCs w:val="22"/>
              </w:rPr>
            </w:pPr>
            <w:del w:id="512" w:author="Colin Watson" w:date="2015-06-04T13:55:00Z">
              <w:r w:rsidRPr="00F931F8" w:rsidDel="001B1E9C">
                <w:rPr>
                  <w:rFonts w:ascii="Garamond" w:hAnsi="Garamond"/>
                  <w:sz w:val="22"/>
                  <w:szCs w:val="22"/>
                </w:rPr>
                <w:delText>49</w:delText>
              </w:r>
            </w:del>
          </w:p>
        </w:tc>
        <w:tc>
          <w:tcPr>
            <w:tcW w:w="737" w:type="dxa"/>
            <w:tcMar>
              <w:top w:w="113" w:type="dxa"/>
              <w:bottom w:w="113" w:type="dxa"/>
            </w:tcMar>
          </w:tcPr>
          <w:p w14:paraId="56AB86AD" w14:textId="1CEC3FD2" w:rsidR="00F931F8" w:rsidRPr="00F931F8" w:rsidDel="001B1E9C" w:rsidRDefault="00F931F8">
            <w:pPr>
              <w:rPr>
                <w:del w:id="513" w:author="Colin Watson" w:date="2015-06-04T13:55:00Z"/>
                <w:rFonts w:ascii="Garamond" w:hAnsi="Garamond"/>
                <w:sz w:val="22"/>
                <w:szCs w:val="22"/>
              </w:rPr>
            </w:pPr>
          </w:p>
        </w:tc>
        <w:tc>
          <w:tcPr>
            <w:tcW w:w="737" w:type="dxa"/>
            <w:tcMar>
              <w:top w:w="113" w:type="dxa"/>
              <w:bottom w:w="113" w:type="dxa"/>
            </w:tcMar>
          </w:tcPr>
          <w:p w14:paraId="0D5A7CEF" w14:textId="2E591F8D" w:rsidR="00F931F8" w:rsidRPr="00F931F8" w:rsidDel="001B1E9C" w:rsidRDefault="00F931F8">
            <w:pPr>
              <w:rPr>
                <w:del w:id="514" w:author="Colin Watson" w:date="2015-06-04T13:55:00Z"/>
                <w:rFonts w:ascii="Garamond" w:hAnsi="Garamond"/>
                <w:sz w:val="22"/>
                <w:szCs w:val="22"/>
              </w:rPr>
            </w:pPr>
          </w:p>
        </w:tc>
        <w:tc>
          <w:tcPr>
            <w:tcW w:w="5387" w:type="dxa"/>
            <w:tcMar>
              <w:top w:w="113" w:type="dxa"/>
              <w:bottom w:w="113" w:type="dxa"/>
            </w:tcMar>
          </w:tcPr>
          <w:p w14:paraId="63778762" w14:textId="2C1C29E8" w:rsidR="00F931F8" w:rsidRPr="00F931F8" w:rsidDel="001B1E9C" w:rsidRDefault="00F931F8">
            <w:pPr>
              <w:rPr>
                <w:del w:id="515" w:author="Colin Watson" w:date="2015-06-04T13:55:00Z"/>
                <w:rFonts w:ascii="Garamond" w:hAnsi="Garamond"/>
                <w:sz w:val="22"/>
                <w:szCs w:val="22"/>
              </w:rPr>
            </w:pPr>
          </w:p>
        </w:tc>
        <w:tc>
          <w:tcPr>
            <w:tcW w:w="454" w:type="dxa"/>
            <w:tcBorders>
              <w:top w:val="nil"/>
              <w:bottom w:val="nil"/>
            </w:tcBorders>
            <w:tcMar>
              <w:top w:w="113" w:type="dxa"/>
              <w:bottom w:w="113" w:type="dxa"/>
            </w:tcMar>
          </w:tcPr>
          <w:p w14:paraId="7B919B08" w14:textId="4F808046" w:rsidR="00F931F8" w:rsidRPr="00F931F8" w:rsidDel="001B1E9C" w:rsidRDefault="00F931F8">
            <w:pPr>
              <w:rPr>
                <w:del w:id="516" w:author="Colin Watson" w:date="2015-06-04T13:55:00Z"/>
                <w:rFonts w:ascii="Garamond" w:hAnsi="Garamond"/>
                <w:sz w:val="22"/>
                <w:szCs w:val="22"/>
              </w:rPr>
            </w:pPr>
          </w:p>
        </w:tc>
        <w:tc>
          <w:tcPr>
            <w:tcW w:w="473" w:type="dxa"/>
            <w:shd w:val="clear" w:color="auto" w:fill="auto"/>
            <w:tcMar>
              <w:top w:w="113" w:type="dxa"/>
              <w:bottom w:w="113" w:type="dxa"/>
            </w:tcMar>
          </w:tcPr>
          <w:p w14:paraId="22E89CFA" w14:textId="3336AB5F" w:rsidR="00F931F8" w:rsidRPr="00F931F8" w:rsidDel="001B1E9C" w:rsidRDefault="00F931F8" w:rsidP="00085DCB">
            <w:pPr>
              <w:jc w:val="right"/>
              <w:rPr>
                <w:del w:id="517" w:author="Colin Watson" w:date="2015-06-04T13:55:00Z"/>
                <w:rFonts w:ascii="Garamond" w:hAnsi="Garamond"/>
                <w:sz w:val="22"/>
                <w:szCs w:val="22"/>
              </w:rPr>
            </w:pPr>
            <w:del w:id="518" w:author="Colin Watson" w:date="2015-06-04T13:55:00Z">
              <w:r w:rsidRPr="00F931F8" w:rsidDel="001B1E9C">
                <w:rPr>
                  <w:rFonts w:ascii="Garamond" w:hAnsi="Garamond"/>
                  <w:sz w:val="22"/>
                  <w:szCs w:val="22"/>
                </w:rPr>
                <w:delText>69</w:delText>
              </w:r>
            </w:del>
          </w:p>
        </w:tc>
        <w:tc>
          <w:tcPr>
            <w:tcW w:w="737" w:type="dxa"/>
            <w:shd w:val="clear" w:color="auto" w:fill="auto"/>
            <w:tcMar>
              <w:top w:w="113" w:type="dxa"/>
              <w:bottom w:w="113" w:type="dxa"/>
            </w:tcMar>
          </w:tcPr>
          <w:p w14:paraId="4BA80884" w14:textId="53591B80" w:rsidR="00F931F8" w:rsidRPr="00F931F8" w:rsidDel="001B1E9C" w:rsidRDefault="00F931F8">
            <w:pPr>
              <w:rPr>
                <w:del w:id="519" w:author="Colin Watson" w:date="2015-06-04T13:55:00Z"/>
                <w:rFonts w:ascii="Garamond" w:hAnsi="Garamond"/>
                <w:sz w:val="22"/>
                <w:szCs w:val="22"/>
              </w:rPr>
            </w:pPr>
          </w:p>
        </w:tc>
        <w:tc>
          <w:tcPr>
            <w:tcW w:w="737" w:type="dxa"/>
            <w:shd w:val="clear" w:color="auto" w:fill="auto"/>
            <w:tcMar>
              <w:top w:w="113" w:type="dxa"/>
              <w:bottom w:w="113" w:type="dxa"/>
            </w:tcMar>
          </w:tcPr>
          <w:p w14:paraId="23BF9943" w14:textId="1C80DBFD" w:rsidR="00F931F8" w:rsidRPr="00F931F8" w:rsidDel="001B1E9C" w:rsidRDefault="00F931F8">
            <w:pPr>
              <w:rPr>
                <w:del w:id="520" w:author="Colin Watson" w:date="2015-06-04T13:55:00Z"/>
                <w:rFonts w:ascii="Garamond" w:hAnsi="Garamond"/>
                <w:sz w:val="22"/>
                <w:szCs w:val="22"/>
              </w:rPr>
            </w:pPr>
          </w:p>
        </w:tc>
        <w:tc>
          <w:tcPr>
            <w:tcW w:w="5387" w:type="dxa"/>
            <w:shd w:val="clear" w:color="auto" w:fill="auto"/>
            <w:tcMar>
              <w:top w:w="113" w:type="dxa"/>
              <w:bottom w:w="113" w:type="dxa"/>
            </w:tcMar>
          </w:tcPr>
          <w:p w14:paraId="1BF57958" w14:textId="16842E43" w:rsidR="00F931F8" w:rsidRPr="00F931F8" w:rsidDel="001B1E9C" w:rsidRDefault="00F931F8">
            <w:pPr>
              <w:rPr>
                <w:del w:id="521" w:author="Colin Watson" w:date="2015-06-04T13:55:00Z"/>
                <w:rFonts w:ascii="Garamond" w:hAnsi="Garamond"/>
                <w:sz w:val="22"/>
                <w:szCs w:val="22"/>
              </w:rPr>
            </w:pPr>
          </w:p>
        </w:tc>
      </w:tr>
      <w:tr w:rsidR="00F931F8" w:rsidDel="001B1E9C" w14:paraId="1A39F603" w14:textId="252FC312" w:rsidTr="00F931F8">
        <w:trPr>
          <w:del w:id="522" w:author="Colin Watson" w:date="2015-06-04T13:55:00Z"/>
        </w:trPr>
        <w:tc>
          <w:tcPr>
            <w:tcW w:w="473" w:type="dxa"/>
            <w:tcMar>
              <w:top w:w="113" w:type="dxa"/>
              <w:bottom w:w="113" w:type="dxa"/>
            </w:tcMar>
          </w:tcPr>
          <w:p w14:paraId="3168C436" w14:textId="157C469B" w:rsidR="00F931F8" w:rsidRPr="00F931F8" w:rsidDel="001B1E9C" w:rsidRDefault="00F931F8" w:rsidP="00085DCB">
            <w:pPr>
              <w:jc w:val="right"/>
              <w:rPr>
                <w:del w:id="523" w:author="Colin Watson" w:date="2015-06-04T13:55:00Z"/>
                <w:rFonts w:ascii="Garamond" w:hAnsi="Garamond"/>
                <w:sz w:val="22"/>
                <w:szCs w:val="22"/>
              </w:rPr>
            </w:pPr>
            <w:del w:id="524" w:author="Colin Watson" w:date="2015-06-04T13:55:00Z">
              <w:r w:rsidRPr="00F931F8" w:rsidDel="001B1E9C">
                <w:rPr>
                  <w:rFonts w:ascii="Garamond" w:hAnsi="Garamond"/>
                  <w:sz w:val="22"/>
                  <w:szCs w:val="22"/>
                </w:rPr>
                <w:delText>50</w:delText>
              </w:r>
            </w:del>
          </w:p>
        </w:tc>
        <w:tc>
          <w:tcPr>
            <w:tcW w:w="737" w:type="dxa"/>
            <w:tcMar>
              <w:top w:w="113" w:type="dxa"/>
              <w:bottom w:w="113" w:type="dxa"/>
            </w:tcMar>
          </w:tcPr>
          <w:p w14:paraId="4361BB64" w14:textId="5BAD68BF" w:rsidR="00F931F8" w:rsidRPr="00F931F8" w:rsidDel="001B1E9C" w:rsidRDefault="00F931F8">
            <w:pPr>
              <w:rPr>
                <w:del w:id="525" w:author="Colin Watson" w:date="2015-06-04T13:55:00Z"/>
                <w:rFonts w:ascii="Garamond" w:hAnsi="Garamond"/>
                <w:sz w:val="22"/>
                <w:szCs w:val="22"/>
              </w:rPr>
            </w:pPr>
          </w:p>
        </w:tc>
        <w:tc>
          <w:tcPr>
            <w:tcW w:w="737" w:type="dxa"/>
            <w:tcMar>
              <w:top w:w="113" w:type="dxa"/>
              <w:bottom w:w="113" w:type="dxa"/>
            </w:tcMar>
          </w:tcPr>
          <w:p w14:paraId="175ED235" w14:textId="26984952" w:rsidR="00F931F8" w:rsidRPr="00F931F8" w:rsidDel="001B1E9C" w:rsidRDefault="00F931F8">
            <w:pPr>
              <w:rPr>
                <w:del w:id="526" w:author="Colin Watson" w:date="2015-06-04T13:55:00Z"/>
                <w:rFonts w:ascii="Garamond" w:hAnsi="Garamond"/>
                <w:sz w:val="22"/>
                <w:szCs w:val="22"/>
              </w:rPr>
            </w:pPr>
          </w:p>
        </w:tc>
        <w:tc>
          <w:tcPr>
            <w:tcW w:w="5387" w:type="dxa"/>
            <w:tcMar>
              <w:top w:w="113" w:type="dxa"/>
              <w:bottom w:w="113" w:type="dxa"/>
            </w:tcMar>
          </w:tcPr>
          <w:p w14:paraId="2BB2FDCB" w14:textId="3B4191C7" w:rsidR="00F931F8" w:rsidRPr="00F931F8" w:rsidDel="001B1E9C" w:rsidRDefault="00F931F8">
            <w:pPr>
              <w:rPr>
                <w:del w:id="527" w:author="Colin Watson" w:date="2015-06-04T13:55:00Z"/>
                <w:rFonts w:ascii="Garamond" w:hAnsi="Garamond"/>
                <w:sz w:val="22"/>
                <w:szCs w:val="22"/>
              </w:rPr>
            </w:pPr>
          </w:p>
        </w:tc>
        <w:tc>
          <w:tcPr>
            <w:tcW w:w="454" w:type="dxa"/>
            <w:tcBorders>
              <w:top w:val="nil"/>
              <w:bottom w:val="nil"/>
            </w:tcBorders>
            <w:tcMar>
              <w:top w:w="113" w:type="dxa"/>
              <w:bottom w:w="113" w:type="dxa"/>
            </w:tcMar>
          </w:tcPr>
          <w:p w14:paraId="0CBF139D" w14:textId="5D82419A" w:rsidR="00F931F8" w:rsidRPr="00F931F8" w:rsidDel="001B1E9C" w:rsidRDefault="00F931F8">
            <w:pPr>
              <w:rPr>
                <w:del w:id="528" w:author="Colin Watson" w:date="2015-06-04T13:55:00Z"/>
                <w:rFonts w:ascii="Garamond" w:hAnsi="Garamond"/>
                <w:sz w:val="22"/>
                <w:szCs w:val="22"/>
              </w:rPr>
            </w:pPr>
          </w:p>
        </w:tc>
        <w:tc>
          <w:tcPr>
            <w:tcW w:w="473" w:type="dxa"/>
            <w:shd w:val="clear" w:color="auto" w:fill="auto"/>
            <w:tcMar>
              <w:top w:w="113" w:type="dxa"/>
              <w:bottom w:w="113" w:type="dxa"/>
            </w:tcMar>
          </w:tcPr>
          <w:p w14:paraId="7AD11FF0" w14:textId="64FAC0E6" w:rsidR="00F931F8" w:rsidRPr="00F931F8" w:rsidDel="001B1E9C" w:rsidRDefault="00F931F8" w:rsidP="00085DCB">
            <w:pPr>
              <w:jc w:val="right"/>
              <w:rPr>
                <w:del w:id="529" w:author="Colin Watson" w:date="2015-06-04T13:55:00Z"/>
                <w:rFonts w:ascii="Garamond" w:hAnsi="Garamond"/>
                <w:sz w:val="22"/>
                <w:szCs w:val="22"/>
              </w:rPr>
            </w:pPr>
            <w:del w:id="530" w:author="Colin Watson" w:date="2015-06-04T13:55:00Z">
              <w:r w:rsidRPr="00F931F8" w:rsidDel="001B1E9C">
                <w:rPr>
                  <w:rFonts w:ascii="Garamond" w:hAnsi="Garamond"/>
                  <w:sz w:val="22"/>
                  <w:szCs w:val="22"/>
                </w:rPr>
                <w:delText>70</w:delText>
              </w:r>
            </w:del>
          </w:p>
        </w:tc>
        <w:tc>
          <w:tcPr>
            <w:tcW w:w="737" w:type="dxa"/>
            <w:shd w:val="clear" w:color="auto" w:fill="auto"/>
            <w:tcMar>
              <w:top w:w="113" w:type="dxa"/>
              <w:bottom w:w="113" w:type="dxa"/>
            </w:tcMar>
          </w:tcPr>
          <w:p w14:paraId="3C3D7159" w14:textId="02C72999" w:rsidR="00F931F8" w:rsidRPr="00F931F8" w:rsidDel="001B1E9C" w:rsidRDefault="00F931F8">
            <w:pPr>
              <w:rPr>
                <w:del w:id="531" w:author="Colin Watson" w:date="2015-06-04T13:55:00Z"/>
                <w:rFonts w:ascii="Garamond" w:hAnsi="Garamond"/>
                <w:sz w:val="22"/>
                <w:szCs w:val="22"/>
              </w:rPr>
            </w:pPr>
          </w:p>
        </w:tc>
        <w:tc>
          <w:tcPr>
            <w:tcW w:w="737" w:type="dxa"/>
            <w:shd w:val="clear" w:color="auto" w:fill="auto"/>
            <w:tcMar>
              <w:top w:w="113" w:type="dxa"/>
              <w:bottom w:w="113" w:type="dxa"/>
            </w:tcMar>
          </w:tcPr>
          <w:p w14:paraId="0278C438" w14:textId="2D939798" w:rsidR="00F931F8" w:rsidRPr="00F931F8" w:rsidDel="001B1E9C" w:rsidRDefault="00F931F8">
            <w:pPr>
              <w:rPr>
                <w:del w:id="532" w:author="Colin Watson" w:date="2015-06-04T13:55:00Z"/>
                <w:rFonts w:ascii="Garamond" w:hAnsi="Garamond"/>
                <w:sz w:val="22"/>
                <w:szCs w:val="22"/>
              </w:rPr>
            </w:pPr>
          </w:p>
        </w:tc>
        <w:tc>
          <w:tcPr>
            <w:tcW w:w="5387" w:type="dxa"/>
            <w:shd w:val="clear" w:color="auto" w:fill="auto"/>
            <w:tcMar>
              <w:top w:w="113" w:type="dxa"/>
              <w:bottom w:w="113" w:type="dxa"/>
            </w:tcMar>
          </w:tcPr>
          <w:p w14:paraId="196030B9" w14:textId="122B60DD" w:rsidR="00F931F8" w:rsidRPr="00F931F8" w:rsidDel="001B1E9C" w:rsidRDefault="00F931F8">
            <w:pPr>
              <w:rPr>
                <w:del w:id="533" w:author="Colin Watson" w:date="2015-06-04T13:55:00Z"/>
                <w:rFonts w:ascii="Garamond" w:hAnsi="Garamond"/>
                <w:sz w:val="22"/>
                <w:szCs w:val="22"/>
              </w:rPr>
            </w:pPr>
          </w:p>
        </w:tc>
      </w:tr>
      <w:tr w:rsidR="00F931F8" w:rsidDel="001B1E9C" w14:paraId="5B188501" w14:textId="4EFAD1AD" w:rsidTr="00F931F8">
        <w:trPr>
          <w:del w:id="534" w:author="Colin Watson" w:date="2015-06-04T13:55:00Z"/>
        </w:trPr>
        <w:tc>
          <w:tcPr>
            <w:tcW w:w="473" w:type="dxa"/>
            <w:tcMar>
              <w:top w:w="113" w:type="dxa"/>
              <w:bottom w:w="113" w:type="dxa"/>
            </w:tcMar>
          </w:tcPr>
          <w:p w14:paraId="68CCEC58" w14:textId="2F8AA2B9" w:rsidR="00F931F8" w:rsidRPr="00F931F8" w:rsidDel="001B1E9C" w:rsidRDefault="00F931F8" w:rsidP="00085DCB">
            <w:pPr>
              <w:jc w:val="right"/>
              <w:rPr>
                <w:del w:id="535" w:author="Colin Watson" w:date="2015-06-04T13:55:00Z"/>
                <w:rFonts w:ascii="Garamond" w:hAnsi="Garamond"/>
                <w:sz w:val="22"/>
                <w:szCs w:val="22"/>
              </w:rPr>
            </w:pPr>
            <w:del w:id="536" w:author="Colin Watson" w:date="2015-06-04T13:55:00Z">
              <w:r w:rsidRPr="00F931F8" w:rsidDel="001B1E9C">
                <w:rPr>
                  <w:rFonts w:ascii="Garamond" w:hAnsi="Garamond"/>
                  <w:sz w:val="22"/>
                  <w:szCs w:val="22"/>
                </w:rPr>
                <w:delText>51</w:delText>
              </w:r>
            </w:del>
          </w:p>
        </w:tc>
        <w:tc>
          <w:tcPr>
            <w:tcW w:w="737" w:type="dxa"/>
            <w:tcMar>
              <w:top w:w="113" w:type="dxa"/>
              <w:bottom w:w="113" w:type="dxa"/>
            </w:tcMar>
          </w:tcPr>
          <w:p w14:paraId="3C9F8B89" w14:textId="74916B3F" w:rsidR="00F931F8" w:rsidRPr="00F931F8" w:rsidDel="001B1E9C" w:rsidRDefault="00F931F8">
            <w:pPr>
              <w:rPr>
                <w:del w:id="537" w:author="Colin Watson" w:date="2015-06-04T13:55:00Z"/>
                <w:rFonts w:ascii="Garamond" w:hAnsi="Garamond"/>
                <w:sz w:val="22"/>
                <w:szCs w:val="22"/>
              </w:rPr>
            </w:pPr>
          </w:p>
        </w:tc>
        <w:tc>
          <w:tcPr>
            <w:tcW w:w="737" w:type="dxa"/>
            <w:tcMar>
              <w:top w:w="113" w:type="dxa"/>
              <w:bottom w:w="113" w:type="dxa"/>
            </w:tcMar>
          </w:tcPr>
          <w:p w14:paraId="4FB8D452" w14:textId="09CC3A24" w:rsidR="00F931F8" w:rsidRPr="00F931F8" w:rsidDel="001B1E9C" w:rsidRDefault="00F931F8">
            <w:pPr>
              <w:rPr>
                <w:del w:id="538" w:author="Colin Watson" w:date="2015-06-04T13:55:00Z"/>
                <w:rFonts w:ascii="Garamond" w:hAnsi="Garamond"/>
                <w:sz w:val="22"/>
                <w:szCs w:val="22"/>
              </w:rPr>
            </w:pPr>
          </w:p>
        </w:tc>
        <w:tc>
          <w:tcPr>
            <w:tcW w:w="5387" w:type="dxa"/>
            <w:tcMar>
              <w:top w:w="113" w:type="dxa"/>
              <w:bottom w:w="113" w:type="dxa"/>
            </w:tcMar>
          </w:tcPr>
          <w:p w14:paraId="00B6278F" w14:textId="7ADF1A11" w:rsidR="00F931F8" w:rsidRPr="00F931F8" w:rsidDel="001B1E9C" w:rsidRDefault="00F931F8">
            <w:pPr>
              <w:rPr>
                <w:del w:id="539" w:author="Colin Watson" w:date="2015-06-04T13:55:00Z"/>
                <w:rFonts w:ascii="Garamond" w:hAnsi="Garamond"/>
                <w:sz w:val="22"/>
                <w:szCs w:val="22"/>
              </w:rPr>
            </w:pPr>
          </w:p>
        </w:tc>
        <w:tc>
          <w:tcPr>
            <w:tcW w:w="454" w:type="dxa"/>
            <w:tcBorders>
              <w:top w:val="nil"/>
              <w:bottom w:val="nil"/>
            </w:tcBorders>
            <w:tcMar>
              <w:top w:w="113" w:type="dxa"/>
              <w:bottom w:w="113" w:type="dxa"/>
            </w:tcMar>
          </w:tcPr>
          <w:p w14:paraId="67183D4A" w14:textId="5BF7F7B5" w:rsidR="00F931F8" w:rsidRPr="00F931F8" w:rsidDel="001B1E9C" w:rsidRDefault="00F931F8">
            <w:pPr>
              <w:rPr>
                <w:del w:id="540" w:author="Colin Watson" w:date="2015-06-04T13:55:00Z"/>
                <w:rFonts w:ascii="Garamond" w:hAnsi="Garamond"/>
                <w:sz w:val="22"/>
                <w:szCs w:val="22"/>
              </w:rPr>
            </w:pPr>
          </w:p>
        </w:tc>
        <w:tc>
          <w:tcPr>
            <w:tcW w:w="473" w:type="dxa"/>
            <w:shd w:val="clear" w:color="auto" w:fill="auto"/>
            <w:tcMar>
              <w:top w:w="113" w:type="dxa"/>
              <w:bottom w:w="113" w:type="dxa"/>
            </w:tcMar>
          </w:tcPr>
          <w:p w14:paraId="2FDB2BBC" w14:textId="7B42D381" w:rsidR="00F931F8" w:rsidRPr="00F931F8" w:rsidDel="001B1E9C" w:rsidRDefault="00F931F8" w:rsidP="00085DCB">
            <w:pPr>
              <w:jc w:val="right"/>
              <w:rPr>
                <w:del w:id="541" w:author="Colin Watson" w:date="2015-06-04T13:55:00Z"/>
                <w:rFonts w:ascii="Garamond" w:hAnsi="Garamond"/>
                <w:sz w:val="22"/>
                <w:szCs w:val="22"/>
              </w:rPr>
            </w:pPr>
            <w:del w:id="542" w:author="Colin Watson" w:date="2015-06-04T13:55:00Z">
              <w:r w:rsidRPr="00F931F8" w:rsidDel="001B1E9C">
                <w:rPr>
                  <w:rFonts w:ascii="Garamond" w:hAnsi="Garamond"/>
                  <w:sz w:val="22"/>
                  <w:szCs w:val="22"/>
                </w:rPr>
                <w:delText>71</w:delText>
              </w:r>
            </w:del>
          </w:p>
        </w:tc>
        <w:tc>
          <w:tcPr>
            <w:tcW w:w="737" w:type="dxa"/>
            <w:shd w:val="clear" w:color="auto" w:fill="auto"/>
            <w:tcMar>
              <w:top w:w="113" w:type="dxa"/>
              <w:bottom w:w="113" w:type="dxa"/>
            </w:tcMar>
          </w:tcPr>
          <w:p w14:paraId="4D47DF54" w14:textId="4DB8ED3B" w:rsidR="00F931F8" w:rsidRPr="00F931F8" w:rsidDel="001B1E9C" w:rsidRDefault="00F931F8">
            <w:pPr>
              <w:rPr>
                <w:del w:id="543" w:author="Colin Watson" w:date="2015-06-04T13:55:00Z"/>
                <w:rFonts w:ascii="Garamond" w:hAnsi="Garamond"/>
                <w:sz w:val="22"/>
                <w:szCs w:val="22"/>
              </w:rPr>
            </w:pPr>
          </w:p>
        </w:tc>
        <w:tc>
          <w:tcPr>
            <w:tcW w:w="737" w:type="dxa"/>
            <w:shd w:val="clear" w:color="auto" w:fill="auto"/>
            <w:tcMar>
              <w:top w:w="113" w:type="dxa"/>
              <w:bottom w:w="113" w:type="dxa"/>
            </w:tcMar>
          </w:tcPr>
          <w:p w14:paraId="668C6291" w14:textId="4A71C387" w:rsidR="00F931F8" w:rsidRPr="00F931F8" w:rsidDel="001B1E9C" w:rsidRDefault="00F931F8">
            <w:pPr>
              <w:rPr>
                <w:del w:id="544" w:author="Colin Watson" w:date="2015-06-04T13:55:00Z"/>
                <w:rFonts w:ascii="Garamond" w:hAnsi="Garamond"/>
                <w:sz w:val="22"/>
                <w:szCs w:val="22"/>
              </w:rPr>
            </w:pPr>
          </w:p>
        </w:tc>
        <w:tc>
          <w:tcPr>
            <w:tcW w:w="5387" w:type="dxa"/>
            <w:shd w:val="clear" w:color="auto" w:fill="auto"/>
            <w:tcMar>
              <w:top w:w="113" w:type="dxa"/>
              <w:bottom w:w="113" w:type="dxa"/>
            </w:tcMar>
          </w:tcPr>
          <w:p w14:paraId="27F41D65" w14:textId="0966FCBF" w:rsidR="00F931F8" w:rsidRPr="00F931F8" w:rsidDel="001B1E9C" w:rsidRDefault="00F931F8">
            <w:pPr>
              <w:rPr>
                <w:del w:id="545" w:author="Colin Watson" w:date="2015-06-04T13:55:00Z"/>
                <w:rFonts w:ascii="Garamond" w:hAnsi="Garamond"/>
                <w:sz w:val="22"/>
                <w:szCs w:val="22"/>
              </w:rPr>
            </w:pPr>
          </w:p>
        </w:tc>
      </w:tr>
      <w:tr w:rsidR="00F931F8" w:rsidDel="001B1E9C" w14:paraId="5FCD5172" w14:textId="47FB9C09" w:rsidTr="00F931F8">
        <w:trPr>
          <w:del w:id="546" w:author="Colin Watson" w:date="2015-06-04T13:55:00Z"/>
        </w:trPr>
        <w:tc>
          <w:tcPr>
            <w:tcW w:w="473" w:type="dxa"/>
            <w:tcMar>
              <w:top w:w="113" w:type="dxa"/>
              <w:bottom w:w="113" w:type="dxa"/>
            </w:tcMar>
          </w:tcPr>
          <w:p w14:paraId="7D8ED8EA" w14:textId="56D0E4A3" w:rsidR="00F931F8" w:rsidRPr="00F931F8" w:rsidDel="001B1E9C" w:rsidRDefault="00F931F8" w:rsidP="00085DCB">
            <w:pPr>
              <w:jc w:val="right"/>
              <w:rPr>
                <w:del w:id="547" w:author="Colin Watson" w:date="2015-06-04T13:55:00Z"/>
                <w:rFonts w:ascii="Garamond" w:hAnsi="Garamond"/>
                <w:sz w:val="22"/>
                <w:szCs w:val="22"/>
              </w:rPr>
            </w:pPr>
            <w:del w:id="548" w:author="Colin Watson" w:date="2015-06-04T13:55:00Z">
              <w:r w:rsidRPr="00F931F8" w:rsidDel="001B1E9C">
                <w:rPr>
                  <w:rFonts w:ascii="Garamond" w:hAnsi="Garamond"/>
                  <w:sz w:val="22"/>
                  <w:szCs w:val="22"/>
                </w:rPr>
                <w:delText>52</w:delText>
              </w:r>
            </w:del>
          </w:p>
        </w:tc>
        <w:tc>
          <w:tcPr>
            <w:tcW w:w="737" w:type="dxa"/>
            <w:tcMar>
              <w:top w:w="113" w:type="dxa"/>
              <w:bottom w:w="113" w:type="dxa"/>
            </w:tcMar>
          </w:tcPr>
          <w:p w14:paraId="56B364FB" w14:textId="26E01A3B" w:rsidR="00F931F8" w:rsidRPr="00F931F8" w:rsidDel="001B1E9C" w:rsidRDefault="00F931F8">
            <w:pPr>
              <w:rPr>
                <w:del w:id="549" w:author="Colin Watson" w:date="2015-06-04T13:55:00Z"/>
                <w:rFonts w:ascii="Garamond" w:hAnsi="Garamond"/>
                <w:sz w:val="22"/>
                <w:szCs w:val="22"/>
              </w:rPr>
            </w:pPr>
          </w:p>
        </w:tc>
        <w:tc>
          <w:tcPr>
            <w:tcW w:w="737" w:type="dxa"/>
            <w:tcMar>
              <w:top w:w="113" w:type="dxa"/>
              <w:bottom w:w="113" w:type="dxa"/>
            </w:tcMar>
          </w:tcPr>
          <w:p w14:paraId="3B35E76C" w14:textId="7E5B1B2D" w:rsidR="00F931F8" w:rsidRPr="00F931F8" w:rsidDel="001B1E9C" w:rsidRDefault="00F931F8">
            <w:pPr>
              <w:rPr>
                <w:del w:id="550" w:author="Colin Watson" w:date="2015-06-04T13:55:00Z"/>
                <w:rFonts w:ascii="Garamond" w:hAnsi="Garamond"/>
                <w:sz w:val="22"/>
                <w:szCs w:val="22"/>
              </w:rPr>
            </w:pPr>
          </w:p>
        </w:tc>
        <w:tc>
          <w:tcPr>
            <w:tcW w:w="5387" w:type="dxa"/>
            <w:tcMar>
              <w:top w:w="113" w:type="dxa"/>
              <w:bottom w:w="113" w:type="dxa"/>
            </w:tcMar>
          </w:tcPr>
          <w:p w14:paraId="1DFBE5D7" w14:textId="082E9413" w:rsidR="00F931F8" w:rsidRPr="00F931F8" w:rsidDel="001B1E9C" w:rsidRDefault="00F931F8">
            <w:pPr>
              <w:rPr>
                <w:del w:id="551" w:author="Colin Watson" w:date="2015-06-04T13:55:00Z"/>
                <w:rFonts w:ascii="Garamond" w:hAnsi="Garamond"/>
                <w:sz w:val="22"/>
                <w:szCs w:val="22"/>
              </w:rPr>
            </w:pPr>
          </w:p>
        </w:tc>
        <w:tc>
          <w:tcPr>
            <w:tcW w:w="454" w:type="dxa"/>
            <w:tcBorders>
              <w:top w:val="nil"/>
              <w:bottom w:val="nil"/>
            </w:tcBorders>
            <w:tcMar>
              <w:top w:w="113" w:type="dxa"/>
              <w:bottom w:w="113" w:type="dxa"/>
            </w:tcMar>
          </w:tcPr>
          <w:p w14:paraId="63AD2725" w14:textId="7DF340CA" w:rsidR="00F931F8" w:rsidRPr="00F931F8" w:rsidDel="001B1E9C" w:rsidRDefault="00F931F8">
            <w:pPr>
              <w:rPr>
                <w:del w:id="552" w:author="Colin Watson" w:date="2015-06-04T13:55:00Z"/>
                <w:rFonts w:ascii="Garamond" w:hAnsi="Garamond"/>
                <w:sz w:val="22"/>
                <w:szCs w:val="22"/>
              </w:rPr>
            </w:pPr>
          </w:p>
        </w:tc>
        <w:tc>
          <w:tcPr>
            <w:tcW w:w="473" w:type="dxa"/>
            <w:shd w:val="clear" w:color="auto" w:fill="auto"/>
            <w:tcMar>
              <w:top w:w="113" w:type="dxa"/>
              <w:bottom w:w="113" w:type="dxa"/>
            </w:tcMar>
          </w:tcPr>
          <w:p w14:paraId="041EBF02" w14:textId="205F3CEE" w:rsidR="00F931F8" w:rsidRPr="00F931F8" w:rsidDel="001B1E9C" w:rsidRDefault="00F931F8" w:rsidP="00085DCB">
            <w:pPr>
              <w:jc w:val="right"/>
              <w:rPr>
                <w:del w:id="553" w:author="Colin Watson" w:date="2015-06-04T13:55:00Z"/>
                <w:rFonts w:ascii="Garamond" w:hAnsi="Garamond"/>
                <w:sz w:val="22"/>
                <w:szCs w:val="22"/>
              </w:rPr>
            </w:pPr>
            <w:del w:id="554" w:author="Colin Watson" w:date="2015-06-04T13:55:00Z">
              <w:r w:rsidRPr="00F931F8" w:rsidDel="001B1E9C">
                <w:rPr>
                  <w:rFonts w:ascii="Garamond" w:hAnsi="Garamond"/>
                  <w:sz w:val="22"/>
                  <w:szCs w:val="22"/>
                </w:rPr>
                <w:delText>72</w:delText>
              </w:r>
            </w:del>
          </w:p>
        </w:tc>
        <w:tc>
          <w:tcPr>
            <w:tcW w:w="737" w:type="dxa"/>
            <w:shd w:val="clear" w:color="auto" w:fill="auto"/>
            <w:tcMar>
              <w:top w:w="113" w:type="dxa"/>
              <w:bottom w:w="113" w:type="dxa"/>
            </w:tcMar>
          </w:tcPr>
          <w:p w14:paraId="5B001996" w14:textId="00B12B24" w:rsidR="00F931F8" w:rsidRPr="00F931F8" w:rsidDel="001B1E9C" w:rsidRDefault="00F931F8">
            <w:pPr>
              <w:rPr>
                <w:del w:id="555" w:author="Colin Watson" w:date="2015-06-04T13:55:00Z"/>
                <w:rFonts w:ascii="Garamond" w:hAnsi="Garamond"/>
                <w:sz w:val="22"/>
                <w:szCs w:val="22"/>
              </w:rPr>
            </w:pPr>
          </w:p>
        </w:tc>
        <w:tc>
          <w:tcPr>
            <w:tcW w:w="737" w:type="dxa"/>
            <w:shd w:val="clear" w:color="auto" w:fill="auto"/>
            <w:tcMar>
              <w:top w:w="113" w:type="dxa"/>
              <w:bottom w:w="113" w:type="dxa"/>
            </w:tcMar>
          </w:tcPr>
          <w:p w14:paraId="642C16B8" w14:textId="27D0ABCB" w:rsidR="00F931F8" w:rsidRPr="00F931F8" w:rsidDel="001B1E9C" w:rsidRDefault="00F931F8">
            <w:pPr>
              <w:rPr>
                <w:del w:id="556" w:author="Colin Watson" w:date="2015-06-04T13:55:00Z"/>
                <w:rFonts w:ascii="Garamond" w:hAnsi="Garamond"/>
                <w:sz w:val="22"/>
                <w:szCs w:val="22"/>
              </w:rPr>
            </w:pPr>
          </w:p>
        </w:tc>
        <w:tc>
          <w:tcPr>
            <w:tcW w:w="5387" w:type="dxa"/>
            <w:shd w:val="clear" w:color="auto" w:fill="auto"/>
            <w:tcMar>
              <w:top w:w="113" w:type="dxa"/>
              <w:bottom w:w="113" w:type="dxa"/>
            </w:tcMar>
          </w:tcPr>
          <w:p w14:paraId="04C39F92" w14:textId="0B5B4891" w:rsidR="00F931F8" w:rsidRPr="00F931F8" w:rsidDel="001B1E9C" w:rsidRDefault="00F931F8">
            <w:pPr>
              <w:rPr>
                <w:del w:id="557" w:author="Colin Watson" w:date="2015-06-04T13:55:00Z"/>
                <w:rFonts w:ascii="Garamond" w:hAnsi="Garamond"/>
                <w:sz w:val="22"/>
                <w:szCs w:val="22"/>
              </w:rPr>
            </w:pPr>
          </w:p>
        </w:tc>
      </w:tr>
      <w:tr w:rsidR="00F931F8" w:rsidDel="001B1E9C" w14:paraId="13FF07B4" w14:textId="7E617000" w:rsidTr="00F931F8">
        <w:trPr>
          <w:del w:id="558" w:author="Colin Watson" w:date="2015-06-04T13:55:00Z"/>
        </w:trPr>
        <w:tc>
          <w:tcPr>
            <w:tcW w:w="473" w:type="dxa"/>
            <w:tcMar>
              <w:top w:w="113" w:type="dxa"/>
              <w:bottom w:w="113" w:type="dxa"/>
            </w:tcMar>
          </w:tcPr>
          <w:p w14:paraId="4E9A066B" w14:textId="32E8B4F3" w:rsidR="00F931F8" w:rsidRPr="00F931F8" w:rsidDel="001B1E9C" w:rsidRDefault="00F931F8" w:rsidP="00085DCB">
            <w:pPr>
              <w:jc w:val="right"/>
              <w:rPr>
                <w:del w:id="559" w:author="Colin Watson" w:date="2015-06-04T13:55:00Z"/>
                <w:rFonts w:ascii="Garamond" w:hAnsi="Garamond"/>
                <w:sz w:val="22"/>
                <w:szCs w:val="22"/>
              </w:rPr>
            </w:pPr>
            <w:del w:id="560" w:author="Colin Watson" w:date="2015-06-04T13:55:00Z">
              <w:r w:rsidRPr="00F931F8" w:rsidDel="001B1E9C">
                <w:rPr>
                  <w:rFonts w:ascii="Garamond" w:hAnsi="Garamond"/>
                  <w:sz w:val="22"/>
                  <w:szCs w:val="22"/>
                </w:rPr>
                <w:delText>53</w:delText>
              </w:r>
            </w:del>
          </w:p>
        </w:tc>
        <w:tc>
          <w:tcPr>
            <w:tcW w:w="737" w:type="dxa"/>
            <w:tcMar>
              <w:top w:w="113" w:type="dxa"/>
              <w:bottom w:w="113" w:type="dxa"/>
            </w:tcMar>
          </w:tcPr>
          <w:p w14:paraId="62BA5F19" w14:textId="2472AA37" w:rsidR="00F931F8" w:rsidRPr="00F931F8" w:rsidDel="001B1E9C" w:rsidRDefault="00F931F8">
            <w:pPr>
              <w:rPr>
                <w:del w:id="561" w:author="Colin Watson" w:date="2015-06-04T13:55:00Z"/>
                <w:rFonts w:ascii="Garamond" w:hAnsi="Garamond"/>
                <w:sz w:val="22"/>
                <w:szCs w:val="22"/>
              </w:rPr>
            </w:pPr>
          </w:p>
        </w:tc>
        <w:tc>
          <w:tcPr>
            <w:tcW w:w="737" w:type="dxa"/>
            <w:tcMar>
              <w:top w:w="113" w:type="dxa"/>
              <w:bottom w:w="113" w:type="dxa"/>
            </w:tcMar>
          </w:tcPr>
          <w:p w14:paraId="22DF365F" w14:textId="5DF8D4F3" w:rsidR="00F931F8" w:rsidRPr="00F931F8" w:rsidDel="001B1E9C" w:rsidRDefault="00F931F8">
            <w:pPr>
              <w:rPr>
                <w:del w:id="562" w:author="Colin Watson" w:date="2015-06-04T13:55:00Z"/>
                <w:rFonts w:ascii="Garamond" w:hAnsi="Garamond"/>
                <w:sz w:val="22"/>
                <w:szCs w:val="22"/>
              </w:rPr>
            </w:pPr>
          </w:p>
        </w:tc>
        <w:tc>
          <w:tcPr>
            <w:tcW w:w="5387" w:type="dxa"/>
            <w:tcMar>
              <w:top w:w="113" w:type="dxa"/>
              <w:bottom w:w="113" w:type="dxa"/>
            </w:tcMar>
          </w:tcPr>
          <w:p w14:paraId="6835B0C1" w14:textId="2E0E475E" w:rsidR="00F931F8" w:rsidRPr="00F931F8" w:rsidDel="001B1E9C" w:rsidRDefault="00F931F8">
            <w:pPr>
              <w:rPr>
                <w:del w:id="563" w:author="Colin Watson" w:date="2015-06-04T13:55:00Z"/>
                <w:rFonts w:ascii="Garamond" w:hAnsi="Garamond"/>
                <w:sz w:val="22"/>
                <w:szCs w:val="22"/>
              </w:rPr>
            </w:pPr>
          </w:p>
        </w:tc>
        <w:tc>
          <w:tcPr>
            <w:tcW w:w="454" w:type="dxa"/>
            <w:tcBorders>
              <w:top w:val="nil"/>
              <w:bottom w:val="nil"/>
            </w:tcBorders>
            <w:tcMar>
              <w:top w:w="113" w:type="dxa"/>
              <w:bottom w:w="113" w:type="dxa"/>
            </w:tcMar>
          </w:tcPr>
          <w:p w14:paraId="6ECAB892" w14:textId="74D4B9DC" w:rsidR="00F931F8" w:rsidRPr="00F931F8" w:rsidDel="001B1E9C" w:rsidRDefault="00F931F8">
            <w:pPr>
              <w:rPr>
                <w:del w:id="564" w:author="Colin Watson" w:date="2015-06-04T13:55:00Z"/>
                <w:rFonts w:ascii="Garamond" w:hAnsi="Garamond"/>
                <w:sz w:val="22"/>
                <w:szCs w:val="22"/>
              </w:rPr>
            </w:pPr>
          </w:p>
        </w:tc>
        <w:tc>
          <w:tcPr>
            <w:tcW w:w="473" w:type="dxa"/>
            <w:shd w:val="clear" w:color="auto" w:fill="auto"/>
            <w:tcMar>
              <w:top w:w="113" w:type="dxa"/>
              <w:bottom w:w="113" w:type="dxa"/>
            </w:tcMar>
          </w:tcPr>
          <w:p w14:paraId="4A960EDA" w14:textId="1C8AF23C" w:rsidR="00F931F8" w:rsidRPr="00F931F8" w:rsidDel="001B1E9C" w:rsidRDefault="00F931F8" w:rsidP="00085DCB">
            <w:pPr>
              <w:jc w:val="right"/>
              <w:rPr>
                <w:del w:id="565" w:author="Colin Watson" w:date="2015-06-04T13:55:00Z"/>
                <w:rFonts w:ascii="Garamond" w:hAnsi="Garamond"/>
                <w:sz w:val="22"/>
                <w:szCs w:val="22"/>
              </w:rPr>
            </w:pPr>
            <w:del w:id="566" w:author="Colin Watson" w:date="2015-06-04T13:55:00Z">
              <w:r w:rsidRPr="00F931F8" w:rsidDel="001B1E9C">
                <w:rPr>
                  <w:rFonts w:ascii="Garamond" w:hAnsi="Garamond"/>
                  <w:sz w:val="22"/>
                  <w:szCs w:val="22"/>
                </w:rPr>
                <w:delText>73</w:delText>
              </w:r>
            </w:del>
          </w:p>
        </w:tc>
        <w:tc>
          <w:tcPr>
            <w:tcW w:w="737" w:type="dxa"/>
            <w:shd w:val="clear" w:color="auto" w:fill="auto"/>
            <w:tcMar>
              <w:top w:w="113" w:type="dxa"/>
              <w:bottom w:w="113" w:type="dxa"/>
            </w:tcMar>
          </w:tcPr>
          <w:p w14:paraId="658D49E8" w14:textId="197BB760" w:rsidR="00F931F8" w:rsidRPr="00F931F8" w:rsidDel="001B1E9C" w:rsidRDefault="00F931F8">
            <w:pPr>
              <w:rPr>
                <w:del w:id="567" w:author="Colin Watson" w:date="2015-06-04T13:55:00Z"/>
                <w:rFonts w:ascii="Garamond" w:hAnsi="Garamond"/>
                <w:sz w:val="22"/>
                <w:szCs w:val="22"/>
              </w:rPr>
            </w:pPr>
          </w:p>
        </w:tc>
        <w:tc>
          <w:tcPr>
            <w:tcW w:w="737" w:type="dxa"/>
            <w:shd w:val="clear" w:color="auto" w:fill="auto"/>
            <w:tcMar>
              <w:top w:w="113" w:type="dxa"/>
              <w:bottom w:w="113" w:type="dxa"/>
            </w:tcMar>
          </w:tcPr>
          <w:p w14:paraId="19E11D66" w14:textId="3A368D9B" w:rsidR="00F931F8" w:rsidRPr="00F931F8" w:rsidDel="001B1E9C" w:rsidRDefault="00F931F8">
            <w:pPr>
              <w:rPr>
                <w:del w:id="568" w:author="Colin Watson" w:date="2015-06-04T13:55:00Z"/>
                <w:rFonts w:ascii="Garamond" w:hAnsi="Garamond"/>
                <w:sz w:val="22"/>
                <w:szCs w:val="22"/>
              </w:rPr>
            </w:pPr>
          </w:p>
        </w:tc>
        <w:tc>
          <w:tcPr>
            <w:tcW w:w="5387" w:type="dxa"/>
            <w:shd w:val="clear" w:color="auto" w:fill="auto"/>
            <w:tcMar>
              <w:top w:w="113" w:type="dxa"/>
              <w:bottom w:w="113" w:type="dxa"/>
            </w:tcMar>
          </w:tcPr>
          <w:p w14:paraId="7217BEC9" w14:textId="59E341D5" w:rsidR="00F931F8" w:rsidRPr="00F931F8" w:rsidDel="001B1E9C" w:rsidRDefault="00F931F8">
            <w:pPr>
              <w:rPr>
                <w:del w:id="569" w:author="Colin Watson" w:date="2015-06-04T13:55:00Z"/>
                <w:rFonts w:ascii="Garamond" w:hAnsi="Garamond"/>
                <w:sz w:val="22"/>
                <w:szCs w:val="22"/>
              </w:rPr>
            </w:pPr>
          </w:p>
        </w:tc>
      </w:tr>
      <w:tr w:rsidR="00F931F8" w:rsidDel="001B1E9C" w14:paraId="0B0F80DE" w14:textId="0045224E" w:rsidTr="00F931F8">
        <w:trPr>
          <w:del w:id="570" w:author="Colin Watson" w:date="2015-06-04T13:55:00Z"/>
        </w:trPr>
        <w:tc>
          <w:tcPr>
            <w:tcW w:w="473" w:type="dxa"/>
            <w:tcMar>
              <w:top w:w="113" w:type="dxa"/>
              <w:bottom w:w="113" w:type="dxa"/>
            </w:tcMar>
          </w:tcPr>
          <w:p w14:paraId="266F1DB4" w14:textId="18321EE1" w:rsidR="00F931F8" w:rsidRPr="00F931F8" w:rsidDel="001B1E9C" w:rsidRDefault="00F931F8" w:rsidP="00085DCB">
            <w:pPr>
              <w:jc w:val="right"/>
              <w:rPr>
                <w:del w:id="571" w:author="Colin Watson" w:date="2015-06-04T13:55:00Z"/>
                <w:rFonts w:ascii="Garamond" w:hAnsi="Garamond"/>
                <w:sz w:val="22"/>
                <w:szCs w:val="22"/>
              </w:rPr>
            </w:pPr>
            <w:del w:id="572" w:author="Colin Watson" w:date="2015-06-04T13:55:00Z">
              <w:r w:rsidRPr="00F931F8" w:rsidDel="001B1E9C">
                <w:rPr>
                  <w:rFonts w:ascii="Garamond" w:hAnsi="Garamond"/>
                  <w:sz w:val="22"/>
                  <w:szCs w:val="22"/>
                </w:rPr>
                <w:delText>54</w:delText>
              </w:r>
            </w:del>
          </w:p>
        </w:tc>
        <w:tc>
          <w:tcPr>
            <w:tcW w:w="737" w:type="dxa"/>
            <w:tcMar>
              <w:top w:w="113" w:type="dxa"/>
              <w:bottom w:w="113" w:type="dxa"/>
            </w:tcMar>
          </w:tcPr>
          <w:p w14:paraId="39D74069" w14:textId="55D74BD1" w:rsidR="00F931F8" w:rsidRPr="00F931F8" w:rsidDel="001B1E9C" w:rsidRDefault="00F931F8">
            <w:pPr>
              <w:rPr>
                <w:del w:id="573" w:author="Colin Watson" w:date="2015-06-04T13:55:00Z"/>
                <w:rFonts w:ascii="Garamond" w:hAnsi="Garamond"/>
                <w:sz w:val="22"/>
                <w:szCs w:val="22"/>
              </w:rPr>
            </w:pPr>
          </w:p>
        </w:tc>
        <w:tc>
          <w:tcPr>
            <w:tcW w:w="737" w:type="dxa"/>
            <w:tcMar>
              <w:top w:w="113" w:type="dxa"/>
              <w:bottom w:w="113" w:type="dxa"/>
            </w:tcMar>
          </w:tcPr>
          <w:p w14:paraId="11CEC295" w14:textId="3F8485F7" w:rsidR="00F931F8" w:rsidRPr="00F931F8" w:rsidDel="001B1E9C" w:rsidRDefault="00F931F8">
            <w:pPr>
              <w:rPr>
                <w:del w:id="574" w:author="Colin Watson" w:date="2015-06-04T13:55:00Z"/>
                <w:rFonts w:ascii="Garamond" w:hAnsi="Garamond"/>
                <w:sz w:val="22"/>
                <w:szCs w:val="22"/>
              </w:rPr>
            </w:pPr>
          </w:p>
        </w:tc>
        <w:tc>
          <w:tcPr>
            <w:tcW w:w="5387" w:type="dxa"/>
            <w:tcMar>
              <w:top w:w="113" w:type="dxa"/>
              <w:bottom w:w="113" w:type="dxa"/>
            </w:tcMar>
          </w:tcPr>
          <w:p w14:paraId="440B77B7" w14:textId="5A1423EE" w:rsidR="00F931F8" w:rsidRPr="00F931F8" w:rsidDel="001B1E9C" w:rsidRDefault="00F931F8">
            <w:pPr>
              <w:rPr>
                <w:del w:id="575" w:author="Colin Watson" w:date="2015-06-04T13:55:00Z"/>
                <w:rFonts w:ascii="Garamond" w:hAnsi="Garamond"/>
                <w:sz w:val="22"/>
                <w:szCs w:val="22"/>
              </w:rPr>
            </w:pPr>
          </w:p>
        </w:tc>
        <w:tc>
          <w:tcPr>
            <w:tcW w:w="454" w:type="dxa"/>
            <w:tcBorders>
              <w:top w:val="nil"/>
              <w:bottom w:val="nil"/>
            </w:tcBorders>
            <w:tcMar>
              <w:top w:w="113" w:type="dxa"/>
              <w:bottom w:w="113" w:type="dxa"/>
            </w:tcMar>
          </w:tcPr>
          <w:p w14:paraId="06FC7A0E" w14:textId="51B33B13" w:rsidR="00F931F8" w:rsidRPr="00F931F8" w:rsidDel="001B1E9C" w:rsidRDefault="00F931F8">
            <w:pPr>
              <w:rPr>
                <w:del w:id="576" w:author="Colin Watson" w:date="2015-06-04T13:55:00Z"/>
                <w:rFonts w:ascii="Garamond" w:hAnsi="Garamond"/>
                <w:sz w:val="22"/>
                <w:szCs w:val="22"/>
              </w:rPr>
            </w:pPr>
          </w:p>
        </w:tc>
        <w:tc>
          <w:tcPr>
            <w:tcW w:w="473" w:type="dxa"/>
            <w:shd w:val="clear" w:color="auto" w:fill="auto"/>
            <w:tcMar>
              <w:top w:w="113" w:type="dxa"/>
              <w:bottom w:w="113" w:type="dxa"/>
            </w:tcMar>
          </w:tcPr>
          <w:p w14:paraId="047FB0D6" w14:textId="42F5B7A9" w:rsidR="00F931F8" w:rsidRPr="00F931F8" w:rsidDel="001B1E9C" w:rsidRDefault="00F931F8" w:rsidP="00085DCB">
            <w:pPr>
              <w:jc w:val="right"/>
              <w:rPr>
                <w:del w:id="577" w:author="Colin Watson" w:date="2015-06-04T13:55:00Z"/>
                <w:rFonts w:ascii="Garamond" w:hAnsi="Garamond"/>
                <w:sz w:val="22"/>
                <w:szCs w:val="22"/>
              </w:rPr>
            </w:pPr>
            <w:del w:id="578" w:author="Colin Watson" w:date="2015-06-04T13:55:00Z">
              <w:r w:rsidRPr="00F931F8" w:rsidDel="001B1E9C">
                <w:rPr>
                  <w:rFonts w:ascii="Garamond" w:hAnsi="Garamond"/>
                  <w:sz w:val="22"/>
                  <w:szCs w:val="22"/>
                </w:rPr>
                <w:delText>74</w:delText>
              </w:r>
            </w:del>
          </w:p>
        </w:tc>
        <w:tc>
          <w:tcPr>
            <w:tcW w:w="737" w:type="dxa"/>
            <w:shd w:val="clear" w:color="auto" w:fill="auto"/>
            <w:tcMar>
              <w:top w:w="113" w:type="dxa"/>
              <w:bottom w:w="113" w:type="dxa"/>
            </w:tcMar>
          </w:tcPr>
          <w:p w14:paraId="10EF938E" w14:textId="67939B7E" w:rsidR="00F931F8" w:rsidRPr="00F931F8" w:rsidDel="001B1E9C" w:rsidRDefault="00F931F8">
            <w:pPr>
              <w:rPr>
                <w:del w:id="579" w:author="Colin Watson" w:date="2015-06-04T13:55:00Z"/>
                <w:rFonts w:ascii="Garamond" w:hAnsi="Garamond"/>
                <w:sz w:val="22"/>
                <w:szCs w:val="22"/>
              </w:rPr>
            </w:pPr>
          </w:p>
        </w:tc>
        <w:tc>
          <w:tcPr>
            <w:tcW w:w="737" w:type="dxa"/>
            <w:shd w:val="clear" w:color="auto" w:fill="auto"/>
            <w:tcMar>
              <w:top w:w="113" w:type="dxa"/>
              <w:bottom w:w="113" w:type="dxa"/>
            </w:tcMar>
          </w:tcPr>
          <w:p w14:paraId="4440F40B" w14:textId="24C12D75" w:rsidR="00F931F8" w:rsidRPr="00F931F8" w:rsidDel="001B1E9C" w:rsidRDefault="00F931F8">
            <w:pPr>
              <w:rPr>
                <w:del w:id="580" w:author="Colin Watson" w:date="2015-06-04T13:55:00Z"/>
                <w:rFonts w:ascii="Garamond" w:hAnsi="Garamond"/>
                <w:sz w:val="22"/>
                <w:szCs w:val="22"/>
              </w:rPr>
            </w:pPr>
          </w:p>
        </w:tc>
        <w:tc>
          <w:tcPr>
            <w:tcW w:w="5387" w:type="dxa"/>
            <w:shd w:val="clear" w:color="auto" w:fill="auto"/>
            <w:tcMar>
              <w:top w:w="113" w:type="dxa"/>
              <w:bottom w:w="113" w:type="dxa"/>
            </w:tcMar>
          </w:tcPr>
          <w:p w14:paraId="1EE32502" w14:textId="21F99E93" w:rsidR="00F931F8" w:rsidRPr="00F931F8" w:rsidDel="001B1E9C" w:rsidRDefault="00F931F8">
            <w:pPr>
              <w:rPr>
                <w:del w:id="581" w:author="Colin Watson" w:date="2015-06-04T13:55:00Z"/>
                <w:rFonts w:ascii="Garamond" w:hAnsi="Garamond"/>
                <w:sz w:val="22"/>
                <w:szCs w:val="22"/>
              </w:rPr>
            </w:pPr>
          </w:p>
        </w:tc>
      </w:tr>
      <w:tr w:rsidR="00F931F8" w:rsidDel="001B1E9C" w14:paraId="69E27D5B" w14:textId="02454E67" w:rsidTr="00F931F8">
        <w:trPr>
          <w:del w:id="582" w:author="Colin Watson" w:date="2015-06-04T13:55:00Z"/>
        </w:trPr>
        <w:tc>
          <w:tcPr>
            <w:tcW w:w="473" w:type="dxa"/>
            <w:tcMar>
              <w:top w:w="113" w:type="dxa"/>
              <w:bottom w:w="113" w:type="dxa"/>
            </w:tcMar>
          </w:tcPr>
          <w:p w14:paraId="38472EF9" w14:textId="317A5676" w:rsidR="00F931F8" w:rsidRPr="00F931F8" w:rsidDel="001B1E9C" w:rsidRDefault="00F931F8" w:rsidP="00085DCB">
            <w:pPr>
              <w:jc w:val="right"/>
              <w:rPr>
                <w:del w:id="583" w:author="Colin Watson" w:date="2015-06-04T13:55:00Z"/>
                <w:rFonts w:ascii="Garamond" w:hAnsi="Garamond"/>
                <w:sz w:val="22"/>
                <w:szCs w:val="22"/>
              </w:rPr>
            </w:pPr>
            <w:del w:id="584" w:author="Colin Watson" w:date="2015-06-04T13:55:00Z">
              <w:r w:rsidRPr="00F931F8" w:rsidDel="001B1E9C">
                <w:rPr>
                  <w:rFonts w:ascii="Garamond" w:hAnsi="Garamond"/>
                  <w:sz w:val="22"/>
                  <w:szCs w:val="22"/>
                </w:rPr>
                <w:delText>55</w:delText>
              </w:r>
            </w:del>
          </w:p>
        </w:tc>
        <w:tc>
          <w:tcPr>
            <w:tcW w:w="737" w:type="dxa"/>
            <w:tcMar>
              <w:top w:w="113" w:type="dxa"/>
              <w:bottom w:w="113" w:type="dxa"/>
            </w:tcMar>
          </w:tcPr>
          <w:p w14:paraId="292EA93E" w14:textId="3D53AA3C" w:rsidR="00F931F8" w:rsidRPr="00F931F8" w:rsidDel="001B1E9C" w:rsidRDefault="00F931F8">
            <w:pPr>
              <w:rPr>
                <w:del w:id="585" w:author="Colin Watson" w:date="2015-06-04T13:55:00Z"/>
                <w:rFonts w:ascii="Garamond" w:hAnsi="Garamond"/>
                <w:sz w:val="22"/>
                <w:szCs w:val="22"/>
              </w:rPr>
            </w:pPr>
          </w:p>
        </w:tc>
        <w:tc>
          <w:tcPr>
            <w:tcW w:w="737" w:type="dxa"/>
            <w:tcMar>
              <w:top w:w="113" w:type="dxa"/>
              <w:bottom w:w="113" w:type="dxa"/>
            </w:tcMar>
          </w:tcPr>
          <w:p w14:paraId="7E1F89BC" w14:textId="4DB69092" w:rsidR="00F931F8" w:rsidRPr="00F931F8" w:rsidDel="001B1E9C" w:rsidRDefault="00F931F8">
            <w:pPr>
              <w:rPr>
                <w:del w:id="586" w:author="Colin Watson" w:date="2015-06-04T13:55:00Z"/>
                <w:rFonts w:ascii="Garamond" w:hAnsi="Garamond"/>
                <w:sz w:val="22"/>
                <w:szCs w:val="22"/>
              </w:rPr>
            </w:pPr>
          </w:p>
        </w:tc>
        <w:tc>
          <w:tcPr>
            <w:tcW w:w="5387" w:type="dxa"/>
            <w:tcMar>
              <w:top w:w="113" w:type="dxa"/>
              <w:bottom w:w="113" w:type="dxa"/>
            </w:tcMar>
          </w:tcPr>
          <w:p w14:paraId="1AF3E5D0" w14:textId="6FD50388" w:rsidR="00F931F8" w:rsidRPr="00F931F8" w:rsidDel="001B1E9C" w:rsidRDefault="00F931F8">
            <w:pPr>
              <w:rPr>
                <w:del w:id="587" w:author="Colin Watson" w:date="2015-06-04T13:55:00Z"/>
                <w:rFonts w:ascii="Garamond" w:hAnsi="Garamond"/>
                <w:sz w:val="22"/>
                <w:szCs w:val="22"/>
              </w:rPr>
            </w:pPr>
          </w:p>
        </w:tc>
        <w:tc>
          <w:tcPr>
            <w:tcW w:w="454" w:type="dxa"/>
            <w:tcBorders>
              <w:top w:val="nil"/>
              <w:bottom w:val="nil"/>
            </w:tcBorders>
            <w:tcMar>
              <w:top w:w="113" w:type="dxa"/>
              <w:bottom w:w="113" w:type="dxa"/>
            </w:tcMar>
          </w:tcPr>
          <w:p w14:paraId="19C4216D" w14:textId="59F57815" w:rsidR="00F931F8" w:rsidRPr="00F931F8" w:rsidDel="001B1E9C" w:rsidRDefault="00F931F8">
            <w:pPr>
              <w:rPr>
                <w:del w:id="588" w:author="Colin Watson" w:date="2015-06-04T13:55:00Z"/>
                <w:rFonts w:ascii="Garamond" w:hAnsi="Garamond"/>
                <w:sz w:val="22"/>
                <w:szCs w:val="22"/>
              </w:rPr>
            </w:pPr>
          </w:p>
        </w:tc>
        <w:tc>
          <w:tcPr>
            <w:tcW w:w="473" w:type="dxa"/>
            <w:shd w:val="clear" w:color="auto" w:fill="auto"/>
            <w:tcMar>
              <w:top w:w="113" w:type="dxa"/>
              <w:bottom w:w="113" w:type="dxa"/>
            </w:tcMar>
          </w:tcPr>
          <w:p w14:paraId="3CCDB6C2" w14:textId="36128620" w:rsidR="00F931F8" w:rsidRPr="00F931F8" w:rsidDel="001B1E9C" w:rsidRDefault="00F931F8" w:rsidP="00085DCB">
            <w:pPr>
              <w:jc w:val="right"/>
              <w:rPr>
                <w:del w:id="589" w:author="Colin Watson" w:date="2015-06-04T13:55:00Z"/>
                <w:rFonts w:ascii="Garamond" w:hAnsi="Garamond"/>
                <w:sz w:val="22"/>
                <w:szCs w:val="22"/>
              </w:rPr>
            </w:pPr>
            <w:del w:id="590" w:author="Colin Watson" w:date="2015-06-04T13:55:00Z">
              <w:r w:rsidRPr="00F931F8" w:rsidDel="001B1E9C">
                <w:rPr>
                  <w:rFonts w:ascii="Garamond" w:hAnsi="Garamond"/>
                  <w:sz w:val="22"/>
                  <w:szCs w:val="22"/>
                </w:rPr>
                <w:delText>75</w:delText>
              </w:r>
            </w:del>
          </w:p>
        </w:tc>
        <w:tc>
          <w:tcPr>
            <w:tcW w:w="737" w:type="dxa"/>
            <w:shd w:val="clear" w:color="auto" w:fill="auto"/>
            <w:tcMar>
              <w:top w:w="113" w:type="dxa"/>
              <w:bottom w:w="113" w:type="dxa"/>
            </w:tcMar>
          </w:tcPr>
          <w:p w14:paraId="18ED9BE1" w14:textId="7FB04539" w:rsidR="00F931F8" w:rsidRPr="00F931F8" w:rsidDel="001B1E9C" w:rsidRDefault="00F931F8">
            <w:pPr>
              <w:rPr>
                <w:del w:id="591" w:author="Colin Watson" w:date="2015-06-04T13:55:00Z"/>
                <w:rFonts w:ascii="Garamond" w:hAnsi="Garamond"/>
                <w:sz w:val="22"/>
                <w:szCs w:val="22"/>
              </w:rPr>
            </w:pPr>
          </w:p>
        </w:tc>
        <w:tc>
          <w:tcPr>
            <w:tcW w:w="737" w:type="dxa"/>
            <w:shd w:val="clear" w:color="auto" w:fill="auto"/>
            <w:tcMar>
              <w:top w:w="113" w:type="dxa"/>
              <w:bottom w:w="113" w:type="dxa"/>
            </w:tcMar>
          </w:tcPr>
          <w:p w14:paraId="2F17A7E6" w14:textId="285CA67A" w:rsidR="00F931F8" w:rsidRPr="00F931F8" w:rsidDel="001B1E9C" w:rsidRDefault="00F931F8">
            <w:pPr>
              <w:rPr>
                <w:del w:id="592" w:author="Colin Watson" w:date="2015-06-04T13:55:00Z"/>
                <w:rFonts w:ascii="Garamond" w:hAnsi="Garamond"/>
                <w:sz w:val="22"/>
                <w:szCs w:val="22"/>
              </w:rPr>
            </w:pPr>
          </w:p>
        </w:tc>
        <w:tc>
          <w:tcPr>
            <w:tcW w:w="5387" w:type="dxa"/>
            <w:shd w:val="clear" w:color="auto" w:fill="auto"/>
            <w:tcMar>
              <w:top w:w="113" w:type="dxa"/>
              <w:bottom w:w="113" w:type="dxa"/>
            </w:tcMar>
          </w:tcPr>
          <w:p w14:paraId="1443034E" w14:textId="056B5916" w:rsidR="00F931F8" w:rsidRPr="00F931F8" w:rsidDel="001B1E9C" w:rsidRDefault="00F931F8">
            <w:pPr>
              <w:rPr>
                <w:del w:id="593" w:author="Colin Watson" w:date="2015-06-04T13:55:00Z"/>
                <w:rFonts w:ascii="Garamond" w:hAnsi="Garamond"/>
                <w:sz w:val="22"/>
                <w:szCs w:val="22"/>
              </w:rPr>
            </w:pPr>
          </w:p>
        </w:tc>
      </w:tr>
      <w:tr w:rsidR="00F931F8" w:rsidDel="001B1E9C" w14:paraId="7C1C4A5C" w14:textId="419BC375" w:rsidTr="00F931F8">
        <w:trPr>
          <w:del w:id="594" w:author="Colin Watson" w:date="2015-06-04T13:55:00Z"/>
        </w:trPr>
        <w:tc>
          <w:tcPr>
            <w:tcW w:w="473" w:type="dxa"/>
            <w:tcMar>
              <w:top w:w="113" w:type="dxa"/>
              <w:bottom w:w="113" w:type="dxa"/>
            </w:tcMar>
          </w:tcPr>
          <w:p w14:paraId="7ED7147E" w14:textId="46E0F5F3" w:rsidR="00F931F8" w:rsidRPr="00F931F8" w:rsidDel="001B1E9C" w:rsidRDefault="00F931F8" w:rsidP="00085DCB">
            <w:pPr>
              <w:jc w:val="right"/>
              <w:rPr>
                <w:del w:id="595" w:author="Colin Watson" w:date="2015-06-04T13:55:00Z"/>
                <w:rFonts w:ascii="Garamond" w:hAnsi="Garamond"/>
                <w:sz w:val="22"/>
                <w:szCs w:val="22"/>
              </w:rPr>
            </w:pPr>
            <w:del w:id="596" w:author="Colin Watson" w:date="2015-06-04T13:55:00Z">
              <w:r w:rsidRPr="00F931F8" w:rsidDel="001B1E9C">
                <w:rPr>
                  <w:rFonts w:ascii="Garamond" w:hAnsi="Garamond"/>
                  <w:sz w:val="22"/>
                  <w:szCs w:val="22"/>
                </w:rPr>
                <w:delText>56</w:delText>
              </w:r>
            </w:del>
          </w:p>
        </w:tc>
        <w:tc>
          <w:tcPr>
            <w:tcW w:w="737" w:type="dxa"/>
            <w:tcMar>
              <w:top w:w="113" w:type="dxa"/>
              <w:bottom w:w="113" w:type="dxa"/>
            </w:tcMar>
          </w:tcPr>
          <w:p w14:paraId="1C3A2B00" w14:textId="3F485886" w:rsidR="00F931F8" w:rsidRPr="00F931F8" w:rsidDel="001B1E9C" w:rsidRDefault="00F931F8">
            <w:pPr>
              <w:rPr>
                <w:del w:id="597" w:author="Colin Watson" w:date="2015-06-04T13:55:00Z"/>
                <w:rFonts w:ascii="Garamond" w:hAnsi="Garamond"/>
                <w:sz w:val="22"/>
                <w:szCs w:val="22"/>
              </w:rPr>
            </w:pPr>
          </w:p>
        </w:tc>
        <w:tc>
          <w:tcPr>
            <w:tcW w:w="737" w:type="dxa"/>
            <w:tcMar>
              <w:top w:w="113" w:type="dxa"/>
              <w:bottom w:w="113" w:type="dxa"/>
            </w:tcMar>
          </w:tcPr>
          <w:p w14:paraId="7E9050F9" w14:textId="5578E013" w:rsidR="00F931F8" w:rsidRPr="00F931F8" w:rsidDel="001B1E9C" w:rsidRDefault="00F931F8">
            <w:pPr>
              <w:rPr>
                <w:del w:id="598" w:author="Colin Watson" w:date="2015-06-04T13:55:00Z"/>
                <w:rFonts w:ascii="Garamond" w:hAnsi="Garamond"/>
                <w:sz w:val="22"/>
                <w:szCs w:val="22"/>
              </w:rPr>
            </w:pPr>
          </w:p>
        </w:tc>
        <w:tc>
          <w:tcPr>
            <w:tcW w:w="5387" w:type="dxa"/>
            <w:tcMar>
              <w:top w:w="113" w:type="dxa"/>
              <w:bottom w:w="113" w:type="dxa"/>
            </w:tcMar>
          </w:tcPr>
          <w:p w14:paraId="017F6695" w14:textId="1939191D" w:rsidR="00F931F8" w:rsidRPr="00F931F8" w:rsidDel="001B1E9C" w:rsidRDefault="00F931F8">
            <w:pPr>
              <w:rPr>
                <w:del w:id="599" w:author="Colin Watson" w:date="2015-06-04T13:55:00Z"/>
                <w:rFonts w:ascii="Garamond" w:hAnsi="Garamond"/>
                <w:sz w:val="22"/>
                <w:szCs w:val="22"/>
              </w:rPr>
            </w:pPr>
          </w:p>
        </w:tc>
        <w:tc>
          <w:tcPr>
            <w:tcW w:w="454" w:type="dxa"/>
            <w:tcBorders>
              <w:top w:val="nil"/>
              <w:bottom w:val="nil"/>
            </w:tcBorders>
            <w:tcMar>
              <w:top w:w="113" w:type="dxa"/>
              <w:bottom w:w="113" w:type="dxa"/>
            </w:tcMar>
          </w:tcPr>
          <w:p w14:paraId="0F8F1B01" w14:textId="3E8529B4" w:rsidR="00F931F8" w:rsidRPr="00F931F8" w:rsidDel="001B1E9C" w:rsidRDefault="00F931F8">
            <w:pPr>
              <w:rPr>
                <w:del w:id="600" w:author="Colin Watson" w:date="2015-06-04T13:55:00Z"/>
                <w:rFonts w:ascii="Garamond" w:hAnsi="Garamond"/>
                <w:sz w:val="22"/>
                <w:szCs w:val="22"/>
              </w:rPr>
            </w:pPr>
          </w:p>
        </w:tc>
        <w:tc>
          <w:tcPr>
            <w:tcW w:w="473" w:type="dxa"/>
            <w:shd w:val="clear" w:color="auto" w:fill="auto"/>
            <w:tcMar>
              <w:top w:w="113" w:type="dxa"/>
              <w:bottom w:w="113" w:type="dxa"/>
            </w:tcMar>
          </w:tcPr>
          <w:p w14:paraId="000BA3AD" w14:textId="5DDFAA8B" w:rsidR="00F931F8" w:rsidRPr="00F931F8" w:rsidDel="001B1E9C" w:rsidRDefault="00F931F8" w:rsidP="00085DCB">
            <w:pPr>
              <w:jc w:val="right"/>
              <w:rPr>
                <w:del w:id="601" w:author="Colin Watson" w:date="2015-06-04T13:55:00Z"/>
                <w:rFonts w:ascii="Garamond" w:hAnsi="Garamond"/>
                <w:sz w:val="22"/>
                <w:szCs w:val="22"/>
              </w:rPr>
            </w:pPr>
            <w:del w:id="602" w:author="Colin Watson" w:date="2015-06-04T13:55:00Z">
              <w:r w:rsidRPr="00F931F8" w:rsidDel="001B1E9C">
                <w:rPr>
                  <w:rFonts w:ascii="Garamond" w:hAnsi="Garamond"/>
                  <w:sz w:val="22"/>
                  <w:szCs w:val="22"/>
                </w:rPr>
                <w:delText>76</w:delText>
              </w:r>
            </w:del>
          </w:p>
        </w:tc>
        <w:tc>
          <w:tcPr>
            <w:tcW w:w="737" w:type="dxa"/>
            <w:shd w:val="clear" w:color="auto" w:fill="auto"/>
            <w:tcMar>
              <w:top w:w="113" w:type="dxa"/>
              <w:bottom w:w="113" w:type="dxa"/>
            </w:tcMar>
          </w:tcPr>
          <w:p w14:paraId="5992C633" w14:textId="689E902D" w:rsidR="00F931F8" w:rsidRPr="00F931F8" w:rsidDel="001B1E9C" w:rsidRDefault="00F931F8">
            <w:pPr>
              <w:rPr>
                <w:del w:id="603" w:author="Colin Watson" w:date="2015-06-04T13:55:00Z"/>
                <w:rFonts w:ascii="Garamond" w:hAnsi="Garamond"/>
                <w:sz w:val="22"/>
                <w:szCs w:val="22"/>
              </w:rPr>
            </w:pPr>
          </w:p>
        </w:tc>
        <w:tc>
          <w:tcPr>
            <w:tcW w:w="737" w:type="dxa"/>
            <w:shd w:val="clear" w:color="auto" w:fill="auto"/>
            <w:tcMar>
              <w:top w:w="113" w:type="dxa"/>
              <w:bottom w:w="113" w:type="dxa"/>
            </w:tcMar>
          </w:tcPr>
          <w:p w14:paraId="6ECA8A60" w14:textId="260E0DF4" w:rsidR="00F931F8" w:rsidRPr="00F931F8" w:rsidDel="001B1E9C" w:rsidRDefault="00F931F8">
            <w:pPr>
              <w:rPr>
                <w:del w:id="604" w:author="Colin Watson" w:date="2015-06-04T13:55:00Z"/>
                <w:rFonts w:ascii="Garamond" w:hAnsi="Garamond"/>
                <w:sz w:val="22"/>
                <w:szCs w:val="22"/>
              </w:rPr>
            </w:pPr>
          </w:p>
        </w:tc>
        <w:tc>
          <w:tcPr>
            <w:tcW w:w="5387" w:type="dxa"/>
            <w:shd w:val="clear" w:color="auto" w:fill="auto"/>
            <w:tcMar>
              <w:top w:w="113" w:type="dxa"/>
              <w:bottom w:w="113" w:type="dxa"/>
            </w:tcMar>
          </w:tcPr>
          <w:p w14:paraId="6B2B6DB3" w14:textId="043A09EF" w:rsidR="00F931F8" w:rsidRPr="00F931F8" w:rsidDel="001B1E9C" w:rsidRDefault="00F931F8">
            <w:pPr>
              <w:rPr>
                <w:del w:id="605" w:author="Colin Watson" w:date="2015-06-04T13:55:00Z"/>
                <w:rFonts w:ascii="Garamond" w:hAnsi="Garamond"/>
                <w:sz w:val="22"/>
                <w:szCs w:val="22"/>
              </w:rPr>
            </w:pPr>
          </w:p>
        </w:tc>
      </w:tr>
      <w:tr w:rsidR="00F931F8" w:rsidDel="001B1E9C" w14:paraId="75FA4779" w14:textId="1B9D9001" w:rsidTr="00F931F8">
        <w:trPr>
          <w:del w:id="606" w:author="Colin Watson" w:date="2015-06-04T13:55:00Z"/>
        </w:trPr>
        <w:tc>
          <w:tcPr>
            <w:tcW w:w="473" w:type="dxa"/>
            <w:tcMar>
              <w:top w:w="113" w:type="dxa"/>
              <w:bottom w:w="113" w:type="dxa"/>
            </w:tcMar>
          </w:tcPr>
          <w:p w14:paraId="2AC8BBD8" w14:textId="74C22FDB" w:rsidR="00F931F8" w:rsidRPr="00F931F8" w:rsidDel="001B1E9C" w:rsidRDefault="00F931F8" w:rsidP="00085DCB">
            <w:pPr>
              <w:jc w:val="right"/>
              <w:rPr>
                <w:del w:id="607" w:author="Colin Watson" w:date="2015-06-04T13:55:00Z"/>
                <w:rFonts w:ascii="Garamond" w:hAnsi="Garamond"/>
                <w:sz w:val="22"/>
                <w:szCs w:val="22"/>
              </w:rPr>
            </w:pPr>
            <w:del w:id="608" w:author="Colin Watson" w:date="2015-06-04T13:55:00Z">
              <w:r w:rsidRPr="00F931F8" w:rsidDel="001B1E9C">
                <w:rPr>
                  <w:rFonts w:ascii="Garamond" w:hAnsi="Garamond"/>
                  <w:sz w:val="22"/>
                  <w:szCs w:val="22"/>
                </w:rPr>
                <w:delText>57</w:delText>
              </w:r>
            </w:del>
          </w:p>
        </w:tc>
        <w:tc>
          <w:tcPr>
            <w:tcW w:w="737" w:type="dxa"/>
            <w:tcMar>
              <w:top w:w="113" w:type="dxa"/>
              <w:bottom w:w="113" w:type="dxa"/>
            </w:tcMar>
          </w:tcPr>
          <w:p w14:paraId="71DB14CC" w14:textId="58B2E249" w:rsidR="00F931F8" w:rsidRPr="00F931F8" w:rsidDel="001B1E9C" w:rsidRDefault="00F931F8">
            <w:pPr>
              <w:rPr>
                <w:del w:id="609" w:author="Colin Watson" w:date="2015-06-04T13:55:00Z"/>
                <w:rFonts w:ascii="Garamond" w:hAnsi="Garamond"/>
                <w:sz w:val="22"/>
                <w:szCs w:val="22"/>
              </w:rPr>
            </w:pPr>
          </w:p>
        </w:tc>
        <w:tc>
          <w:tcPr>
            <w:tcW w:w="737" w:type="dxa"/>
            <w:tcMar>
              <w:top w:w="113" w:type="dxa"/>
              <w:bottom w:w="113" w:type="dxa"/>
            </w:tcMar>
          </w:tcPr>
          <w:p w14:paraId="7CB9D350" w14:textId="61A002ED" w:rsidR="00F931F8" w:rsidRPr="00F931F8" w:rsidDel="001B1E9C" w:rsidRDefault="00F931F8">
            <w:pPr>
              <w:rPr>
                <w:del w:id="610" w:author="Colin Watson" w:date="2015-06-04T13:55:00Z"/>
                <w:rFonts w:ascii="Garamond" w:hAnsi="Garamond"/>
                <w:sz w:val="22"/>
                <w:szCs w:val="22"/>
              </w:rPr>
            </w:pPr>
          </w:p>
        </w:tc>
        <w:tc>
          <w:tcPr>
            <w:tcW w:w="5387" w:type="dxa"/>
            <w:tcMar>
              <w:top w:w="113" w:type="dxa"/>
              <w:bottom w:w="113" w:type="dxa"/>
            </w:tcMar>
          </w:tcPr>
          <w:p w14:paraId="7FEC91FB" w14:textId="529D3A54" w:rsidR="00F931F8" w:rsidRPr="00F931F8" w:rsidDel="001B1E9C" w:rsidRDefault="00F931F8">
            <w:pPr>
              <w:rPr>
                <w:del w:id="611" w:author="Colin Watson" w:date="2015-06-04T13:55:00Z"/>
                <w:rFonts w:ascii="Garamond" w:hAnsi="Garamond"/>
                <w:sz w:val="22"/>
                <w:szCs w:val="22"/>
              </w:rPr>
            </w:pPr>
          </w:p>
        </w:tc>
        <w:tc>
          <w:tcPr>
            <w:tcW w:w="454" w:type="dxa"/>
            <w:tcBorders>
              <w:top w:val="nil"/>
              <w:bottom w:val="nil"/>
            </w:tcBorders>
            <w:tcMar>
              <w:top w:w="113" w:type="dxa"/>
              <w:bottom w:w="113" w:type="dxa"/>
            </w:tcMar>
          </w:tcPr>
          <w:p w14:paraId="31A93602" w14:textId="74D3887F" w:rsidR="00F931F8" w:rsidRPr="00F931F8" w:rsidDel="001B1E9C" w:rsidRDefault="00F931F8">
            <w:pPr>
              <w:rPr>
                <w:del w:id="612" w:author="Colin Watson" w:date="2015-06-04T13:55:00Z"/>
                <w:rFonts w:ascii="Garamond" w:hAnsi="Garamond"/>
                <w:sz w:val="22"/>
                <w:szCs w:val="22"/>
              </w:rPr>
            </w:pPr>
          </w:p>
        </w:tc>
        <w:tc>
          <w:tcPr>
            <w:tcW w:w="473" w:type="dxa"/>
            <w:shd w:val="clear" w:color="auto" w:fill="auto"/>
            <w:tcMar>
              <w:top w:w="113" w:type="dxa"/>
              <w:bottom w:w="113" w:type="dxa"/>
            </w:tcMar>
          </w:tcPr>
          <w:p w14:paraId="4389ACE3" w14:textId="1296005C" w:rsidR="00F931F8" w:rsidRPr="00F931F8" w:rsidDel="001B1E9C" w:rsidRDefault="00F931F8" w:rsidP="00085DCB">
            <w:pPr>
              <w:jc w:val="right"/>
              <w:rPr>
                <w:del w:id="613" w:author="Colin Watson" w:date="2015-06-04T13:55:00Z"/>
                <w:rFonts w:ascii="Garamond" w:hAnsi="Garamond"/>
                <w:sz w:val="22"/>
                <w:szCs w:val="22"/>
              </w:rPr>
            </w:pPr>
            <w:del w:id="614" w:author="Colin Watson" w:date="2015-06-04T13:55:00Z">
              <w:r w:rsidRPr="00F931F8" w:rsidDel="001B1E9C">
                <w:rPr>
                  <w:rFonts w:ascii="Garamond" w:hAnsi="Garamond"/>
                  <w:sz w:val="22"/>
                  <w:szCs w:val="22"/>
                </w:rPr>
                <w:delText>77</w:delText>
              </w:r>
            </w:del>
          </w:p>
        </w:tc>
        <w:tc>
          <w:tcPr>
            <w:tcW w:w="737" w:type="dxa"/>
            <w:shd w:val="clear" w:color="auto" w:fill="auto"/>
            <w:tcMar>
              <w:top w:w="113" w:type="dxa"/>
              <w:bottom w:w="113" w:type="dxa"/>
            </w:tcMar>
          </w:tcPr>
          <w:p w14:paraId="13BA6938" w14:textId="1F989015" w:rsidR="00F931F8" w:rsidRPr="00F931F8" w:rsidDel="001B1E9C" w:rsidRDefault="00F931F8">
            <w:pPr>
              <w:rPr>
                <w:del w:id="615" w:author="Colin Watson" w:date="2015-06-04T13:55:00Z"/>
                <w:rFonts w:ascii="Garamond" w:hAnsi="Garamond"/>
                <w:sz w:val="22"/>
                <w:szCs w:val="22"/>
              </w:rPr>
            </w:pPr>
          </w:p>
        </w:tc>
        <w:tc>
          <w:tcPr>
            <w:tcW w:w="737" w:type="dxa"/>
            <w:shd w:val="clear" w:color="auto" w:fill="auto"/>
            <w:tcMar>
              <w:top w:w="113" w:type="dxa"/>
              <w:bottom w:w="113" w:type="dxa"/>
            </w:tcMar>
          </w:tcPr>
          <w:p w14:paraId="71633A45" w14:textId="3ADC341F" w:rsidR="00F931F8" w:rsidRPr="00F931F8" w:rsidDel="001B1E9C" w:rsidRDefault="00F931F8">
            <w:pPr>
              <w:rPr>
                <w:del w:id="616" w:author="Colin Watson" w:date="2015-06-04T13:55:00Z"/>
                <w:rFonts w:ascii="Garamond" w:hAnsi="Garamond"/>
                <w:sz w:val="22"/>
                <w:szCs w:val="22"/>
              </w:rPr>
            </w:pPr>
          </w:p>
        </w:tc>
        <w:tc>
          <w:tcPr>
            <w:tcW w:w="5387" w:type="dxa"/>
            <w:shd w:val="clear" w:color="auto" w:fill="auto"/>
            <w:tcMar>
              <w:top w:w="113" w:type="dxa"/>
              <w:bottom w:w="113" w:type="dxa"/>
            </w:tcMar>
          </w:tcPr>
          <w:p w14:paraId="06BF5A5D" w14:textId="2CC84F79" w:rsidR="00F931F8" w:rsidRPr="00F931F8" w:rsidDel="001B1E9C" w:rsidRDefault="00F931F8">
            <w:pPr>
              <w:rPr>
                <w:del w:id="617" w:author="Colin Watson" w:date="2015-06-04T13:55:00Z"/>
                <w:rFonts w:ascii="Garamond" w:hAnsi="Garamond"/>
                <w:sz w:val="22"/>
                <w:szCs w:val="22"/>
              </w:rPr>
            </w:pPr>
          </w:p>
        </w:tc>
      </w:tr>
      <w:tr w:rsidR="00F931F8" w:rsidDel="001B1E9C" w14:paraId="5DAE9CFF" w14:textId="60E8FDFF" w:rsidTr="00F931F8">
        <w:trPr>
          <w:del w:id="618" w:author="Colin Watson" w:date="2015-06-04T13:55:00Z"/>
        </w:trPr>
        <w:tc>
          <w:tcPr>
            <w:tcW w:w="473" w:type="dxa"/>
            <w:tcMar>
              <w:top w:w="113" w:type="dxa"/>
              <w:bottom w:w="113" w:type="dxa"/>
            </w:tcMar>
          </w:tcPr>
          <w:p w14:paraId="5E022F17" w14:textId="49D765FC" w:rsidR="00F931F8" w:rsidRPr="00F931F8" w:rsidDel="001B1E9C" w:rsidRDefault="00F931F8" w:rsidP="00085DCB">
            <w:pPr>
              <w:jc w:val="right"/>
              <w:rPr>
                <w:del w:id="619" w:author="Colin Watson" w:date="2015-06-04T13:55:00Z"/>
                <w:rFonts w:ascii="Garamond" w:hAnsi="Garamond"/>
                <w:sz w:val="22"/>
                <w:szCs w:val="22"/>
              </w:rPr>
            </w:pPr>
            <w:del w:id="620" w:author="Colin Watson" w:date="2015-06-04T13:55:00Z">
              <w:r w:rsidRPr="00F931F8" w:rsidDel="001B1E9C">
                <w:rPr>
                  <w:rFonts w:ascii="Garamond" w:hAnsi="Garamond"/>
                  <w:sz w:val="22"/>
                  <w:szCs w:val="22"/>
                </w:rPr>
                <w:delText>58</w:delText>
              </w:r>
            </w:del>
          </w:p>
        </w:tc>
        <w:tc>
          <w:tcPr>
            <w:tcW w:w="737" w:type="dxa"/>
            <w:tcMar>
              <w:top w:w="113" w:type="dxa"/>
              <w:bottom w:w="113" w:type="dxa"/>
            </w:tcMar>
          </w:tcPr>
          <w:p w14:paraId="14D56F75" w14:textId="6770423F" w:rsidR="00F931F8" w:rsidRPr="00F931F8" w:rsidDel="001B1E9C" w:rsidRDefault="00F931F8">
            <w:pPr>
              <w:rPr>
                <w:del w:id="621" w:author="Colin Watson" w:date="2015-06-04T13:55:00Z"/>
                <w:rFonts w:ascii="Garamond" w:hAnsi="Garamond"/>
                <w:sz w:val="22"/>
                <w:szCs w:val="22"/>
              </w:rPr>
            </w:pPr>
          </w:p>
        </w:tc>
        <w:tc>
          <w:tcPr>
            <w:tcW w:w="737" w:type="dxa"/>
            <w:tcMar>
              <w:top w:w="113" w:type="dxa"/>
              <w:bottom w:w="113" w:type="dxa"/>
            </w:tcMar>
          </w:tcPr>
          <w:p w14:paraId="5B2196C5" w14:textId="58AA5296" w:rsidR="00F931F8" w:rsidRPr="00F931F8" w:rsidDel="001B1E9C" w:rsidRDefault="00F931F8">
            <w:pPr>
              <w:rPr>
                <w:del w:id="622" w:author="Colin Watson" w:date="2015-06-04T13:55:00Z"/>
                <w:rFonts w:ascii="Garamond" w:hAnsi="Garamond"/>
                <w:sz w:val="22"/>
                <w:szCs w:val="22"/>
              </w:rPr>
            </w:pPr>
          </w:p>
        </w:tc>
        <w:tc>
          <w:tcPr>
            <w:tcW w:w="5387" w:type="dxa"/>
            <w:tcMar>
              <w:top w:w="113" w:type="dxa"/>
              <w:bottom w:w="113" w:type="dxa"/>
            </w:tcMar>
          </w:tcPr>
          <w:p w14:paraId="32A1F768" w14:textId="192F2D52" w:rsidR="00F931F8" w:rsidRPr="00F931F8" w:rsidDel="001B1E9C" w:rsidRDefault="00F931F8">
            <w:pPr>
              <w:rPr>
                <w:del w:id="623" w:author="Colin Watson" w:date="2015-06-04T13:55:00Z"/>
                <w:rFonts w:ascii="Garamond" w:hAnsi="Garamond"/>
                <w:sz w:val="22"/>
                <w:szCs w:val="22"/>
              </w:rPr>
            </w:pPr>
          </w:p>
        </w:tc>
        <w:tc>
          <w:tcPr>
            <w:tcW w:w="454" w:type="dxa"/>
            <w:tcBorders>
              <w:top w:val="nil"/>
              <w:bottom w:val="nil"/>
            </w:tcBorders>
            <w:tcMar>
              <w:top w:w="113" w:type="dxa"/>
              <w:bottom w:w="113" w:type="dxa"/>
            </w:tcMar>
          </w:tcPr>
          <w:p w14:paraId="0A9D2395" w14:textId="41EA5AB0" w:rsidR="00F931F8" w:rsidRPr="00F931F8" w:rsidDel="001B1E9C" w:rsidRDefault="00F931F8">
            <w:pPr>
              <w:rPr>
                <w:del w:id="624" w:author="Colin Watson" w:date="2015-06-04T13:55:00Z"/>
                <w:rFonts w:ascii="Garamond" w:hAnsi="Garamond"/>
                <w:sz w:val="22"/>
                <w:szCs w:val="22"/>
              </w:rPr>
            </w:pPr>
          </w:p>
        </w:tc>
        <w:tc>
          <w:tcPr>
            <w:tcW w:w="473" w:type="dxa"/>
            <w:shd w:val="clear" w:color="auto" w:fill="auto"/>
            <w:tcMar>
              <w:top w:w="113" w:type="dxa"/>
              <w:bottom w:w="113" w:type="dxa"/>
            </w:tcMar>
          </w:tcPr>
          <w:p w14:paraId="496AB397" w14:textId="3378E3D1" w:rsidR="00F931F8" w:rsidRPr="00F931F8" w:rsidDel="001B1E9C" w:rsidRDefault="00F931F8" w:rsidP="00085DCB">
            <w:pPr>
              <w:jc w:val="right"/>
              <w:rPr>
                <w:del w:id="625" w:author="Colin Watson" w:date="2015-06-04T13:55:00Z"/>
                <w:rFonts w:ascii="Garamond" w:hAnsi="Garamond"/>
                <w:sz w:val="22"/>
                <w:szCs w:val="22"/>
              </w:rPr>
            </w:pPr>
            <w:del w:id="626" w:author="Colin Watson" w:date="2015-06-04T13:55:00Z">
              <w:r w:rsidRPr="00F931F8" w:rsidDel="001B1E9C">
                <w:rPr>
                  <w:rFonts w:ascii="Garamond" w:hAnsi="Garamond"/>
                  <w:sz w:val="22"/>
                  <w:szCs w:val="22"/>
                </w:rPr>
                <w:delText>78</w:delText>
              </w:r>
            </w:del>
          </w:p>
        </w:tc>
        <w:tc>
          <w:tcPr>
            <w:tcW w:w="737" w:type="dxa"/>
            <w:shd w:val="clear" w:color="auto" w:fill="auto"/>
            <w:tcMar>
              <w:top w:w="113" w:type="dxa"/>
              <w:bottom w:w="113" w:type="dxa"/>
            </w:tcMar>
          </w:tcPr>
          <w:p w14:paraId="1D7884FE" w14:textId="3FC886E4" w:rsidR="00F931F8" w:rsidRPr="00F931F8" w:rsidDel="001B1E9C" w:rsidRDefault="00F931F8">
            <w:pPr>
              <w:rPr>
                <w:del w:id="627" w:author="Colin Watson" w:date="2015-06-04T13:55:00Z"/>
                <w:rFonts w:ascii="Garamond" w:hAnsi="Garamond"/>
                <w:sz w:val="22"/>
                <w:szCs w:val="22"/>
              </w:rPr>
            </w:pPr>
          </w:p>
        </w:tc>
        <w:tc>
          <w:tcPr>
            <w:tcW w:w="737" w:type="dxa"/>
            <w:shd w:val="clear" w:color="auto" w:fill="auto"/>
            <w:tcMar>
              <w:top w:w="113" w:type="dxa"/>
              <w:bottom w:w="113" w:type="dxa"/>
            </w:tcMar>
          </w:tcPr>
          <w:p w14:paraId="3392D5A6" w14:textId="0AEBBAFD" w:rsidR="00F931F8" w:rsidRPr="00F931F8" w:rsidDel="001B1E9C" w:rsidRDefault="00F931F8">
            <w:pPr>
              <w:rPr>
                <w:del w:id="628" w:author="Colin Watson" w:date="2015-06-04T13:55:00Z"/>
                <w:rFonts w:ascii="Garamond" w:hAnsi="Garamond"/>
                <w:sz w:val="22"/>
                <w:szCs w:val="22"/>
              </w:rPr>
            </w:pPr>
          </w:p>
        </w:tc>
        <w:tc>
          <w:tcPr>
            <w:tcW w:w="5387" w:type="dxa"/>
            <w:shd w:val="clear" w:color="auto" w:fill="auto"/>
            <w:tcMar>
              <w:top w:w="113" w:type="dxa"/>
              <w:bottom w:w="113" w:type="dxa"/>
            </w:tcMar>
          </w:tcPr>
          <w:p w14:paraId="231AFED3" w14:textId="10712D71" w:rsidR="00F931F8" w:rsidRPr="00F931F8" w:rsidDel="001B1E9C" w:rsidRDefault="00F931F8">
            <w:pPr>
              <w:rPr>
                <w:del w:id="629" w:author="Colin Watson" w:date="2015-06-04T13:55:00Z"/>
                <w:rFonts w:ascii="Garamond" w:hAnsi="Garamond"/>
                <w:sz w:val="22"/>
                <w:szCs w:val="22"/>
              </w:rPr>
            </w:pPr>
          </w:p>
        </w:tc>
      </w:tr>
      <w:tr w:rsidR="00F931F8" w:rsidDel="001B1E9C" w14:paraId="3BBEF2C7" w14:textId="28A4F36E" w:rsidTr="00F931F8">
        <w:trPr>
          <w:del w:id="630" w:author="Colin Watson" w:date="2015-06-04T13:55:00Z"/>
        </w:trPr>
        <w:tc>
          <w:tcPr>
            <w:tcW w:w="473" w:type="dxa"/>
            <w:tcMar>
              <w:top w:w="113" w:type="dxa"/>
              <w:bottom w:w="113" w:type="dxa"/>
            </w:tcMar>
          </w:tcPr>
          <w:p w14:paraId="60A9AD20" w14:textId="72415B42" w:rsidR="00F931F8" w:rsidRPr="00F931F8" w:rsidDel="001B1E9C" w:rsidRDefault="00F931F8" w:rsidP="00085DCB">
            <w:pPr>
              <w:jc w:val="right"/>
              <w:rPr>
                <w:del w:id="631" w:author="Colin Watson" w:date="2015-06-04T13:55:00Z"/>
                <w:rFonts w:ascii="Garamond" w:hAnsi="Garamond"/>
                <w:sz w:val="22"/>
                <w:szCs w:val="22"/>
              </w:rPr>
            </w:pPr>
            <w:del w:id="632" w:author="Colin Watson" w:date="2015-06-04T13:55:00Z">
              <w:r w:rsidRPr="00F931F8" w:rsidDel="001B1E9C">
                <w:rPr>
                  <w:rFonts w:ascii="Garamond" w:hAnsi="Garamond"/>
                  <w:sz w:val="22"/>
                  <w:szCs w:val="22"/>
                </w:rPr>
                <w:delText>59</w:delText>
              </w:r>
            </w:del>
          </w:p>
        </w:tc>
        <w:tc>
          <w:tcPr>
            <w:tcW w:w="737" w:type="dxa"/>
            <w:tcMar>
              <w:top w:w="113" w:type="dxa"/>
              <w:bottom w:w="113" w:type="dxa"/>
            </w:tcMar>
          </w:tcPr>
          <w:p w14:paraId="68639D08" w14:textId="5056F3ED" w:rsidR="00F931F8" w:rsidRPr="00F931F8" w:rsidDel="001B1E9C" w:rsidRDefault="00F931F8">
            <w:pPr>
              <w:rPr>
                <w:del w:id="633" w:author="Colin Watson" w:date="2015-06-04T13:55:00Z"/>
                <w:rFonts w:ascii="Garamond" w:hAnsi="Garamond"/>
                <w:sz w:val="22"/>
                <w:szCs w:val="22"/>
              </w:rPr>
            </w:pPr>
          </w:p>
        </w:tc>
        <w:tc>
          <w:tcPr>
            <w:tcW w:w="737" w:type="dxa"/>
            <w:tcMar>
              <w:top w:w="113" w:type="dxa"/>
              <w:bottom w:w="113" w:type="dxa"/>
            </w:tcMar>
          </w:tcPr>
          <w:p w14:paraId="508C3823" w14:textId="32D8BC2A" w:rsidR="00F931F8" w:rsidRPr="00F931F8" w:rsidDel="001B1E9C" w:rsidRDefault="00F931F8">
            <w:pPr>
              <w:rPr>
                <w:del w:id="634" w:author="Colin Watson" w:date="2015-06-04T13:55:00Z"/>
                <w:rFonts w:ascii="Garamond" w:hAnsi="Garamond"/>
                <w:sz w:val="22"/>
                <w:szCs w:val="22"/>
              </w:rPr>
            </w:pPr>
          </w:p>
        </w:tc>
        <w:tc>
          <w:tcPr>
            <w:tcW w:w="5387" w:type="dxa"/>
            <w:tcMar>
              <w:top w:w="113" w:type="dxa"/>
              <w:bottom w:w="113" w:type="dxa"/>
            </w:tcMar>
          </w:tcPr>
          <w:p w14:paraId="2E5276B3" w14:textId="3FB774C5" w:rsidR="00F931F8" w:rsidRPr="00F931F8" w:rsidDel="001B1E9C" w:rsidRDefault="00F931F8">
            <w:pPr>
              <w:rPr>
                <w:del w:id="635" w:author="Colin Watson" w:date="2015-06-04T13:55:00Z"/>
                <w:rFonts w:ascii="Garamond" w:hAnsi="Garamond"/>
                <w:sz w:val="22"/>
                <w:szCs w:val="22"/>
              </w:rPr>
            </w:pPr>
          </w:p>
        </w:tc>
        <w:tc>
          <w:tcPr>
            <w:tcW w:w="454" w:type="dxa"/>
            <w:tcBorders>
              <w:top w:val="nil"/>
              <w:bottom w:val="nil"/>
            </w:tcBorders>
            <w:tcMar>
              <w:top w:w="113" w:type="dxa"/>
              <w:bottom w:w="113" w:type="dxa"/>
            </w:tcMar>
          </w:tcPr>
          <w:p w14:paraId="2CA07EA8" w14:textId="7C07776A" w:rsidR="00F931F8" w:rsidRPr="00F931F8" w:rsidDel="001B1E9C" w:rsidRDefault="00F931F8">
            <w:pPr>
              <w:rPr>
                <w:del w:id="636" w:author="Colin Watson" w:date="2015-06-04T13:55:00Z"/>
                <w:rFonts w:ascii="Garamond" w:hAnsi="Garamond"/>
                <w:sz w:val="22"/>
                <w:szCs w:val="22"/>
              </w:rPr>
            </w:pPr>
          </w:p>
        </w:tc>
        <w:tc>
          <w:tcPr>
            <w:tcW w:w="473" w:type="dxa"/>
            <w:shd w:val="clear" w:color="auto" w:fill="auto"/>
            <w:tcMar>
              <w:top w:w="113" w:type="dxa"/>
              <w:bottom w:w="113" w:type="dxa"/>
            </w:tcMar>
          </w:tcPr>
          <w:p w14:paraId="2427AD67" w14:textId="6A54532C" w:rsidR="00F931F8" w:rsidRPr="00F931F8" w:rsidDel="001B1E9C" w:rsidRDefault="00F931F8" w:rsidP="00085DCB">
            <w:pPr>
              <w:jc w:val="right"/>
              <w:rPr>
                <w:del w:id="637" w:author="Colin Watson" w:date="2015-06-04T13:55:00Z"/>
                <w:rFonts w:ascii="Garamond" w:hAnsi="Garamond"/>
                <w:sz w:val="22"/>
                <w:szCs w:val="22"/>
              </w:rPr>
            </w:pPr>
            <w:del w:id="638" w:author="Colin Watson" w:date="2015-06-04T13:55:00Z">
              <w:r w:rsidRPr="00F931F8" w:rsidDel="001B1E9C">
                <w:rPr>
                  <w:rFonts w:ascii="Garamond" w:hAnsi="Garamond"/>
                  <w:sz w:val="22"/>
                  <w:szCs w:val="22"/>
                </w:rPr>
                <w:delText>79</w:delText>
              </w:r>
            </w:del>
          </w:p>
        </w:tc>
        <w:tc>
          <w:tcPr>
            <w:tcW w:w="737" w:type="dxa"/>
            <w:shd w:val="clear" w:color="auto" w:fill="auto"/>
            <w:tcMar>
              <w:top w:w="113" w:type="dxa"/>
              <w:bottom w:w="113" w:type="dxa"/>
            </w:tcMar>
          </w:tcPr>
          <w:p w14:paraId="21340F01" w14:textId="4007ABEE" w:rsidR="00F931F8" w:rsidRPr="00F931F8" w:rsidDel="001B1E9C" w:rsidRDefault="00F931F8">
            <w:pPr>
              <w:rPr>
                <w:del w:id="639" w:author="Colin Watson" w:date="2015-06-04T13:55:00Z"/>
                <w:rFonts w:ascii="Garamond" w:hAnsi="Garamond"/>
                <w:sz w:val="22"/>
                <w:szCs w:val="22"/>
              </w:rPr>
            </w:pPr>
          </w:p>
        </w:tc>
        <w:tc>
          <w:tcPr>
            <w:tcW w:w="737" w:type="dxa"/>
            <w:shd w:val="clear" w:color="auto" w:fill="auto"/>
            <w:tcMar>
              <w:top w:w="113" w:type="dxa"/>
              <w:bottom w:w="113" w:type="dxa"/>
            </w:tcMar>
          </w:tcPr>
          <w:p w14:paraId="653050E2" w14:textId="015BA75A" w:rsidR="00F931F8" w:rsidRPr="00F931F8" w:rsidDel="001B1E9C" w:rsidRDefault="00F931F8">
            <w:pPr>
              <w:rPr>
                <w:del w:id="640" w:author="Colin Watson" w:date="2015-06-04T13:55:00Z"/>
                <w:rFonts w:ascii="Garamond" w:hAnsi="Garamond"/>
                <w:sz w:val="22"/>
                <w:szCs w:val="22"/>
              </w:rPr>
            </w:pPr>
          </w:p>
        </w:tc>
        <w:tc>
          <w:tcPr>
            <w:tcW w:w="5387" w:type="dxa"/>
            <w:shd w:val="clear" w:color="auto" w:fill="auto"/>
            <w:tcMar>
              <w:top w:w="113" w:type="dxa"/>
              <w:bottom w:w="113" w:type="dxa"/>
            </w:tcMar>
          </w:tcPr>
          <w:p w14:paraId="099BDECC" w14:textId="342FCBA9" w:rsidR="00F931F8" w:rsidRPr="00F931F8" w:rsidDel="001B1E9C" w:rsidRDefault="00F931F8">
            <w:pPr>
              <w:rPr>
                <w:del w:id="641" w:author="Colin Watson" w:date="2015-06-04T13:55:00Z"/>
                <w:rFonts w:ascii="Garamond" w:hAnsi="Garamond"/>
                <w:sz w:val="22"/>
                <w:szCs w:val="22"/>
              </w:rPr>
            </w:pPr>
          </w:p>
        </w:tc>
      </w:tr>
      <w:tr w:rsidR="00F931F8" w:rsidDel="001B1E9C" w14:paraId="691ADFAD" w14:textId="6390FF74" w:rsidTr="00F931F8">
        <w:trPr>
          <w:del w:id="642" w:author="Colin Watson" w:date="2015-06-04T13:55:00Z"/>
        </w:trPr>
        <w:tc>
          <w:tcPr>
            <w:tcW w:w="473" w:type="dxa"/>
            <w:tcMar>
              <w:top w:w="113" w:type="dxa"/>
              <w:bottom w:w="113" w:type="dxa"/>
            </w:tcMar>
          </w:tcPr>
          <w:p w14:paraId="5A66DC33" w14:textId="4A9F45A3" w:rsidR="00F931F8" w:rsidRPr="00F931F8" w:rsidDel="001B1E9C" w:rsidRDefault="00F931F8" w:rsidP="00085DCB">
            <w:pPr>
              <w:jc w:val="right"/>
              <w:rPr>
                <w:del w:id="643" w:author="Colin Watson" w:date="2015-06-04T13:55:00Z"/>
                <w:rFonts w:ascii="Garamond" w:hAnsi="Garamond"/>
                <w:sz w:val="22"/>
                <w:szCs w:val="22"/>
              </w:rPr>
            </w:pPr>
            <w:del w:id="644" w:author="Colin Watson" w:date="2015-06-04T13:55:00Z">
              <w:r w:rsidRPr="00F931F8" w:rsidDel="001B1E9C">
                <w:rPr>
                  <w:rFonts w:ascii="Garamond" w:hAnsi="Garamond"/>
                  <w:sz w:val="22"/>
                  <w:szCs w:val="22"/>
                </w:rPr>
                <w:delText>60</w:delText>
              </w:r>
            </w:del>
          </w:p>
        </w:tc>
        <w:tc>
          <w:tcPr>
            <w:tcW w:w="737" w:type="dxa"/>
            <w:tcMar>
              <w:top w:w="113" w:type="dxa"/>
              <w:bottom w:w="113" w:type="dxa"/>
            </w:tcMar>
          </w:tcPr>
          <w:p w14:paraId="371A66C5" w14:textId="5B3F4A7E" w:rsidR="00F931F8" w:rsidRPr="00F931F8" w:rsidDel="001B1E9C" w:rsidRDefault="00F931F8">
            <w:pPr>
              <w:rPr>
                <w:del w:id="645" w:author="Colin Watson" w:date="2015-06-04T13:55:00Z"/>
                <w:rFonts w:ascii="Garamond" w:hAnsi="Garamond"/>
                <w:sz w:val="22"/>
                <w:szCs w:val="22"/>
              </w:rPr>
            </w:pPr>
          </w:p>
        </w:tc>
        <w:tc>
          <w:tcPr>
            <w:tcW w:w="737" w:type="dxa"/>
            <w:tcMar>
              <w:top w:w="113" w:type="dxa"/>
              <w:bottom w:w="113" w:type="dxa"/>
            </w:tcMar>
          </w:tcPr>
          <w:p w14:paraId="0AE57008" w14:textId="26199A2B" w:rsidR="00F931F8" w:rsidRPr="00F931F8" w:rsidDel="001B1E9C" w:rsidRDefault="00F931F8">
            <w:pPr>
              <w:rPr>
                <w:del w:id="646" w:author="Colin Watson" w:date="2015-06-04T13:55:00Z"/>
                <w:rFonts w:ascii="Garamond" w:hAnsi="Garamond"/>
                <w:sz w:val="22"/>
                <w:szCs w:val="22"/>
              </w:rPr>
            </w:pPr>
          </w:p>
        </w:tc>
        <w:tc>
          <w:tcPr>
            <w:tcW w:w="5387" w:type="dxa"/>
            <w:tcMar>
              <w:top w:w="113" w:type="dxa"/>
              <w:bottom w:w="113" w:type="dxa"/>
            </w:tcMar>
          </w:tcPr>
          <w:p w14:paraId="1F079BEE" w14:textId="3F3C27A8" w:rsidR="00F931F8" w:rsidRPr="00F931F8" w:rsidDel="001B1E9C" w:rsidRDefault="00F931F8">
            <w:pPr>
              <w:rPr>
                <w:del w:id="647" w:author="Colin Watson" w:date="2015-06-04T13:55:00Z"/>
                <w:rFonts w:ascii="Garamond" w:hAnsi="Garamond"/>
                <w:sz w:val="22"/>
                <w:szCs w:val="22"/>
              </w:rPr>
            </w:pPr>
          </w:p>
        </w:tc>
        <w:tc>
          <w:tcPr>
            <w:tcW w:w="454" w:type="dxa"/>
            <w:tcBorders>
              <w:top w:val="nil"/>
              <w:bottom w:val="nil"/>
            </w:tcBorders>
            <w:tcMar>
              <w:top w:w="113" w:type="dxa"/>
              <w:bottom w:w="113" w:type="dxa"/>
            </w:tcMar>
          </w:tcPr>
          <w:p w14:paraId="01F5B5B5" w14:textId="01CA2F2D" w:rsidR="00F931F8" w:rsidRPr="00F931F8" w:rsidDel="001B1E9C" w:rsidRDefault="00F931F8">
            <w:pPr>
              <w:rPr>
                <w:del w:id="648" w:author="Colin Watson" w:date="2015-06-04T13:55:00Z"/>
                <w:rFonts w:ascii="Garamond" w:hAnsi="Garamond"/>
                <w:sz w:val="22"/>
                <w:szCs w:val="22"/>
              </w:rPr>
            </w:pPr>
          </w:p>
        </w:tc>
        <w:tc>
          <w:tcPr>
            <w:tcW w:w="473" w:type="dxa"/>
            <w:shd w:val="clear" w:color="auto" w:fill="auto"/>
            <w:tcMar>
              <w:top w:w="113" w:type="dxa"/>
              <w:bottom w:w="113" w:type="dxa"/>
            </w:tcMar>
          </w:tcPr>
          <w:p w14:paraId="4A4895BA" w14:textId="12E173E8" w:rsidR="00F931F8" w:rsidRPr="00F931F8" w:rsidDel="001B1E9C" w:rsidRDefault="00F931F8" w:rsidP="00085DCB">
            <w:pPr>
              <w:jc w:val="right"/>
              <w:rPr>
                <w:del w:id="649" w:author="Colin Watson" w:date="2015-06-04T13:55:00Z"/>
                <w:rFonts w:ascii="Garamond" w:hAnsi="Garamond"/>
                <w:sz w:val="22"/>
                <w:szCs w:val="22"/>
              </w:rPr>
            </w:pPr>
            <w:del w:id="650" w:author="Colin Watson" w:date="2015-06-04T13:55:00Z">
              <w:r w:rsidRPr="00F931F8" w:rsidDel="001B1E9C">
                <w:rPr>
                  <w:rFonts w:ascii="Garamond" w:hAnsi="Garamond"/>
                  <w:sz w:val="22"/>
                  <w:szCs w:val="22"/>
                </w:rPr>
                <w:delText>80</w:delText>
              </w:r>
            </w:del>
          </w:p>
        </w:tc>
        <w:tc>
          <w:tcPr>
            <w:tcW w:w="737" w:type="dxa"/>
            <w:shd w:val="clear" w:color="auto" w:fill="auto"/>
            <w:tcMar>
              <w:top w:w="113" w:type="dxa"/>
              <w:bottom w:w="113" w:type="dxa"/>
            </w:tcMar>
          </w:tcPr>
          <w:p w14:paraId="5DA4EA85" w14:textId="6E283CA8" w:rsidR="00F931F8" w:rsidRPr="00F931F8" w:rsidDel="001B1E9C" w:rsidRDefault="00F931F8">
            <w:pPr>
              <w:rPr>
                <w:del w:id="651" w:author="Colin Watson" w:date="2015-06-04T13:55:00Z"/>
                <w:rFonts w:ascii="Garamond" w:hAnsi="Garamond"/>
                <w:sz w:val="22"/>
                <w:szCs w:val="22"/>
              </w:rPr>
            </w:pPr>
          </w:p>
        </w:tc>
        <w:tc>
          <w:tcPr>
            <w:tcW w:w="737" w:type="dxa"/>
            <w:shd w:val="clear" w:color="auto" w:fill="auto"/>
            <w:tcMar>
              <w:top w:w="113" w:type="dxa"/>
              <w:bottom w:w="113" w:type="dxa"/>
            </w:tcMar>
          </w:tcPr>
          <w:p w14:paraId="1AC5DB04" w14:textId="18ABEDC6" w:rsidR="00F931F8" w:rsidRPr="00F931F8" w:rsidDel="001B1E9C" w:rsidRDefault="00F931F8">
            <w:pPr>
              <w:rPr>
                <w:del w:id="652" w:author="Colin Watson" w:date="2015-06-04T13:55:00Z"/>
                <w:rFonts w:ascii="Garamond" w:hAnsi="Garamond"/>
                <w:sz w:val="22"/>
                <w:szCs w:val="22"/>
              </w:rPr>
            </w:pPr>
          </w:p>
        </w:tc>
        <w:tc>
          <w:tcPr>
            <w:tcW w:w="5387" w:type="dxa"/>
            <w:shd w:val="clear" w:color="auto" w:fill="auto"/>
            <w:tcMar>
              <w:top w:w="113" w:type="dxa"/>
              <w:bottom w:w="113" w:type="dxa"/>
            </w:tcMar>
          </w:tcPr>
          <w:p w14:paraId="336FF51B" w14:textId="16CD7869" w:rsidR="00F931F8" w:rsidRPr="00F931F8" w:rsidDel="001B1E9C" w:rsidRDefault="00F931F8">
            <w:pPr>
              <w:rPr>
                <w:del w:id="653" w:author="Colin Watson" w:date="2015-06-04T13:55:00Z"/>
                <w:rFonts w:ascii="Garamond" w:hAnsi="Garamond"/>
                <w:sz w:val="22"/>
                <w:szCs w:val="22"/>
              </w:rPr>
            </w:pPr>
          </w:p>
        </w:tc>
      </w:tr>
    </w:tbl>
    <w:p w14:paraId="3AE77FD3" w14:textId="70CDCB9E" w:rsidR="00921D58" w:rsidDel="001B1E9C" w:rsidRDefault="00921D58">
      <w:pPr>
        <w:rPr>
          <w:del w:id="654" w:author="Colin Watson" w:date="2015-06-04T13:55:00Z"/>
          <w:rFonts w:ascii="Garamond" w:hAnsi="Garamond"/>
          <w:sz w:val="20"/>
          <w:szCs w:val="20"/>
        </w:rPr>
      </w:pPr>
    </w:p>
    <w:p w14:paraId="22096C4E" w14:textId="77777777" w:rsidR="00921D58" w:rsidDel="001B1E9C" w:rsidRDefault="00921D58">
      <w:pPr>
        <w:rPr>
          <w:del w:id="655" w:author="Colin Watson" w:date="2015-06-04T13:55:00Z"/>
          <w:rFonts w:ascii="Garamond" w:hAnsi="Garamond"/>
          <w:sz w:val="20"/>
          <w:szCs w:val="20"/>
        </w:rPr>
      </w:pPr>
      <w:del w:id="656" w:author="Colin Watson" w:date="2015-06-04T13:55:00Z">
        <w:r w:rsidDel="001B1E9C">
          <w:rPr>
            <w:rFonts w:ascii="Garamond" w:hAnsi="Garamond"/>
            <w:sz w:val="20"/>
            <w:szCs w:val="20"/>
          </w:rPr>
          <w:br w:type="page"/>
        </w:r>
      </w:del>
    </w:p>
    <w:p w14:paraId="5437BC18" w14:textId="14F80D61" w:rsidR="00921D58" w:rsidRDefault="003658A4" w:rsidP="0035045B">
      <w:del w:id="657" w:author="Colin Watson" w:date="2015-06-04T13:55:00Z">
        <w:r w:rsidDel="001B1E9C">
          <w:delText>Score sheet</w:delText>
        </w:r>
        <w:r w:rsidR="00921D58" w:rsidDel="001B1E9C">
          <w:delText xml:space="preserve"> </w:delText>
        </w:r>
        <w:r w:rsidR="00C21560" w:rsidDel="001B1E9C">
          <w:delText xml:space="preserve">3/3 </w:delText>
        </w:r>
        <w:r w:rsidR="00921D58" w:rsidDel="001B1E9C">
          <w:delText>- Players</w:delText>
        </w:r>
      </w:del>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rsidDel="001B1E9C" w14:paraId="651446B8" w14:textId="7DD45769" w:rsidTr="00921D58">
        <w:trPr>
          <w:del w:id="658" w:author="Colin Watson" w:date="2015-06-04T13:55:00Z"/>
        </w:trPr>
        <w:tc>
          <w:tcPr>
            <w:tcW w:w="3402" w:type="dxa"/>
            <w:tcBorders>
              <w:bottom w:val="nil"/>
              <w:right w:val="single" w:sz="8" w:space="0" w:color="FFFFFF" w:themeColor="background1"/>
            </w:tcBorders>
            <w:shd w:val="clear" w:color="auto" w:fill="17365D" w:themeFill="text2" w:themeFillShade="BF"/>
          </w:tcPr>
          <w:p w14:paraId="6DC0E126" w14:textId="6BF9D5A1" w:rsidR="00921D58" w:rsidDel="001B1E9C" w:rsidRDefault="00921D58" w:rsidP="00F50DC0">
            <w:pPr>
              <w:rPr>
                <w:del w:id="659" w:author="Colin Watson" w:date="2015-06-04T13:55:00Z"/>
                <w:rFonts w:ascii="Garamond" w:hAnsi="Garamond"/>
                <w:sz w:val="20"/>
                <w:szCs w:val="20"/>
              </w:rPr>
            </w:pPr>
            <w:del w:id="660" w:author="Colin Watson" w:date="2015-06-04T13:55:00Z">
              <w:r w:rsidDel="001B1E9C">
                <w:rPr>
                  <w:rFonts w:ascii="Garamond" w:hAnsi="Garamond"/>
                  <w:sz w:val="20"/>
                  <w:szCs w:val="20"/>
                </w:rPr>
                <w:delText>Name</w:delText>
              </w:r>
            </w:del>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1CB0CD5D" w:rsidR="00921D58" w:rsidDel="001B1E9C" w:rsidRDefault="00921D58" w:rsidP="00F50DC0">
            <w:pPr>
              <w:rPr>
                <w:del w:id="661" w:author="Colin Watson" w:date="2015-06-04T13:55:00Z"/>
                <w:rFonts w:ascii="Garamond" w:hAnsi="Garamond"/>
                <w:sz w:val="20"/>
                <w:szCs w:val="20"/>
              </w:rPr>
            </w:pPr>
            <w:del w:id="662" w:author="Colin Watson" w:date="2015-06-04T13:55:00Z">
              <w:r w:rsidDel="001B1E9C">
                <w:rPr>
                  <w:rFonts w:ascii="Garamond" w:hAnsi="Garamond"/>
                  <w:sz w:val="20"/>
                  <w:szCs w:val="20"/>
                </w:rPr>
                <w:delText>Requirements</w:delText>
              </w:r>
            </w:del>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B398FD3" w:rsidR="00921D58" w:rsidDel="001B1E9C" w:rsidRDefault="00921D58" w:rsidP="00F50DC0">
            <w:pPr>
              <w:rPr>
                <w:del w:id="663" w:author="Colin Watson" w:date="2015-06-04T13:55:00Z"/>
                <w:rFonts w:ascii="Garamond" w:hAnsi="Garamond"/>
                <w:sz w:val="20"/>
                <w:szCs w:val="20"/>
              </w:rPr>
            </w:pPr>
            <w:del w:id="664" w:author="Colin Watson" w:date="2015-06-04T13:55:00Z">
              <w:r w:rsidDel="001B1E9C">
                <w:rPr>
                  <w:rFonts w:ascii="Garamond" w:hAnsi="Garamond"/>
                  <w:sz w:val="20"/>
                  <w:szCs w:val="20"/>
                </w:rPr>
                <w:delText>Rounds</w:delText>
              </w:r>
            </w:del>
          </w:p>
        </w:tc>
        <w:tc>
          <w:tcPr>
            <w:tcW w:w="1134" w:type="dxa"/>
            <w:tcBorders>
              <w:left w:val="single" w:sz="8" w:space="0" w:color="FFFFFF" w:themeColor="background1"/>
              <w:bottom w:val="nil"/>
            </w:tcBorders>
            <w:shd w:val="clear" w:color="auto" w:fill="17365D" w:themeFill="text2" w:themeFillShade="BF"/>
          </w:tcPr>
          <w:p w14:paraId="11D8891C" w14:textId="7908B6D3" w:rsidR="00921D58" w:rsidDel="001B1E9C" w:rsidRDefault="00921D58" w:rsidP="00F50DC0">
            <w:pPr>
              <w:rPr>
                <w:del w:id="665" w:author="Colin Watson" w:date="2015-06-04T13:55:00Z"/>
                <w:rFonts w:ascii="Garamond" w:hAnsi="Garamond"/>
                <w:sz w:val="20"/>
                <w:szCs w:val="20"/>
              </w:rPr>
            </w:pPr>
            <w:del w:id="666" w:author="Colin Watson" w:date="2015-06-04T13:55:00Z">
              <w:r w:rsidDel="001B1E9C">
                <w:rPr>
                  <w:rFonts w:ascii="Garamond" w:hAnsi="Garamond"/>
                  <w:sz w:val="20"/>
                  <w:szCs w:val="20"/>
                </w:rPr>
                <w:delText>Total</w:delText>
              </w:r>
            </w:del>
          </w:p>
        </w:tc>
        <w:tc>
          <w:tcPr>
            <w:tcW w:w="1134" w:type="dxa"/>
            <w:tcBorders>
              <w:left w:val="single" w:sz="8" w:space="0" w:color="FFFFFF" w:themeColor="background1"/>
              <w:bottom w:val="nil"/>
            </w:tcBorders>
            <w:shd w:val="clear" w:color="auto" w:fill="17365D" w:themeFill="text2" w:themeFillShade="BF"/>
          </w:tcPr>
          <w:p w14:paraId="3C27E0EA" w14:textId="56FB32AF" w:rsidR="00921D58" w:rsidDel="001B1E9C" w:rsidRDefault="00921D58" w:rsidP="00F50DC0">
            <w:pPr>
              <w:rPr>
                <w:del w:id="667" w:author="Colin Watson" w:date="2015-06-04T13:55:00Z"/>
                <w:rFonts w:ascii="Garamond" w:hAnsi="Garamond"/>
                <w:sz w:val="20"/>
                <w:szCs w:val="20"/>
              </w:rPr>
            </w:pPr>
            <w:del w:id="668" w:author="Colin Watson" w:date="2015-06-04T13:55:00Z">
              <w:r w:rsidDel="001B1E9C">
                <w:rPr>
                  <w:rFonts w:ascii="Garamond" w:hAnsi="Garamond"/>
                  <w:sz w:val="20"/>
                  <w:szCs w:val="20"/>
                </w:rPr>
                <w:delText>Rank</w:delText>
              </w:r>
            </w:del>
          </w:p>
        </w:tc>
      </w:tr>
      <w:tr w:rsidR="00921D58" w:rsidDel="001B1E9C" w14:paraId="36CC810B" w14:textId="2882FBDB" w:rsidTr="00F50DC0">
        <w:trPr>
          <w:del w:id="669" w:author="Colin Watson" w:date="2015-06-04T13:55:00Z"/>
        </w:trPr>
        <w:tc>
          <w:tcPr>
            <w:tcW w:w="3402" w:type="dxa"/>
            <w:tcBorders>
              <w:top w:val="nil"/>
              <w:right w:val="single" w:sz="8" w:space="0" w:color="FFFFFF" w:themeColor="background1"/>
            </w:tcBorders>
            <w:shd w:val="clear" w:color="auto" w:fill="17365D" w:themeFill="text2" w:themeFillShade="BF"/>
          </w:tcPr>
          <w:p w14:paraId="6362B6D7" w14:textId="562A504D" w:rsidR="00921D58" w:rsidDel="001B1E9C" w:rsidRDefault="00921D58" w:rsidP="00F50DC0">
            <w:pPr>
              <w:rPr>
                <w:del w:id="670" w:author="Colin Watson" w:date="2015-06-04T13:55:00Z"/>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A1ED4E7" w:rsidR="00921D58" w:rsidDel="001B1E9C" w:rsidRDefault="00921D58" w:rsidP="00F50DC0">
            <w:pPr>
              <w:rPr>
                <w:del w:id="671" w:author="Colin Watson" w:date="2015-06-04T13:55:00Z"/>
                <w:rFonts w:ascii="Garamond" w:hAnsi="Garamond"/>
                <w:sz w:val="20"/>
                <w:szCs w:val="20"/>
              </w:rPr>
            </w:pPr>
            <w:del w:id="672" w:author="Colin Watson" w:date="2015-06-04T13:55:00Z">
              <w:r w:rsidDel="001B1E9C">
                <w:rPr>
                  <w:rFonts w:ascii="Garamond" w:hAnsi="Garamond"/>
                  <w:sz w:val="20"/>
                  <w:szCs w:val="20"/>
                </w:rPr>
                <w:delText>Tally</w:delText>
              </w:r>
            </w:del>
          </w:p>
        </w:tc>
        <w:tc>
          <w:tcPr>
            <w:tcW w:w="1134" w:type="dxa"/>
            <w:tcBorders>
              <w:top w:val="nil"/>
              <w:left w:val="nil"/>
              <w:right w:val="single" w:sz="8" w:space="0" w:color="FFFFFF" w:themeColor="background1"/>
            </w:tcBorders>
            <w:shd w:val="clear" w:color="auto" w:fill="17365D" w:themeFill="text2" w:themeFillShade="BF"/>
          </w:tcPr>
          <w:p w14:paraId="600BD088" w14:textId="05E7A8E1" w:rsidR="00921D58" w:rsidDel="001B1E9C" w:rsidRDefault="00921D58" w:rsidP="00F50DC0">
            <w:pPr>
              <w:rPr>
                <w:del w:id="673" w:author="Colin Watson" w:date="2015-06-04T13:55:00Z"/>
                <w:rFonts w:ascii="Garamond" w:hAnsi="Garamond"/>
                <w:sz w:val="20"/>
                <w:szCs w:val="20"/>
              </w:rPr>
            </w:pPr>
            <w:del w:id="674" w:author="Colin Watson" w:date="2015-06-04T13:55:00Z">
              <w:r w:rsidDel="001B1E9C">
                <w:rPr>
                  <w:rFonts w:ascii="Garamond" w:hAnsi="Garamond"/>
                  <w:sz w:val="20"/>
                  <w:szCs w:val="20"/>
                </w:rPr>
                <w:delText>Sub-total</w:delText>
              </w:r>
            </w:del>
          </w:p>
        </w:tc>
        <w:tc>
          <w:tcPr>
            <w:tcW w:w="3402" w:type="dxa"/>
            <w:tcBorders>
              <w:top w:val="nil"/>
              <w:left w:val="single" w:sz="8" w:space="0" w:color="FFFFFF" w:themeColor="background1"/>
              <w:right w:val="nil"/>
            </w:tcBorders>
            <w:shd w:val="clear" w:color="auto" w:fill="17365D" w:themeFill="text2" w:themeFillShade="BF"/>
          </w:tcPr>
          <w:p w14:paraId="404BCB8C" w14:textId="60F85410" w:rsidR="00921D58" w:rsidDel="001B1E9C" w:rsidRDefault="00921D58" w:rsidP="00F50DC0">
            <w:pPr>
              <w:rPr>
                <w:del w:id="675" w:author="Colin Watson" w:date="2015-06-04T13:55:00Z"/>
                <w:rFonts w:ascii="Garamond" w:hAnsi="Garamond"/>
                <w:sz w:val="20"/>
                <w:szCs w:val="20"/>
              </w:rPr>
            </w:pPr>
            <w:del w:id="676" w:author="Colin Watson" w:date="2015-06-04T13:55:00Z">
              <w:r w:rsidDel="001B1E9C">
                <w:rPr>
                  <w:rFonts w:ascii="Garamond" w:hAnsi="Garamond"/>
                  <w:sz w:val="20"/>
                  <w:szCs w:val="20"/>
                </w:rPr>
                <w:delText>Tally</w:delText>
              </w:r>
            </w:del>
          </w:p>
        </w:tc>
        <w:tc>
          <w:tcPr>
            <w:tcW w:w="1134" w:type="dxa"/>
            <w:tcBorders>
              <w:top w:val="nil"/>
              <w:left w:val="nil"/>
              <w:right w:val="single" w:sz="8" w:space="0" w:color="FFFFFF" w:themeColor="background1"/>
            </w:tcBorders>
            <w:shd w:val="clear" w:color="auto" w:fill="17365D" w:themeFill="text2" w:themeFillShade="BF"/>
          </w:tcPr>
          <w:p w14:paraId="2E8D9810" w14:textId="5CDBB7BA" w:rsidR="00921D58" w:rsidDel="001B1E9C" w:rsidRDefault="00921D58" w:rsidP="00F50DC0">
            <w:pPr>
              <w:rPr>
                <w:del w:id="677" w:author="Colin Watson" w:date="2015-06-04T13:55:00Z"/>
                <w:rFonts w:ascii="Garamond" w:hAnsi="Garamond"/>
                <w:sz w:val="20"/>
                <w:szCs w:val="20"/>
              </w:rPr>
            </w:pPr>
            <w:del w:id="678" w:author="Colin Watson" w:date="2015-06-04T13:55:00Z">
              <w:r w:rsidDel="001B1E9C">
                <w:rPr>
                  <w:rFonts w:ascii="Garamond" w:hAnsi="Garamond"/>
                  <w:sz w:val="20"/>
                  <w:szCs w:val="20"/>
                </w:rPr>
                <w:delText>Sub-total</w:delText>
              </w:r>
            </w:del>
          </w:p>
        </w:tc>
        <w:tc>
          <w:tcPr>
            <w:tcW w:w="1134" w:type="dxa"/>
            <w:tcBorders>
              <w:top w:val="nil"/>
              <w:left w:val="single" w:sz="8" w:space="0" w:color="FFFFFF" w:themeColor="background1"/>
            </w:tcBorders>
            <w:shd w:val="clear" w:color="auto" w:fill="17365D" w:themeFill="text2" w:themeFillShade="BF"/>
          </w:tcPr>
          <w:p w14:paraId="0C2714AF" w14:textId="742452FA" w:rsidR="00921D58" w:rsidDel="001B1E9C" w:rsidRDefault="00921D58" w:rsidP="00F50DC0">
            <w:pPr>
              <w:rPr>
                <w:del w:id="679" w:author="Colin Watson" w:date="2015-06-04T13:55:00Z"/>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30903D0D" w:rsidR="00921D58" w:rsidDel="001B1E9C" w:rsidRDefault="00921D58" w:rsidP="00F50DC0">
            <w:pPr>
              <w:rPr>
                <w:del w:id="680" w:author="Colin Watson" w:date="2015-06-04T13:55:00Z"/>
                <w:rFonts w:ascii="Garamond" w:hAnsi="Garamond"/>
                <w:sz w:val="20"/>
                <w:szCs w:val="20"/>
              </w:rPr>
            </w:pPr>
          </w:p>
        </w:tc>
      </w:tr>
      <w:tr w:rsidR="00921D58" w:rsidDel="001B1E9C" w14:paraId="66F23BD2" w14:textId="35241B01" w:rsidTr="00F931F8">
        <w:trPr>
          <w:del w:id="681" w:author="Colin Watson" w:date="2015-06-04T13:55:00Z"/>
        </w:trPr>
        <w:tc>
          <w:tcPr>
            <w:tcW w:w="3402" w:type="dxa"/>
            <w:shd w:val="clear" w:color="auto" w:fill="auto"/>
            <w:tcMar>
              <w:top w:w="113" w:type="dxa"/>
              <w:bottom w:w="113" w:type="dxa"/>
            </w:tcMar>
          </w:tcPr>
          <w:p w14:paraId="09A2044A" w14:textId="4404DC1F" w:rsidR="00921D58" w:rsidRPr="00F931F8" w:rsidDel="001B1E9C" w:rsidRDefault="00921D58" w:rsidP="00F50DC0">
            <w:pPr>
              <w:rPr>
                <w:del w:id="68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097D69C1" w:rsidR="00921D58" w:rsidRPr="00F931F8" w:rsidDel="001B1E9C" w:rsidRDefault="00921D58" w:rsidP="00F50DC0">
            <w:pPr>
              <w:rPr>
                <w:del w:id="683" w:author="Colin Watson" w:date="2015-06-04T13:55:00Z"/>
                <w:rFonts w:ascii="Garamond" w:hAnsi="Garamond"/>
                <w:sz w:val="22"/>
                <w:szCs w:val="22"/>
              </w:rPr>
            </w:pPr>
          </w:p>
        </w:tc>
        <w:tc>
          <w:tcPr>
            <w:tcW w:w="1134" w:type="dxa"/>
            <w:shd w:val="clear" w:color="auto" w:fill="auto"/>
            <w:tcMar>
              <w:top w:w="113" w:type="dxa"/>
              <w:bottom w:w="113" w:type="dxa"/>
            </w:tcMar>
          </w:tcPr>
          <w:p w14:paraId="5F7125FE" w14:textId="2B4ED872" w:rsidR="00921D58" w:rsidRPr="00F931F8" w:rsidDel="001B1E9C" w:rsidRDefault="00921D58" w:rsidP="00F50DC0">
            <w:pPr>
              <w:rPr>
                <w:del w:id="684"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0AD26442" w:rsidR="00921D58" w:rsidRPr="00F931F8" w:rsidDel="001B1E9C" w:rsidRDefault="00921D58" w:rsidP="00F50DC0">
            <w:pPr>
              <w:rPr>
                <w:del w:id="685" w:author="Colin Watson" w:date="2015-06-04T13:55:00Z"/>
                <w:rFonts w:ascii="Garamond" w:hAnsi="Garamond"/>
                <w:sz w:val="22"/>
                <w:szCs w:val="22"/>
              </w:rPr>
            </w:pPr>
          </w:p>
        </w:tc>
        <w:tc>
          <w:tcPr>
            <w:tcW w:w="1134" w:type="dxa"/>
            <w:shd w:val="clear" w:color="auto" w:fill="auto"/>
            <w:tcMar>
              <w:top w:w="113" w:type="dxa"/>
              <w:bottom w:w="113" w:type="dxa"/>
            </w:tcMar>
          </w:tcPr>
          <w:p w14:paraId="2EC7B1DD" w14:textId="445CFF75" w:rsidR="00921D58" w:rsidRPr="00F931F8" w:rsidDel="001B1E9C" w:rsidRDefault="00921D58" w:rsidP="00F50DC0">
            <w:pPr>
              <w:rPr>
                <w:del w:id="686"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3EC11048" w:rsidR="00921D58" w:rsidRPr="00F931F8" w:rsidDel="001B1E9C" w:rsidRDefault="00921D58" w:rsidP="00F50DC0">
            <w:pPr>
              <w:rPr>
                <w:del w:id="687" w:author="Colin Watson" w:date="2015-06-04T13:55:00Z"/>
                <w:rFonts w:ascii="Garamond" w:hAnsi="Garamond"/>
                <w:sz w:val="22"/>
                <w:szCs w:val="22"/>
              </w:rPr>
            </w:pPr>
          </w:p>
        </w:tc>
        <w:tc>
          <w:tcPr>
            <w:tcW w:w="1134" w:type="dxa"/>
            <w:shd w:val="clear" w:color="auto" w:fill="auto"/>
            <w:tcMar>
              <w:top w:w="113" w:type="dxa"/>
              <w:bottom w:w="113" w:type="dxa"/>
            </w:tcMar>
          </w:tcPr>
          <w:p w14:paraId="02122F48" w14:textId="0F9A7FC3" w:rsidR="00921D58" w:rsidRPr="00F931F8" w:rsidDel="001B1E9C" w:rsidRDefault="00921D58" w:rsidP="00F50DC0">
            <w:pPr>
              <w:rPr>
                <w:del w:id="688" w:author="Colin Watson" w:date="2015-06-04T13:55:00Z"/>
                <w:rFonts w:ascii="Garamond" w:hAnsi="Garamond"/>
                <w:sz w:val="22"/>
                <w:szCs w:val="22"/>
              </w:rPr>
            </w:pPr>
          </w:p>
        </w:tc>
      </w:tr>
      <w:tr w:rsidR="00921D58" w:rsidDel="001B1E9C" w14:paraId="4107CED6" w14:textId="44B61708" w:rsidTr="00F931F8">
        <w:trPr>
          <w:del w:id="689" w:author="Colin Watson" w:date="2015-06-04T13:55:00Z"/>
        </w:trPr>
        <w:tc>
          <w:tcPr>
            <w:tcW w:w="3402" w:type="dxa"/>
            <w:shd w:val="clear" w:color="auto" w:fill="auto"/>
            <w:tcMar>
              <w:top w:w="113" w:type="dxa"/>
              <w:bottom w:w="113" w:type="dxa"/>
            </w:tcMar>
          </w:tcPr>
          <w:p w14:paraId="4F544D24" w14:textId="452CD3EC" w:rsidR="00921D58" w:rsidRPr="00F931F8" w:rsidDel="001B1E9C" w:rsidRDefault="00921D58" w:rsidP="00F50DC0">
            <w:pPr>
              <w:rPr>
                <w:del w:id="690"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63CAE76A" w:rsidR="00921D58" w:rsidRPr="00F931F8" w:rsidDel="001B1E9C" w:rsidRDefault="00921D58" w:rsidP="00F50DC0">
            <w:pPr>
              <w:rPr>
                <w:del w:id="691" w:author="Colin Watson" w:date="2015-06-04T13:55:00Z"/>
                <w:rFonts w:ascii="Garamond" w:hAnsi="Garamond"/>
                <w:sz w:val="22"/>
                <w:szCs w:val="22"/>
              </w:rPr>
            </w:pPr>
          </w:p>
        </w:tc>
        <w:tc>
          <w:tcPr>
            <w:tcW w:w="1134" w:type="dxa"/>
            <w:shd w:val="clear" w:color="auto" w:fill="auto"/>
            <w:tcMar>
              <w:top w:w="113" w:type="dxa"/>
              <w:bottom w:w="113" w:type="dxa"/>
            </w:tcMar>
          </w:tcPr>
          <w:p w14:paraId="5CA41E61" w14:textId="7A1CAFCF" w:rsidR="00921D58" w:rsidRPr="00F931F8" w:rsidDel="001B1E9C" w:rsidRDefault="00921D58" w:rsidP="00F50DC0">
            <w:pPr>
              <w:rPr>
                <w:del w:id="69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3991A464" w:rsidR="00921D58" w:rsidRPr="00F931F8" w:rsidDel="001B1E9C" w:rsidRDefault="00921D58" w:rsidP="00F50DC0">
            <w:pPr>
              <w:rPr>
                <w:del w:id="693" w:author="Colin Watson" w:date="2015-06-04T13:55:00Z"/>
                <w:rFonts w:ascii="Garamond" w:hAnsi="Garamond"/>
                <w:sz w:val="22"/>
                <w:szCs w:val="22"/>
              </w:rPr>
            </w:pPr>
          </w:p>
        </w:tc>
        <w:tc>
          <w:tcPr>
            <w:tcW w:w="1134" w:type="dxa"/>
            <w:shd w:val="clear" w:color="auto" w:fill="auto"/>
            <w:tcMar>
              <w:top w:w="113" w:type="dxa"/>
              <w:bottom w:w="113" w:type="dxa"/>
            </w:tcMar>
          </w:tcPr>
          <w:p w14:paraId="19A8E63D" w14:textId="235C647A" w:rsidR="00921D58" w:rsidRPr="00F931F8" w:rsidDel="001B1E9C" w:rsidRDefault="00921D58" w:rsidP="00F50DC0">
            <w:pPr>
              <w:rPr>
                <w:del w:id="694"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2A874F20" w:rsidR="00921D58" w:rsidRPr="00F931F8" w:rsidDel="001B1E9C" w:rsidRDefault="00921D58" w:rsidP="00F50DC0">
            <w:pPr>
              <w:rPr>
                <w:del w:id="695" w:author="Colin Watson" w:date="2015-06-04T13:55:00Z"/>
                <w:rFonts w:ascii="Garamond" w:hAnsi="Garamond"/>
                <w:sz w:val="22"/>
                <w:szCs w:val="22"/>
              </w:rPr>
            </w:pPr>
          </w:p>
        </w:tc>
        <w:tc>
          <w:tcPr>
            <w:tcW w:w="1134" w:type="dxa"/>
            <w:shd w:val="clear" w:color="auto" w:fill="auto"/>
            <w:tcMar>
              <w:top w:w="113" w:type="dxa"/>
              <w:bottom w:w="113" w:type="dxa"/>
            </w:tcMar>
          </w:tcPr>
          <w:p w14:paraId="0B3E5F29" w14:textId="23F337F2" w:rsidR="00921D58" w:rsidRPr="00F931F8" w:rsidDel="001B1E9C" w:rsidRDefault="00921D58" w:rsidP="00F50DC0">
            <w:pPr>
              <w:rPr>
                <w:del w:id="696" w:author="Colin Watson" w:date="2015-06-04T13:55:00Z"/>
                <w:rFonts w:ascii="Garamond" w:hAnsi="Garamond"/>
                <w:sz w:val="22"/>
                <w:szCs w:val="22"/>
              </w:rPr>
            </w:pPr>
          </w:p>
        </w:tc>
      </w:tr>
      <w:tr w:rsidR="00921D58" w:rsidDel="001B1E9C" w14:paraId="06EF8397" w14:textId="0179F27F" w:rsidTr="00F931F8">
        <w:trPr>
          <w:del w:id="697" w:author="Colin Watson" w:date="2015-06-04T13:55:00Z"/>
        </w:trPr>
        <w:tc>
          <w:tcPr>
            <w:tcW w:w="3402" w:type="dxa"/>
            <w:shd w:val="clear" w:color="auto" w:fill="auto"/>
            <w:tcMar>
              <w:top w:w="113" w:type="dxa"/>
              <w:bottom w:w="113" w:type="dxa"/>
            </w:tcMar>
          </w:tcPr>
          <w:p w14:paraId="290908C0" w14:textId="189E58C3" w:rsidR="00921D58" w:rsidRPr="00F931F8" w:rsidDel="001B1E9C" w:rsidRDefault="00921D58" w:rsidP="00F50DC0">
            <w:pPr>
              <w:rPr>
                <w:del w:id="698"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0DBFF5ED" w:rsidR="00921D58" w:rsidRPr="00F931F8" w:rsidDel="001B1E9C" w:rsidRDefault="00921D58" w:rsidP="00F50DC0">
            <w:pPr>
              <w:rPr>
                <w:del w:id="699" w:author="Colin Watson" w:date="2015-06-04T13:55:00Z"/>
                <w:rFonts w:ascii="Garamond" w:hAnsi="Garamond"/>
                <w:sz w:val="22"/>
                <w:szCs w:val="22"/>
              </w:rPr>
            </w:pPr>
          </w:p>
        </w:tc>
        <w:tc>
          <w:tcPr>
            <w:tcW w:w="1134" w:type="dxa"/>
            <w:shd w:val="clear" w:color="auto" w:fill="auto"/>
            <w:tcMar>
              <w:top w:w="113" w:type="dxa"/>
              <w:bottom w:w="113" w:type="dxa"/>
            </w:tcMar>
          </w:tcPr>
          <w:p w14:paraId="505417CE" w14:textId="184A4AB5" w:rsidR="00921D58" w:rsidRPr="00F931F8" w:rsidDel="001B1E9C" w:rsidRDefault="00921D58" w:rsidP="00F50DC0">
            <w:pPr>
              <w:rPr>
                <w:del w:id="700"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7520D1C6" w:rsidR="00921D58" w:rsidRPr="00F931F8" w:rsidDel="001B1E9C" w:rsidRDefault="00921D58" w:rsidP="00F50DC0">
            <w:pPr>
              <w:rPr>
                <w:del w:id="701" w:author="Colin Watson" w:date="2015-06-04T13:55:00Z"/>
                <w:rFonts w:ascii="Garamond" w:hAnsi="Garamond"/>
                <w:sz w:val="22"/>
                <w:szCs w:val="22"/>
              </w:rPr>
            </w:pPr>
          </w:p>
        </w:tc>
        <w:tc>
          <w:tcPr>
            <w:tcW w:w="1134" w:type="dxa"/>
            <w:shd w:val="clear" w:color="auto" w:fill="auto"/>
            <w:tcMar>
              <w:top w:w="113" w:type="dxa"/>
              <w:bottom w:w="113" w:type="dxa"/>
            </w:tcMar>
          </w:tcPr>
          <w:p w14:paraId="23A7D606" w14:textId="071C98D6" w:rsidR="00921D58" w:rsidRPr="00F931F8" w:rsidDel="001B1E9C" w:rsidRDefault="00921D58" w:rsidP="00F50DC0">
            <w:pPr>
              <w:rPr>
                <w:del w:id="702"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6F1FFF9D" w:rsidR="00921D58" w:rsidRPr="00F931F8" w:rsidDel="001B1E9C" w:rsidRDefault="00921D58" w:rsidP="00F50DC0">
            <w:pPr>
              <w:rPr>
                <w:del w:id="703" w:author="Colin Watson" w:date="2015-06-04T13:55:00Z"/>
                <w:rFonts w:ascii="Garamond" w:hAnsi="Garamond"/>
                <w:sz w:val="22"/>
                <w:szCs w:val="22"/>
              </w:rPr>
            </w:pPr>
          </w:p>
        </w:tc>
        <w:tc>
          <w:tcPr>
            <w:tcW w:w="1134" w:type="dxa"/>
            <w:shd w:val="clear" w:color="auto" w:fill="auto"/>
            <w:tcMar>
              <w:top w:w="113" w:type="dxa"/>
              <w:bottom w:w="113" w:type="dxa"/>
            </w:tcMar>
          </w:tcPr>
          <w:p w14:paraId="00584395" w14:textId="399E1AE1" w:rsidR="00921D58" w:rsidRPr="00F931F8" w:rsidDel="001B1E9C" w:rsidRDefault="00921D58" w:rsidP="00F50DC0">
            <w:pPr>
              <w:rPr>
                <w:del w:id="704" w:author="Colin Watson" w:date="2015-06-04T13:55:00Z"/>
                <w:rFonts w:ascii="Garamond" w:hAnsi="Garamond"/>
                <w:sz w:val="22"/>
                <w:szCs w:val="22"/>
              </w:rPr>
            </w:pPr>
          </w:p>
        </w:tc>
      </w:tr>
      <w:tr w:rsidR="00921D58" w:rsidDel="001B1E9C" w14:paraId="01577171" w14:textId="12420EA8" w:rsidTr="00F931F8">
        <w:trPr>
          <w:del w:id="705" w:author="Colin Watson" w:date="2015-06-04T13:55:00Z"/>
        </w:trPr>
        <w:tc>
          <w:tcPr>
            <w:tcW w:w="3402" w:type="dxa"/>
            <w:shd w:val="clear" w:color="auto" w:fill="auto"/>
            <w:tcMar>
              <w:top w:w="113" w:type="dxa"/>
              <w:bottom w:w="113" w:type="dxa"/>
            </w:tcMar>
          </w:tcPr>
          <w:p w14:paraId="35716CFA" w14:textId="3E58B3ED" w:rsidR="00921D58" w:rsidRPr="00F931F8" w:rsidDel="001B1E9C" w:rsidRDefault="00921D58" w:rsidP="00F50DC0">
            <w:pPr>
              <w:rPr>
                <w:del w:id="706"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6BFB5101" w:rsidR="00921D58" w:rsidRPr="00F931F8" w:rsidDel="001B1E9C" w:rsidRDefault="00921D58" w:rsidP="00F50DC0">
            <w:pPr>
              <w:rPr>
                <w:del w:id="707" w:author="Colin Watson" w:date="2015-06-04T13:55:00Z"/>
                <w:rFonts w:ascii="Garamond" w:hAnsi="Garamond"/>
                <w:sz w:val="22"/>
                <w:szCs w:val="22"/>
              </w:rPr>
            </w:pPr>
          </w:p>
        </w:tc>
        <w:tc>
          <w:tcPr>
            <w:tcW w:w="1134" w:type="dxa"/>
            <w:shd w:val="clear" w:color="auto" w:fill="auto"/>
            <w:tcMar>
              <w:top w:w="113" w:type="dxa"/>
              <w:bottom w:w="113" w:type="dxa"/>
            </w:tcMar>
          </w:tcPr>
          <w:p w14:paraId="471D483C" w14:textId="235F8ABA" w:rsidR="00921D58" w:rsidRPr="00F931F8" w:rsidDel="001B1E9C" w:rsidRDefault="00921D58" w:rsidP="00F50DC0">
            <w:pPr>
              <w:rPr>
                <w:del w:id="708"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2359C2AF" w:rsidR="00921D58" w:rsidRPr="00F931F8" w:rsidDel="001B1E9C" w:rsidRDefault="00921D58" w:rsidP="00F50DC0">
            <w:pPr>
              <w:rPr>
                <w:del w:id="709" w:author="Colin Watson" w:date="2015-06-04T13:55:00Z"/>
                <w:rFonts w:ascii="Garamond" w:hAnsi="Garamond"/>
                <w:sz w:val="22"/>
                <w:szCs w:val="22"/>
              </w:rPr>
            </w:pPr>
          </w:p>
        </w:tc>
        <w:tc>
          <w:tcPr>
            <w:tcW w:w="1134" w:type="dxa"/>
            <w:shd w:val="clear" w:color="auto" w:fill="auto"/>
            <w:tcMar>
              <w:top w:w="113" w:type="dxa"/>
              <w:bottom w:w="113" w:type="dxa"/>
            </w:tcMar>
          </w:tcPr>
          <w:p w14:paraId="087CF815" w14:textId="458E877E" w:rsidR="00921D58" w:rsidRPr="00F931F8" w:rsidDel="001B1E9C" w:rsidRDefault="00921D58" w:rsidP="00F50DC0">
            <w:pPr>
              <w:rPr>
                <w:del w:id="710"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07F0D766" w:rsidR="00921D58" w:rsidRPr="00F931F8" w:rsidDel="001B1E9C" w:rsidRDefault="00921D58" w:rsidP="00F50DC0">
            <w:pPr>
              <w:rPr>
                <w:del w:id="711" w:author="Colin Watson" w:date="2015-06-04T13:55:00Z"/>
                <w:rFonts w:ascii="Garamond" w:hAnsi="Garamond"/>
                <w:sz w:val="22"/>
                <w:szCs w:val="22"/>
              </w:rPr>
            </w:pPr>
          </w:p>
        </w:tc>
        <w:tc>
          <w:tcPr>
            <w:tcW w:w="1134" w:type="dxa"/>
            <w:shd w:val="clear" w:color="auto" w:fill="auto"/>
            <w:tcMar>
              <w:top w:w="113" w:type="dxa"/>
              <w:bottom w:w="113" w:type="dxa"/>
            </w:tcMar>
          </w:tcPr>
          <w:p w14:paraId="140D449C" w14:textId="3D8429BD" w:rsidR="00921D58" w:rsidRPr="00F931F8" w:rsidDel="001B1E9C" w:rsidRDefault="00921D58" w:rsidP="00F50DC0">
            <w:pPr>
              <w:rPr>
                <w:del w:id="712" w:author="Colin Watson" w:date="2015-06-04T13:55:00Z"/>
                <w:rFonts w:ascii="Garamond" w:hAnsi="Garamond"/>
                <w:sz w:val="22"/>
                <w:szCs w:val="22"/>
              </w:rPr>
            </w:pPr>
          </w:p>
        </w:tc>
      </w:tr>
      <w:tr w:rsidR="00921D58" w:rsidDel="001B1E9C" w14:paraId="418DF684" w14:textId="2014898E" w:rsidTr="00F931F8">
        <w:trPr>
          <w:del w:id="713" w:author="Colin Watson" w:date="2015-06-04T13:55:00Z"/>
        </w:trPr>
        <w:tc>
          <w:tcPr>
            <w:tcW w:w="3402" w:type="dxa"/>
            <w:shd w:val="clear" w:color="auto" w:fill="auto"/>
            <w:tcMar>
              <w:top w:w="113" w:type="dxa"/>
              <w:bottom w:w="113" w:type="dxa"/>
            </w:tcMar>
          </w:tcPr>
          <w:p w14:paraId="45F4607E" w14:textId="0B38F217" w:rsidR="00921D58" w:rsidRPr="00F931F8" w:rsidDel="001B1E9C" w:rsidRDefault="00921D58" w:rsidP="00F50DC0">
            <w:pPr>
              <w:rPr>
                <w:del w:id="714"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22AC1288" w:rsidR="00921D58" w:rsidRPr="00F931F8" w:rsidDel="001B1E9C" w:rsidRDefault="00921D58" w:rsidP="00F50DC0">
            <w:pPr>
              <w:rPr>
                <w:del w:id="715" w:author="Colin Watson" w:date="2015-06-04T13:55:00Z"/>
                <w:rFonts w:ascii="Garamond" w:hAnsi="Garamond"/>
                <w:sz w:val="22"/>
                <w:szCs w:val="22"/>
              </w:rPr>
            </w:pPr>
          </w:p>
        </w:tc>
        <w:tc>
          <w:tcPr>
            <w:tcW w:w="1134" w:type="dxa"/>
            <w:shd w:val="clear" w:color="auto" w:fill="auto"/>
            <w:tcMar>
              <w:top w:w="113" w:type="dxa"/>
              <w:bottom w:w="113" w:type="dxa"/>
            </w:tcMar>
          </w:tcPr>
          <w:p w14:paraId="5D8B31B8" w14:textId="3E4FAB65" w:rsidR="00921D58" w:rsidRPr="00F931F8" w:rsidDel="001B1E9C" w:rsidRDefault="00921D58" w:rsidP="00F50DC0">
            <w:pPr>
              <w:rPr>
                <w:del w:id="716"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116F202E" w:rsidR="00921D58" w:rsidRPr="00F931F8" w:rsidDel="001B1E9C" w:rsidRDefault="00921D58" w:rsidP="00F50DC0">
            <w:pPr>
              <w:rPr>
                <w:del w:id="717" w:author="Colin Watson" w:date="2015-06-04T13:55:00Z"/>
                <w:rFonts w:ascii="Garamond" w:hAnsi="Garamond"/>
                <w:sz w:val="22"/>
                <w:szCs w:val="22"/>
              </w:rPr>
            </w:pPr>
          </w:p>
        </w:tc>
        <w:tc>
          <w:tcPr>
            <w:tcW w:w="1134" w:type="dxa"/>
            <w:shd w:val="clear" w:color="auto" w:fill="auto"/>
            <w:tcMar>
              <w:top w:w="113" w:type="dxa"/>
              <w:bottom w:w="113" w:type="dxa"/>
            </w:tcMar>
          </w:tcPr>
          <w:p w14:paraId="3F9B6658" w14:textId="6F323A0F" w:rsidR="00921D58" w:rsidRPr="00F931F8" w:rsidDel="001B1E9C" w:rsidRDefault="00921D58" w:rsidP="00F50DC0">
            <w:pPr>
              <w:rPr>
                <w:del w:id="718"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4EA37E0" w:rsidR="00921D58" w:rsidRPr="00F931F8" w:rsidDel="001B1E9C" w:rsidRDefault="00921D58" w:rsidP="00F50DC0">
            <w:pPr>
              <w:rPr>
                <w:del w:id="719" w:author="Colin Watson" w:date="2015-06-04T13:55:00Z"/>
                <w:rFonts w:ascii="Garamond" w:hAnsi="Garamond"/>
                <w:sz w:val="22"/>
                <w:szCs w:val="22"/>
              </w:rPr>
            </w:pPr>
          </w:p>
        </w:tc>
        <w:tc>
          <w:tcPr>
            <w:tcW w:w="1134" w:type="dxa"/>
            <w:shd w:val="clear" w:color="auto" w:fill="auto"/>
            <w:tcMar>
              <w:top w:w="113" w:type="dxa"/>
              <w:bottom w:w="113" w:type="dxa"/>
            </w:tcMar>
          </w:tcPr>
          <w:p w14:paraId="16CCF69A" w14:textId="586E71E7" w:rsidR="00921D58" w:rsidRPr="00F931F8" w:rsidDel="001B1E9C" w:rsidRDefault="00921D58" w:rsidP="00F50DC0">
            <w:pPr>
              <w:rPr>
                <w:del w:id="720" w:author="Colin Watson" w:date="2015-06-04T13:55:00Z"/>
                <w:rFonts w:ascii="Garamond" w:hAnsi="Garamond"/>
                <w:sz w:val="22"/>
                <w:szCs w:val="22"/>
              </w:rPr>
            </w:pPr>
          </w:p>
        </w:tc>
      </w:tr>
      <w:tr w:rsidR="00921D58" w:rsidDel="001B1E9C" w14:paraId="3451F4D1" w14:textId="27A1657F" w:rsidTr="00F931F8">
        <w:trPr>
          <w:del w:id="721" w:author="Colin Watson" w:date="2015-06-04T13:55:00Z"/>
        </w:trPr>
        <w:tc>
          <w:tcPr>
            <w:tcW w:w="3402" w:type="dxa"/>
            <w:shd w:val="clear" w:color="auto" w:fill="auto"/>
            <w:tcMar>
              <w:top w:w="113" w:type="dxa"/>
              <w:bottom w:w="113" w:type="dxa"/>
            </w:tcMar>
          </w:tcPr>
          <w:p w14:paraId="1DEBECD6" w14:textId="4EEDCFDF" w:rsidR="00921D58" w:rsidRPr="00F931F8" w:rsidDel="001B1E9C" w:rsidRDefault="00921D58" w:rsidP="00F50DC0">
            <w:pPr>
              <w:rPr>
                <w:del w:id="72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144C7C33" w:rsidR="00921D58" w:rsidRPr="00F931F8" w:rsidDel="001B1E9C" w:rsidRDefault="00921D58" w:rsidP="00F50DC0">
            <w:pPr>
              <w:rPr>
                <w:del w:id="723" w:author="Colin Watson" w:date="2015-06-04T13:55:00Z"/>
                <w:rFonts w:ascii="Garamond" w:hAnsi="Garamond"/>
                <w:sz w:val="22"/>
                <w:szCs w:val="22"/>
              </w:rPr>
            </w:pPr>
          </w:p>
        </w:tc>
        <w:tc>
          <w:tcPr>
            <w:tcW w:w="1134" w:type="dxa"/>
            <w:shd w:val="clear" w:color="auto" w:fill="auto"/>
            <w:tcMar>
              <w:top w:w="113" w:type="dxa"/>
              <w:bottom w:w="113" w:type="dxa"/>
            </w:tcMar>
          </w:tcPr>
          <w:p w14:paraId="408DBB21" w14:textId="5545705E" w:rsidR="00921D58" w:rsidRPr="00F931F8" w:rsidDel="001B1E9C" w:rsidRDefault="00921D58" w:rsidP="00F50DC0">
            <w:pPr>
              <w:rPr>
                <w:del w:id="724"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63F496B2" w:rsidR="00921D58" w:rsidRPr="00F931F8" w:rsidDel="001B1E9C" w:rsidRDefault="00921D58" w:rsidP="00F50DC0">
            <w:pPr>
              <w:rPr>
                <w:del w:id="725" w:author="Colin Watson" w:date="2015-06-04T13:55:00Z"/>
                <w:rFonts w:ascii="Garamond" w:hAnsi="Garamond"/>
                <w:sz w:val="22"/>
                <w:szCs w:val="22"/>
              </w:rPr>
            </w:pPr>
          </w:p>
        </w:tc>
        <w:tc>
          <w:tcPr>
            <w:tcW w:w="1134" w:type="dxa"/>
            <w:shd w:val="clear" w:color="auto" w:fill="auto"/>
            <w:tcMar>
              <w:top w:w="113" w:type="dxa"/>
              <w:bottom w:w="113" w:type="dxa"/>
            </w:tcMar>
          </w:tcPr>
          <w:p w14:paraId="13B30F9E" w14:textId="39460E9E" w:rsidR="00921D58" w:rsidRPr="00F931F8" w:rsidDel="001B1E9C" w:rsidRDefault="00921D58" w:rsidP="00F50DC0">
            <w:pPr>
              <w:rPr>
                <w:del w:id="726"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4FABA913" w:rsidR="00921D58" w:rsidRPr="00F931F8" w:rsidDel="001B1E9C" w:rsidRDefault="00921D58" w:rsidP="00F50DC0">
            <w:pPr>
              <w:rPr>
                <w:del w:id="727" w:author="Colin Watson" w:date="2015-06-04T13:55:00Z"/>
                <w:rFonts w:ascii="Garamond" w:hAnsi="Garamond"/>
                <w:sz w:val="22"/>
                <w:szCs w:val="22"/>
              </w:rPr>
            </w:pPr>
          </w:p>
        </w:tc>
        <w:tc>
          <w:tcPr>
            <w:tcW w:w="1134" w:type="dxa"/>
            <w:shd w:val="clear" w:color="auto" w:fill="auto"/>
            <w:tcMar>
              <w:top w:w="113" w:type="dxa"/>
              <w:bottom w:w="113" w:type="dxa"/>
            </w:tcMar>
          </w:tcPr>
          <w:p w14:paraId="0A7EE2E8" w14:textId="07822A67" w:rsidR="00921D58" w:rsidRPr="00F931F8" w:rsidDel="001B1E9C" w:rsidRDefault="00921D58" w:rsidP="00F50DC0">
            <w:pPr>
              <w:rPr>
                <w:del w:id="728" w:author="Colin Watson" w:date="2015-06-04T13:55:00Z"/>
                <w:rFonts w:ascii="Garamond" w:hAnsi="Garamond"/>
                <w:sz w:val="22"/>
                <w:szCs w:val="22"/>
              </w:rPr>
            </w:pPr>
          </w:p>
        </w:tc>
      </w:tr>
      <w:tr w:rsidR="00921D58" w:rsidDel="001B1E9C" w14:paraId="3A34B9D7" w14:textId="619CA18C" w:rsidTr="00F931F8">
        <w:trPr>
          <w:del w:id="729" w:author="Colin Watson" w:date="2015-06-04T13:55:00Z"/>
        </w:trPr>
        <w:tc>
          <w:tcPr>
            <w:tcW w:w="3402" w:type="dxa"/>
            <w:shd w:val="clear" w:color="auto" w:fill="auto"/>
            <w:tcMar>
              <w:top w:w="113" w:type="dxa"/>
              <w:bottom w:w="113" w:type="dxa"/>
            </w:tcMar>
          </w:tcPr>
          <w:p w14:paraId="2A53A108" w14:textId="75BF75D3" w:rsidR="00921D58" w:rsidRPr="00F931F8" w:rsidDel="001B1E9C" w:rsidRDefault="00921D58" w:rsidP="00F50DC0">
            <w:pPr>
              <w:rPr>
                <w:del w:id="730"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4D1824CD" w:rsidR="00921D58" w:rsidRPr="00F931F8" w:rsidDel="001B1E9C" w:rsidRDefault="00921D58" w:rsidP="00F50DC0">
            <w:pPr>
              <w:rPr>
                <w:del w:id="731" w:author="Colin Watson" w:date="2015-06-04T13:55:00Z"/>
                <w:rFonts w:ascii="Garamond" w:hAnsi="Garamond"/>
                <w:sz w:val="22"/>
                <w:szCs w:val="22"/>
              </w:rPr>
            </w:pPr>
          </w:p>
        </w:tc>
        <w:tc>
          <w:tcPr>
            <w:tcW w:w="1134" w:type="dxa"/>
            <w:shd w:val="clear" w:color="auto" w:fill="auto"/>
            <w:tcMar>
              <w:top w:w="113" w:type="dxa"/>
              <w:bottom w:w="113" w:type="dxa"/>
            </w:tcMar>
          </w:tcPr>
          <w:p w14:paraId="6D04FE36" w14:textId="32489DC5" w:rsidR="00921D58" w:rsidRPr="00F931F8" w:rsidDel="001B1E9C" w:rsidRDefault="00921D58" w:rsidP="00F50DC0">
            <w:pPr>
              <w:rPr>
                <w:del w:id="73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26D96B7B" w:rsidR="00921D58" w:rsidRPr="00F931F8" w:rsidDel="001B1E9C" w:rsidRDefault="00921D58" w:rsidP="00F50DC0">
            <w:pPr>
              <w:rPr>
                <w:del w:id="733" w:author="Colin Watson" w:date="2015-06-04T13:55:00Z"/>
                <w:rFonts w:ascii="Garamond" w:hAnsi="Garamond"/>
                <w:sz w:val="22"/>
                <w:szCs w:val="22"/>
              </w:rPr>
            </w:pPr>
          </w:p>
        </w:tc>
        <w:tc>
          <w:tcPr>
            <w:tcW w:w="1134" w:type="dxa"/>
            <w:shd w:val="clear" w:color="auto" w:fill="auto"/>
            <w:tcMar>
              <w:top w:w="113" w:type="dxa"/>
              <w:bottom w:w="113" w:type="dxa"/>
            </w:tcMar>
          </w:tcPr>
          <w:p w14:paraId="3C4E5C02" w14:textId="7DFD0A26" w:rsidR="00921D58" w:rsidRPr="00F931F8" w:rsidDel="001B1E9C" w:rsidRDefault="00921D58" w:rsidP="00F50DC0">
            <w:pPr>
              <w:rPr>
                <w:del w:id="734"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6F7B440B" w:rsidR="00921D58" w:rsidRPr="00F931F8" w:rsidDel="001B1E9C" w:rsidRDefault="00921D58" w:rsidP="00F50DC0">
            <w:pPr>
              <w:rPr>
                <w:del w:id="735" w:author="Colin Watson" w:date="2015-06-04T13:55:00Z"/>
                <w:rFonts w:ascii="Garamond" w:hAnsi="Garamond"/>
                <w:sz w:val="22"/>
                <w:szCs w:val="22"/>
              </w:rPr>
            </w:pPr>
          </w:p>
        </w:tc>
        <w:tc>
          <w:tcPr>
            <w:tcW w:w="1134" w:type="dxa"/>
            <w:shd w:val="clear" w:color="auto" w:fill="auto"/>
            <w:tcMar>
              <w:top w:w="113" w:type="dxa"/>
              <w:bottom w:w="113" w:type="dxa"/>
            </w:tcMar>
          </w:tcPr>
          <w:p w14:paraId="1293AE3C" w14:textId="66EE5E18" w:rsidR="00921D58" w:rsidRPr="00F931F8" w:rsidDel="001B1E9C" w:rsidRDefault="00921D58" w:rsidP="00F50DC0">
            <w:pPr>
              <w:rPr>
                <w:del w:id="736" w:author="Colin Watson" w:date="2015-06-04T13:55:00Z"/>
                <w:rFonts w:ascii="Garamond" w:hAnsi="Garamond"/>
                <w:sz w:val="22"/>
                <w:szCs w:val="22"/>
              </w:rPr>
            </w:pPr>
          </w:p>
        </w:tc>
      </w:tr>
      <w:tr w:rsidR="00921D58" w:rsidDel="001B1E9C" w14:paraId="58FA92F0" w14:textId="38821619" w:rsidTr="00F931F8">
        <w:trPr>
          <w:del w:id="737" w:author="Colin Watson" w:date="2015-06-04T13:55:00Z"/>
        </w:trPr>
        <w:tc>
          <w:tcPr>
            <w:tcW w:w="3402" w:type="dxa"/>
            <w:shd w:val="clear" w:color="auto" w:fill="auto"/>
            <w:tcMar>
              <w:top w:w="113" w:type="dxa"/>
              <w:bottom w:w="113" w:type="dxa"/>
            </w:tcMar>
          </w:tcPr>
          <w:p w14:paraId="4F47A3A8" w14:textId="50EE681A" w:rsidR="00921D58" w:rsidRPr="00F931F8" w:rsidDel="001B1E9C" w:rsidRDefault="00921D58" w:rsidP="00F50DC0">
            <w:pPr>
              <w:rPr>
                <w:del w:id="738"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651C8B07" w:rsidR="00921D58" w:rsidRPr="00F931F8" w:rsidDel="001B1E9C" w:rsidRDefault="00921D58" w:rsidP="00F50DC0">
            <w:pPr>
              <w:rPr>
                <w:del w:id="739" w:author="Colin Watson" w:date="2015-06-04T13:55:00Z"/>
                <w:rFonts w:ascii="Garamond" w:hAnsi="Garamond"/>
                <w:sz w:val="22"/>
                <w:szCs w:val="22"/>
              </w:rPr>
            </w:pPr>
          </w:p>
        </w:tc>
        <w:tc>
          <w:tcPr>
            <w:tcW w:w="1134" w:type="dxa"/>
            <w:shd w:val="clear" w:color="auto" w:fill="auto"/>
            <w:tcMar>
              <w:top w:w="113" w:type="dxa"/>
              <w:bottom w:w="113" w:type="dxa"/>
            </w:tcMar>
          </w:tcPr>
          <w:p w14:paraId="5997E250" w14:textId="130E86BA" w:rsidR="00921D58" w:rsidRPr="00F931F8" w:rsidDel="001B1E9C" w:rsidRDefault="00921D58" w:rsidP="00F50DC0">
            <w:pPr>
              <w:rPr>
                <w:del w:id="740"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2F5358BA" w:rsidR="00921D58" w:rsidRPr="00F931F8" w:rsidDel="001B1E9C" w:rsidRDefault="00921D58" w:rsidP="00F50DC0">
            <w:pPr>
              <w:rPr>
                <w:del w:id="741" w:author="Colin Watson" w:date="2015-06-04T13:55:00Z"/>
                <w:rFonts w:ascii="Garamond" w:hAnsi="Garamond"/>
                <w:sz w:val="22"/>
                <w:szCs w:val="22"/>
              </w:rPr>
            </w:pPr>
          </w:p>
        </w:tc>
        <w:tc>
          <w:tcPr>
            <w:tcW w:w="1134" w:type="dxa"/>
            <w:shd w:val="clear" w:color="auto" w:fill="auto"/>
            <w:tcMar>
              <w:top w:w="113" w:type="dxa"/>
              <w:bottom w:w="113" w:type="dxa"/>
            </w:tcMar>
          </w:tcPr>
          <w:p w14:paraId="3889E729" w14:textId="2B7F922A" w:rsidR="00921D58" w:rsidRPr="00F931F8" w:rsidDel="001B1E9C" w:rsidRDefault="00921D58" w:rsidP="00F50DC0">
            <w:pPr>
              <w:rPr>
                <w:del w:id="742"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581730BE" w:rsidR="00921D58" w:rsidRPr="00F931F8" w:rsidDel="001B1E9C" w:rsidRDefault="00921D58" w:rsidP="00F50DC0">
            <w:pPr>
              <w:rPr>
                <w:del w:id="743" w:author="Colin Watson" w:date="2015-06-04T13:55:00Z"/>
                <w:rFonts w:ascii="Garamond" w:hAnsi="Garamond"/>
                <w:sz w:val="22"/>
                <w:szCs w:val="22"/>
              </w:rPr>
            </w:pPr>
          </w:p>
        </w:tc>
        <w:tc>
          <w:tcPr>
            <w:tcW w:w="1134" w:type="dxa"/>
            <w:shd w:val="clear" w:color="auto" w:fill="auto"/>
            <w:tcMar>
              <w:top w:w="113" w:type="dxa"/>
              <w:bottom w:w="113" w:type="dxa"/>
            </w:tcMar>
          </w:tcPr>
          <w:p w14:paraId="19913B24" w14:textId="0CB5E0EA" w:rsidR="00921D58" w:rsidRPr="00F931F8" w:rsidDel="001B1E9C" w:rsidRDefault="00921D58" w:rsidP="00F50DC0">
            <w:pPr>
              <w:rPr>
                <w:del w:id="744" w:author="Colin Watson" w:date="2015-06-04T13:55:00Z"/>
                <w:rFonts w:ascii="Garamond" w:hAnsi="Garamond"/>
                <w:sz w:val="22"/>
                <w:szCs w:val="22"/>
              </w:rPr>
            </w:pPr>
          </w:p>
        </w:tc>
      </w:tr>
      <w:tr w:rsidR="00921D58" w:rsidDel="001B1E9C" w14:paraId="53B6F3CE" w14:textId="7C824021" w:rsidTr="00F931F8">
        <w:trPr>
          <w:del w:id="745" w:author="Colin Watson" w:date="2015-06-04T13:55:00Z"/>
        </w:trPr>
        <w:tc>
          <w:tcPr>
            <w:tcW w:w="3402" w:type="dxa"/>
            <w:tcMar>
              <w:top w:w="113" w:type="dxa"/>
              <w:bottom w:w="113" w:type="dxa"/>
            </w:tcMar>
          </w:tcPr>
          <w:p w14:paraId="4AFEA7F1" w14:textId="7196938C" w:rsidR="00921D58" w:rsidRPr="00F931F8" w:rsidDel="001B1E9C" w:rsidRDefault="00921D58" w:rsidP="00F50DC0">
            <w:pPr>
              <w:rPr>
                <w:del w:id="746"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38A7533A" w:rsidR="00921D58" w:rsidRPr="00F931F8" w:rsidDel="001B1E9C" w:rsidRDefault="00921D58" w:rsidP="00F50DC0">
            <w:pPr>
              <w:rPr>
                <w:del w:id="747" w:author="Colin Watson" w:date="2015-06-04T13:55:00Z"/>
                <w:rFonts w:ascii="Garamond" w:hAnsi="Garamond"/>
                <w:sz w:val="22"/>
                <w:szCs w:val="22"/>
              </w:rPr>
            </w:pPr>
          </w:p>
        </w:tc>
        <w:tc>
          <w:tcPr>
            <w:tcW w:w="1134" w:type="dxa"/>
            <w:shd w:val="clear" w:color="auto" w:fill="auto"/>
            <w:tcMar>
              <w:top w:w="113" w:type="dxa"/>
              <w:bottom w:w="113" w:type="dxa"/>
            </w:tcMar>
          </w:tcPr>
          <w:p w14:paraId="62FF2DF0" w14:textId="0630AB2B" w:rsidR="00921D58" w:rsidRPr="00F931F8" w:rsidDel="001B1E9C" w:rsidRDefault="00921D58" w:rsidP="00F50DC0">
            <w:pPr>
              <w:rPr>
                <w:del w:id="748"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142354F5" w:rsidR="00921D58" w:rsidRPr="00F931F8" w:rsidDel="001B1E9C" w:rsidRDefault="00921D58" w:rsidP="00F50DC0">
            <w:pPr>
              <w:rPr>
                <w:del w:id="749" w:author="Colin Watson" w:date="2015-06-04T13:55:00Z"/>
                <w:rFonts w:ascii="Garamond" w:hAnsi="Garamond"/>
                <w:sz w:val="22"/>
                <w:szCs w:val="22"/>
              </w:rPr>
            </w:pPr>
          </w:p>
        </w:tc>
        <w:tc>
          <w:tcPr>
            <w:tcW w:w="1134" w:type="dxa"/>
            <w:shd w:val="clear" w:color="auto" w:fill="auto"/>
            <w:tcMar>
              <w:top w:w="113" w:type="dxa"/>
              <w:bottom w:w="113" w:type="dxa"/>
            </w:tcMar>
          </w:tcPr>
          <w:p w14:paraId="2298DBC6" w14:textId="2A7F07A8" w:rsidR="00921D58" w:rsidRPr="00F931F8" w:rsidDel="001B1E9C" w:rsidRDefault="00921D58" w:rsidP="00F50DC0">
            <w:pPr>
              <w:rPr>
                <w:del w:id="750"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66558AE6" w:rsidR="00921D58" w:rsidRPr="00F931F8" w:rsidDel="001B1E9C" w:rsidRDefault="00921D58" w:rsidP="00F50DC0">
            <w:pPr>
              <w:rPr>
                <w:del w:id="751" w:author="Colin Watson" w:date="2015-06-04T13:55:00Z"/>
                <w:rFonts w:ascii="Garamond" w:hAnsi="Garamond"/>
                <w:sz w:val="22"/>
                <w:szCs w:val="22"/>
              </w:rPr>
            </w:pPr>
          </w:p>
        </w:tc>
        <w:tc>
          <w:tcPr>
            <w:tcW w:w="1134" w:type="dxa"/>
            <w:shd w:val="clear" w:color="auto" w:fill="auto"/>
            <w:tcMar>
              <w:top w:w="113" w:type="dxa"/>
              <w:bottom w:w="113" w:type="dxa"/>
            </w:tcMar>
          </w:tcPr>
          <w:p w14:paraId="6FFAEE58" w14:textId="7ABE95B5" w:rsidR="00921D58" w:rsidRPr="00F931F8" w:rsidDel="001B1E9C" w:rsidRDefault="00921D58" w:rsidP="00F50DC0">
            <w:pPr>
              <w:rPr>
                <w:del w:id="752" w:author="Colin Watson" w:date="2015-06-04T13:55:00Z"/>
                <w:rFonts w:ascii="Garamond" w:hAnsi="Garamond"/>
                <w:sz w:val="22"/>
                <w:szCs w:val="22"/>
              </w:rPr>
            </w:pPr>
          </w:p>
        </w:tc>
      </w:tr>
      <w:tr w:rsidR="00921D58" w:rsidDel="001B1E9C" w14:paraId="319B8752" w14:textId="520836E2" w:rsidTr="00F931F8">
        <w:trPr>
          <w:del w:id="753" w:author="Colin Watson" w:date="2015-06-04T13:55:00Z"/>
        </w:trPr>
        <w:tc>
          <w:tcPr>
            <w:tcW w:w="3402" w:type="dxa"/>
            <w:tcMar>
              <w:top w:w="113" w:type="dxa"/>
              <w:bottom w:w="113" w:type="dxa"/>
            </w:tcMar>
          </w:tcPr>
          <w:p w14:paraId="132781B5" w14:textId="2BE32A1A" w:rsidR="00921D58" w:rsidRPr="00F931F8" w:rsidDel="001B1E9C" w:rsidRDefault="00921D58" w:rsidP="00F50DC0">
            <w:pPr>
              <w:rPr>
                <w:del w:id="754"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44D2E184" w:rsidR="00921D58" w:rsidRPr="00F931F8" w:rsidDel="001B1E9C" w:rsidRDefault="00921D58" w:rsidP="00F50DC0">
            <w:pPr>
              <w:rPr>
                <w:del w:id="755" w:author="Colin Watson" w:date="2015-06-04T13:55:00Z"/>
                <w:rFonts w:ascii="Garamond" w:hAnsi="Garamond"/>
                <w:sz w:val="22"/>
                <w:szCs w:val="22"/>
              </w:rPr>
            </w:pPr>
          </w:p>
        </w:tc>
        <w:tc>
          <w:tcPr>
            <w:tcW w:w="1134" w:type="dxa"/>
            <w:shd w:val="clear" w:color="auto" w:fill="auto"/>
            <w:tcMar>
              <w:top w:w="113" w:type="dxa"/>
              <w:bottom w:w="113" w:type="dxa"/>
            </w:tcMar>
          </w:tcPr>
          <w:p w14:paraId="6D577538" w14:textId="69225606" w:rsidR="00921D58" w:rsidRPr="00F931F8" w:rsidDel="001B1E9C" w:rsidRDefault="00921D58" w:rsidP="00F50DC0">
            <w:pPr>
              <w:rPr>
                <w:del w:id="756"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654B128C" w:rsidR="00921D58" w:rsidRPr="00F931F8" w:rsidDel="001B1E9C" w:rsidRDefault="00921D58" w:rsidP="00F50DC0">
            <w:pPr>
              <w:rPr>
                <w:del w:id="757" w:author="Colin Watson" w:date="2015-06-04T13:55:00Z"/>
                <w:rFonts w:ascii="Garamond" w:hAnsi="Garamond"/>
                <w:sz w:val="22"/>
                <w:szCs w:val="22"/>
              </w:rPr>
            </w:pPr>
          </w:p>
        </w:tc>
        <w:tc>
          <w:tcPr>
            <w:tcW w:w="1134" w:type="dxa"/>
            <w:shd w:val="clear" w:color="auto" w:fill="auto"/>
            <w:tcMar>
              <w:top w:w="113" w:type="dxa"/>
              <w:bottom w:w="113" w:type="dxa"/>
            </w:tcMar>
          </w:tcPr>
          <w:p w14:paraId="2FD754B7" w14:textId="0C13740E" w:rsidR="00921D58" w:rsidRPr="00F931F8" w:rsidDel="001B1E9C" w:rsidRDefault="00921D58" w:rsidP="00F50DC0">
            <w:pPr>
              <w:rPr>
                <w:del w:id="758"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615805D7" w:rsidR="00921D58" w:rsidRPr="00F931F8" w:rsidDel="001B1E9C" w:rsidRDefault="00921D58" w:rsidP="00F50DC0">
            <w:pPr>
              <w:rPr>
                <w:del w:id="759" w:author="Colin Watson" w:date="2015-06-04T13:55:00Z"/>
                <w:rFonts w:ascii="Garamond" w:hAnsi="Garamond"/>
                <w:sz w:val="22"/>
                <w:szCs w:val="22"/>
              </w:rPr>
            </w:pPr>
          </w:p>
        </w:tc>
        <w:tc>
          <w:tcPr>
            <w:tcW w:w="1134" w:type="dxa"/>
            <w:shd w:val="clear" w:color="auto" w:fill="auto"/>
            <w:tcMar>
              <w:top w:w="113" w:type="dxa"/>
              <w:bottom w:w="113" w:type="dxa"/>
            </w:tcMar>
          </w:tcPr>
          <w:p w14:paraId="12CE61A3" w14:textId="08E4F142" w:rsidR="00921D58" w:rsidRPr="00F931F8" w:rsidDel="001B1E9C" w:rsidRDefault="00921D58" w:rsidP="00F50DC0">
            <w:pPr>
              <w:rPr>
                <w:del w:id="760" w:author="Colin Watson" w:date="2015-06-04T13:55:00Z"/>
                <w:rFonts w:ascii="Garamond" w:hAnsi="Garamond"/>
                <w:sz w:val="22"/>
                <w:szCs w:val="22"/>
              </w:rPr>
            </w:pPr>
          </w:p>
        </w:tc>
      </w:tr>
      <w:tr w:rsidR="00921D58" w:rsidDel="001B1E9C" w14:paraId="2FF7E742" w14:textId="08D0B3ED" w:rsidTr="00F931F8">
        <w:trPr>
          <w:del w:id="761" w:author="Colin Watson" w:date="2015-06-04T13:55:00Z"/>
        </w:trPr>
        <w:tc>
          <w:tcPr>
            <w:tcW w:w="3402" w:type="dxa"/>
            <w:tcMar>
              <w:top w:w="113" w:type="dxa"/>
              <w:bottom w:w="113" w:type="dxa"/>
            </w:tcMar>
          </w:tcPr>
          <w:p w14:paraId="299D5210" w14:textId="202E6800" w:rsidR="00921D58" w:rsidRPr="00F931F8" w:rsidDel="001B1E9C" w:rsidRDefault="00921D58" w:rsidP="00F50DC0">
            <w:pPr>
              <w:rPr>
                <w:del w:id="76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2F58910E" w:rsidR="00921D58" w:rsidRPr="00F931F8" w:rsidDel="001B1E9C" w:rsidRDefault="00921D58" w:rsidP="00F50DC0">
            <w:pPr>
              <w:rPr>
                <w:del w:id="763" w:author="Colin Watson" w:date="2015-06-04T13:55:00Z"/>
                <w:rFonts w:ascii="Garamond" w:hAnsi="Garamond"/>
                <w:sz w:val="22"/>
                <w:szCs w:val="22"/>
              </w:rPr>
            </w:pPr>
          </w:p>
        </w:tc>
        <w:tc>
          <w:tcPr>
            <w:tcW w:w="1134" w:type="dxa"/>
            <w:shd w:val="clear" w:color="auto" w:fill="auto"/>
            <w:tcMar>
              <w:top w:w="113" w:type="dxa"/>
              <w:bottom w:w="113" w:type="dxa"/>
            </w:tcMar>
          </w:tcPr>
          <w:p w14:paraId="53FC06EB" w14:textId="73C1A3BE" w:rsidR="00921D58" w:rsidRPr="00F931F8" w:rsidDel="001B1E9C" w:rsidRDefault="00921D58" w:rsidP="00F50DC0">
            <w:pPr>
              <w:rPr>
                <w:del w:id="764"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66B3B22C" w:rsidR="00921D58" w:rsidRPr="00F931F8" w:rsidDel="001B1E9C" w:rsidRDefault="00921D58" w:rsidP="00F50DC0">
            <w:pPr>
              <w:rPr>
                <w:del w:id="765" w:author="Colin Watson" w:date="2015-06-04T13:55:00Z"/>
                <w:rFonts w:ascii="Garamond" w:hAnsi="Garamond"/>
                <w:sz w:val="22"/>
                <w:szCs w:val="22"/>
              </w:rPr>
            </w:pPr>
          </w:p>
        </w:tc>
        <w:tc>
          <w:tcPr>
            <w:tcW w:w="1134" w:type="dxa"/>
            <w:shd w:val="clear" w:color="auto" w:fill="auto"/>
            <w:tcMar>
              <w:top w:w="113" w:type="dxa"/>
              <w:bottom w:w="113" w:type="dxa"/>
            </w:tcMar>
          </w:tcPr>
          <w:p w14:paraId="2910D381" w14:textId="16C72F75" w:rsidR="00921D58" w:rsidRPr="00F931F8" w:rsidDel="001B1E9C" w:rsidRDefault="00921D58" w:rsidP="00F50DC0">
            <w:pPr>
              <w:rPr>
                <w:del w:id="766"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2745D70" w:rsidR="00921D58" w:rsidRPr="00F931F8" w:rsidDel="001B1E9C" w:rsidRDefault="00921D58" w:rsidP="00F50DC0">
            <w:pPr>
              <w:rPr>
                <w:del w:id="767" w:author="Colin Watson" w:date="2015-06-04T13:55:00Z"/>
                <w:rFonts w:ascii="Garamond" w:hAnsi="Garamond"/>
                <w:sz w:val="22"/>
                <w:szCs w:val="22"/>
              </w:rPr>
            </w:pPr>
          </w:p>
        </w:tc>
        <w:tc>
          <w:tcPr>
            <w:tcW w:w="1134" w:type="dxa"/>
            <w:shd w:val="clear" w:color="auto" w:fill="auto"/>
            <w:tcMar>
              <w:top w:w="113" w:type="dxa"/>
              <w:bottom w:w="113" w:type="dxa"/>
            </w:tcMar>
          </w:tcPr>
          <w:p w14:paraId="7AE5C2A7" w14:textId="75318BE5" w:rsidR="00921D58" w:rsidRPr="00F931F8" w:rsidDel="001B1E9C" w:rsidRDefault="00921D58" w:rsidP="00F50DC0">
            <w:pPr>
              <w:rPr>
                <w:del w:id="768" w:author="Colin Watson" w:date="2015-06-04T13:55:00Z"/>
                <w:rFonts w:ascii="Garamond" w:hAnsi="Garamond"/>
                <w:sz w:val="22"/>
                <w:szCs w:val="22"/>
              </w:rPr>
            </w:pPr>
          </w:p>
        </w:tc>
      </w:tr>
      <w:tr w:rsidR="00921D58" w:rsidDel="001B1E9C" w14:paraId="61D6C12C" w14:textId="787A9DB0" w:rsidTr="00F931F8">
        <w:trPr>
          <w:del w:id="769" w:author="Colin Watson" w:date="2015-06-04T13:55:00Z"/>
        </w:trPr>
        <w:tc>
          <w:tcPr>
            <w:tcW w:w="3402" w:type="dxa"/>
            <w:tcMar>
              <w:top w:w="113" w:type="dxa"/>
              <w:bottom w:w="113" w:type="dxa"/>
            </w:tcMar>
          </w:tcPr>
          <w:p w14:paraId="582288D3" w14:textId="49933595" w:rsidR="00921D58" w:rsidRPr="00F931F8" w:rsidDel="001B1E9C" w:rsidRDefault="00921D58" w:rsidP="00F50DC0">
            <w:pPr>
              <w:rPr>
                <w:del w:id="770"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2F7B6E98" w:rsidR="00921D58" w:rsidRPr="00F931F8" w:rsidDel="001B1E9C" w:rsidRDefault="00921D58" w:rsidP="00F50DC0">
            <w:pPr>
              <w:rPr>
                <w:del w:id="771" w:author="Colin Watson" w:date="2015-06-04T13:55:00Z"/>
                <w:rFonts w:ascii="Garamond" w:hAnsi="Garamond"/>
                <w:sz w:val="22"/>
                <w:szCs w:val="22"/>
              </w:rPr>
            </w:pPr>
          </w:p>
        </w:tc>
        <w:tc>
          <w:tcPr>
            <w:tcW w:w="1134" w:type="dxa"/>
            <w:shd w:val="clear" w:color="auto" w:fill="auto"/>
            <w:tcMar>
              <w:top w:w="113" w:type="dxa"/>
              <w:bottom w:w="113" w:type="dxa"/>
            </w:tcMar>
          </w:tcPr>
          <w:p w14:paraId="18D2F2A1" w14:textId="2D4E926A" w:rsidR="00921D58" w:rsidRPr="00F931F8" w:rsidDel="001B1E9C" w:rsidRDefault="00921D58" w:rsidP="00F50DC0">
            <w:pPr>
              <w:rPr>
                <w:del w:id="772" w:author="Colin Watson" w:date="2015-06-04T13:55:00Z"/>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3A53B424" w:rsidR="00921D58" w:rsidRPr="00F931F8" w:rsidDel="001B1E9C" w:rsidRDefault="00921D58" w:rsidP="00F50DC0">
            <w:pPr>
              <w:rPr>
                <w:del w:id="773" w:author="Colin Watson" w:date="2015-06-04T13:55:00Z"/>
                <w:rFonts w:ascii="Garamond" w:hAnsi="Garamond"/>
                <w:sz w:val="22"/>
                <w:szCs w:val="22"/>
              </w:rPr>
            </w:pPr>
          </w:p>
        </w:tc>
        <w:tc>
          <w:tcPr>
            <w:tcW w:w="1134" w:type="dxa"/>
            <w:shd w:val="clear" w:color="auto" w:fill="auto"/>
            <w:tcMar>
              <w:top w:w="113" w:type="dxa"/>
              <w:bottom w:w="113" w:type="dxa"/>
            </w:tcMar>
          </w:tcPr>
          <w:p w14:paraId="520B3EAF" w14:textId="3832956E" w:rsidR="00921D58" w:rsidRPr="00F931F8" w:rsidDel="001B1E9C" w:rsidRDefault="00921D58" w:rsidP="00F50DC0">
            <w:pPr>
              <w:rPr>
                <w:del w:id="774" w:author="Colin Watson" w:date="2015-06-04T13:55:00Z"/>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079B7A53" w:rsidR="00921D58" w:rsidRPr="00F931F8" w:rsidDel="001B1E9C" w:rsidRDefault="00921D58" w:rsidP="00F50DC0">
            <w:pPr>
              <w:rPr>
                <w:del w:id="775" w:author="Colin Watson" w:date="2015-06-04T13:55:00Z"/>
                <w:rFonts w:ascii="Garamond" w:hAnsi="Garamond"/>
                <w:sz w:val="22"/>
                <w:szCs w:val="22"/>
              </w:rPr>
            </w:pPr>
          </w:p>
        </w:tc>
        <w:tc>
          <w:tcPr>
            <w:tcW w:w="1134" w:type="dxa"/>
            <w:shd w:val="clear" w:color="auto" w:fill="auto"/>
            <w:tcMar>
              <w:top w:w="113" w:type="dxa"/>
              <w:bottom w:w="113" w:type="dxa"/>
            </w:tcMar>
          </w:tcPr>
          <w:p w14:paraId="75F8456B" w14:textId="72B08210" w:rsidR="00921D58" w:rsidRPr="00F931F8" w:rsidDel="001B1E9C" w:rsidRDefault="00921D58" w:rsidP="00F50DC0">
            <w:pPr>
              <w:rPr>
                <w:del w:id="776" w:author="Colin Watson" w:date="2015-06-04T13:55:00Z"/>
                <w:rFonts w:ascii="Garamond" w:hAnsi="Garamond"/>
                <w:sz w:val="22"/>
                <w:szCs w:val="22"/>
              </w:rPr>
            </w:pPr>
          </w:p>
        </w:tc>
      </w:tr>
    </w:tbl>
    <w:p w14:paraId="06BDA861" w14:textId="77777777" w:rsidR="00921D58" w:rsidDel="001B1E9C" w:rsidRDefault="00921D58" w:rsidP="00921D58">
      <w:pPr>
        <w:rPr>
          <w:del w:id="777" w:author="Colin Watson" w:date="2015-06-04T13:55:00Z"/>
          <w:rFonts w:ascii="Garamond" w:hAnsi="Garamond"/>
          <w:sz w:val="20"/>
          <w:szCs w:val="20"/>
        </w:rPr>
      </w:pPr>
    </w:p>
    <w:p w14:paraId="675CDE6C" w14:textId="77777777" w:rsidR="001A7167" w:rsidDel="001B1E9C" w:rsidRDefault="001A7167">
      <w:pPr>
        <w:rPr>
          <w:del w:id="778" w:author="Colin Watson" w:date="2015-06-04T13:55:00Z"/>
          <w:rFonts w:ascii="Garamond" w:hAnsi="Garamond"/>
          <w:sz w:val="20"/>
          <w:szCs w:val="20"/>
        </w:rPr>
      </w:pPr>
    </w:p>
    <w:p w14:paraId="0851A57E" w14:textId="77777777" w:rsidR="00085DCB" w:rsidDel="001B1E9C" w:rsidRDefault="00085DCB">
      <w:pPr>
        <w:rPr>
          <w:del w:id="779" w:author="Colin Watson" w:date="2015-06-04T13:56:00Z"/>
          <w:rFonts w:ascii="Garamond" w:hAnsi="Garamond"/>
          <w:sz w:val="20"/>
          <w:szCs w:val="20"/>
        </w:rPr>
      </w:pPr>
    </w:p>
    <w:p w14:paraId="3F469755" w14:textId="5EA19CFD" w:rsidR="00085DCB" w:rsidDel="001B1E9C" w:rsidRDefault="00085DCB">
      <w:pPr>
        <w:rPr>
          <w:del w:id="780" w:author="Colin Watson" w:date="2015-06-04T13:56:00Z"/>
          <w:rFonts w:ascii="Garamond" w:hAnsi="Garamond"/>
          <w:sz w:val="20"/>
          <w:szCs w:val="20"/>
        </w:rPr>
      </w:pPr>
    </w:p>
    <w:p w14:paraId="43F1DCDB" w14:textId="7E465EEE" w:rsidR="00861C91" w:rsidDel="001B1E9C" w:rsidRDefault="00861C91">
      <w:pPr>
        <w:rPr>
          <w:del w:id="781" w:author="Colin Watson" w:date="2015-06-04T13:56:00Z"/>
          <w:rFonts w:ascii="Garamond" w:hAnsi="Garamond"/>
          <w:sz w:val="20"/>
          <w:szCs w:val="20"/>
        </w:rPr>
      </w:pPr>
      <w:del w:id="782" w:author="Colin Watson" w:date="2015-06-04T13:56:00Z">
        <w:r w:rsidDel="001B1E9C">
          <w:rPr>
            <w:rFonts w:ascii="Garamond" w:hAnsi="Garamond"/>
            <w:sz w:val="20"/>
            <w:szCs w:val="20"/>
          </w:rPr>
          <w:br w:type="page"/>
        </w:r>
      </w:del>
    </w:p>
    <w:p w14:paraId="7814AA2E" w14:textId="532181EF" w:rsidR="00B9521B" w:rsidRPr="00690C0B" w:rsidDel="001B1E9C" w:rsidRDefault="00B9521B" w:rsidP="00B3709C">
      <w:pPr>
        <w:rPr>
          <w:del w:id="783" w:author="Colin Watson" w:date="2015-06-04T13:56:00Z"/>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2528C3">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929292"/>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929292"/>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929292"/>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2528C3">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A</w:t>
            </w:r>
          </w:p>
        </w:tc>
        <w:tc>
          <w:tcPr>
            <w:tcW w:w="851" w:type="dxa"/>
            <w:vMerge w:val="restart"/>
            <w:shd w:val="clear" w:color="auto" w:fill="929292"/>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929292"/>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2</w:t>
            </w:r>
          </w:p>
        </w:tc>
        <w:tc>
          <w:tcPr>
            <w:tcW w:w="851" w:type="dxa"/>
            <w:vMerge w:val="restart"/>
            <w:shd w:val="clear" w:color="auto" w:fill="929292"/>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3</w:t>
            </w:r>
          </w:p>
        </w:tc>
      </w:tr>
      <w:tr w:rsidR="00B9521B" w:rsidRPr="00690C0B" w14:paraId="586EDCFF" w14:textId="77777777" w:rsidTr="002528C3">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2528C3" w:rsidRDefault="00B9521B" w:rsidP="008A2138">
            <w:pPr>
              <w:rPr>
                <w:rFonts w:ascii="Garamond" w:hAnsi="Garamond"/>
                <w:sz w:val="16"/>
                <w:szCs w:val="16"/>
              </w:rPr>
            </w:pPr>
            <w:r w:rsidRPr="002528C3">
              <w:rPr>
                <w:rFonts w:ascii="Garamond" w:hAnsi="Garamond"/>
                <w:sz w:val="16"/>
                <w:szCs w:val="16"/>
              </w:rPr>
              <w:t xml:space="preserve">You have invented a new attack against </w:t>
            </w:r>
            <w:r w:rsidR="008A2138" w:rsidRPr="002528C3">
              <w:rPr>
                <w:rFonts w:ascii="Garamond" w:hAnsi="Garamond"/>
                <w:sz w:val="16"/>
                <w:szCs w:val="16"/>
              </w:rPr>
              <w:t>Data Validation and Encoding</w:t>
            </w:r>
          </w:p>
        </w:tc>
        <w:tc>
          <w:tcPr>
            <w:tcW w:w="851" w:type="dxa"/>
            <w:vMerge/>
            <w:shd w:val="clear" w:color="auto" w:fill="929292"/>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929292"/>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5234BBE5" w:rsidR="00B9521B" w:rsidRPr="002528C3" w:rsidRDefault="00186CBC" w:rsidP="00FD2D38">
            <w:pPr>
              <w:rPr>
                <w:rFonts w:ascii="Garamond" w:hAnsi="Garamond"/>
                <w:sz w:val="20"/>
                <w:szCs w:val="20"/>
              </w:rPr>
            </w:pPr>
            <w:r w:rsidRPr="002528C3">
              <w:rPr>
                <w:rFonts w:ascii="Garamond" w:hAnsi="Garamond"/>
                <w:sz w:val="16"/>
                <w:szCs w:val="16"/>
              </w:rPr>
              <w:t>Brian can gather information about the underlying configurations, schemas, logic, code, software, services and infrastructure due to the content of error messages, or poor configuration, or the presence of default installation files or old, test, backup or copies of resources, or exposure of source code</w:t>
            </w:r>
          </w:p>
        </w:tc>
        <w:tc>
          <w:tcPr>
            <w:tcW w:w="851" w:type="dxa"/>
            <w:vMerge/>
            <w:shd w:val="clear" w:color="auto" w:fill="929292"/>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4C1923FF" w:rsidR="00B9521B" w:rsidRPr="002528C3" w:rsidRDefault="00186CBC" w:rsidP="00FD2D38">
            <w:pPr>
              <w:rPr>
                <w:rFonts w:ascii="Garamond" w:hAnsi="Garamond"/>
                <w:sz w:val="20"/>
                <w:szCs w:val="20"/>
              </w:rPr>
            </w:pPr>
            <w:r w:rsidRPr="002528C3">
              <w:rPr>
                <w:rFonts w:ascii="Garamond" w:hAnsi="Garamond"/>
                <w:sz w:val="16"/>
                <w:szCs w:val="16"/>
              </w:rPr>
              <w:t xml:space="preserve">Robert can input malicious data because the allowed protocol format is not being checked, </w:t>
            </w:r>
            <w:r w:rsidR="00237769">
              <w:rPr>
                <w:rFonts w:ascii="Garamond" w:hAnsi="Garamond"/>
                <w:sz w:val="16"/>
                <w:szCs w:val="16"/>
              </w:rPr>
              <w:t xml:space="preserve">or duplicates are accepted, </w:t>
            </w:r>
            <w:r w:rsidRPr="002528C3">
              <w:rPr>
                <w:rFonts w:ascii="Garamond" w:hAnsi="Garamond"/>
                <w:sz w:val="16"/>
                <w:szCs w:val="16"/>
              </w:rPr>
              <w:t>or the structure is not being verified, or the individual data elements are not being validated for format, type, range, length and a whitelist of allowed characters or formats</w:t>
            </w:r>
          </w:p>
        </w:tc>
      </w:tr>
      <w:tr w:rsidR="00B9521B" w:rsidRPr="00690C0B" w14:paraId="2EDDCC99" w14:textId="77777777" w:rsidTr="002528C3">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3138789D" w:rsidR="00A03FD7" w:rsidRPr="006C434A" w:rsidRDefault="00772BEF" w:rsidP="002B7D6A">
                  <w:pPr>
                    <w:rPr>
                      <w:rFonts w:ascii="Garamond" w:hAnsi="Garamond"/>
                      <w:color w:val="595959" w:themeColor="text1" w:themeTint="A6"/>
                      <w:sz w:val="12"/>
                      <w:szCs w:val="12"/>
                    </w:rPr>
                  </w:pPr>
                  <w:ins w:id="784" w:author="Colin Watson" w:date="2016-06-08T11:40:00Z">
                    <w:r>
                      <w:rPr>
                        <w:rFonts w:ascii="Garamond" w:hAnsi="Garamond"/>
                        <w:color w:val="595959" w:themeColor="text1" w:themeTint="A6"/>
                        <w:sz w:val="12"/>
                        <w:szCs w:val="12"/>
                      </w:rPr>
                      <w:t xml:space="preserve">1.10, </w:t>
                    </w:r>
                  </w:ins>
                  <w:r w:rsidR="006777CF">
                    <w:rPr>
                      <w:rFonts w:ascii="Garamond" w:hAnsi="Garamond"/>
                      <w:color w:val="595959" w:themeColor="text1" w:themeTint="A6"/>
                      <w:sz w:val="12"/>
                      <w:szCs w:val="12"/>
                    </w:rPr>
                    <w:t>4.5, 8.1</w:t>
                  </w:r>
                  <w:ins w:id="785" w:author="Colin Watson" w:date="2016-06-08T10:28:00Z">
                    <w:r w:rsidR="00FB2866">
                      <w:rPr>
                        <w:rFonts w:ascii="Garamond" w:hAnsi="Garamond"/>
                        <w:color w:val="595959" w:themeColor="text1" w:themeTint="A6"/>
                        <w:sz w:val="12"/>
                        <w:szCs w:val="12"/>
                      </w:rPr>
                      <w:t xml:space="preserve">, </w:t>
                    </w:r>
                  </w:ins>
                  <w:ins w:id="786" w:author="Colin Watson" w:date="2016-06-08T10:40:00Z">
                    <w:r w:rsidR="002B2019">
                      <w:rPr>
                        <w:rFonts w:ascii="Garamond" w:hAnsi="Garamond"/>
                        <w:color w:val="595959" w:themeColor="text1" w:themeTint="A6"/>
                        <w:sz w:val="12"/>
                        <w:szCs w:val="12"/>
                      </w:rPr>
                      <w:t xml:space="preserve">11.5, </w:t>
                    </w:r>
                  </w:ins>
                  <w:ins w:id="787" w:author="Colin Watson" w:date="2016-06-08T10:28:00Z">
                    <w:r w:rsidR="00FB2866">
                      <w:rPr>
                        <w:rFonts w:ascii="Garamond" w:hAnsi="Garamond"/>
                        <w:color w:val="595959" w:themeColor="text1" w:themeTint="A6"/>
                        <w:sz w:val="12"/>
                        <w:szCs w:val="12"/>
                      </w:rPr>
                      <w:t>19.1, 19.5</w:t>
                    </w:r>
                  </w:ins>
                  <w:del w:id="788" w:author="Colin Watson" w:date="2016-06-08T10:26:00Z">
                    <w:r w:rsidR="006777CF" w:rsidDel="00817653">
                      <w:rPr>
                        <w:rFonts w:ascii="Garamond" w:hAnsi="Garamond"/>
                        <w:color w:val="595959" w:themeColor="text1" w:themeTint="A6"/>
                        <w:sz w:val="12"/>
                        <w:szCs w:val="12"/>
                      </w:rPr>
                      <w:delText xml:space="preserve">, </w:delText>
                    </w:r>
                    <w:r w:rsidR="002B7D6A" w:rsidRPr="002B7D6A" w:rsidDel="00817653">
                      <w:rPr>
                        <w:rFonts w:ascii="Garamond" w:hAnsi="Garamond"/>
                        <w:color w:val="595959" w:themeColor="text1" w:themeTint="A6"/>
                        <w:sz w:val="12"/>
                        <w:szCs w:val="12"/>
                      </w:rPr>
                      <w:delText>8.2</w:delText>
                    </w:r>
                  </w:del>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293A5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 xml:space="preserve">54, </w:t>
                  </w:r>
                  <w:ins w:id="789" w:author="Colin Watson" w:date="2016-06-09T16:28:00Z">
                    <w:r w:rsidR="00E02793">
                      <w:rPr>
                        <w:rFonts w:ascii="Garamond" w:hAnsi="Garamond"/>
                        <w:color w:val="595959" w:themeColor="text1" w:themeTint="A6"/>
                        <w:sz w:val="12"/>
                        <w:szCs w:val="12"/>
                      </w:rPr>
                      <w:t>541</w:t>
                    </w:r>
                  </w:ins>
                  <w:del w:id="790" w:author="Colin Watson" w:date="2016-06-09T16:28:00Z">
                    <w:r w:rsidRPr="002B7D6A" w:rsidDel="00E02793">
                      <w:rPr>
                        <w:rFonts w:ascii="Garamond" w:hAnsi="Garamond"/>
                        <w:color w:val="595959" w:themeColor="text1" w:themeTint="A6"/>
                        <w:sz w:val="12"/>
                        <w:szCs w:val="12"/>
                      </w:rPr>
                      <w:delText>224</w:delText>
                    </w:r>
                  </w:del>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53038EE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79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6B64FB97"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5B17253E" w:rsidR="00A03FD7" w:rsidRPr="006C434A" w:rsidRDefault="00332F9A" w:rsidP="002B7D6A">
                  <w:pPr>
                    <w:rPr>
                      <w:rFonts w:ascii="Garamond" w:hAnsi="Garamond"/>
                      <w:color w:val="595959" w:themeColor="text1" w:themeTint="A6"/>
                      <w:sz w:val="12"/>
                      <w:szCs w:val="12"/>
                    </w:rPr>
                  </w:pPr>
                  <w:ins w:id="792" w:author="Colin Watson" w:date="2016-06-08T13:24:00Z">
                    <w:r>
                      <w:rPr>
                        <w:rFonts w:ascii="Garamond" w:hAnsi="Garamond"/>
                        <w:color w:val="595959" w:themeColor="text1" w:themeTint="A6"/>
                        <w:sz w:val="12"/>
                        <w:szCs w:val="12"/>
                      </w:rPr>
                      <w:t xml:space="preserve">5.1, </w:t>
                    </w:r>
                  </w:ins>
                  <w:ins w:id="793" w:author="Colin Watson" w:date="2016-06-08T10:35:00Z">
                    <w:r w:rsidR="00FB2866">
                      <w:rPr>
                        <w:rFonts w:ascii="Garamond" w:hAnsi="Garamond"/>
                        <w:color w:val="595959" w:themeColor="text1" w:themeTint="A6"/>
                        <w:sz w:val="12"/>
                        <w:szCs w:val="12"/>
                      </w:rPr>
                      <w:t xml:space="preserve">5.16, 5.17, </w:t>
                    </w:r>
                  </w:ins>
                  <w:del w:id="794" w:author="Colin Watson" w:date="2016-06-08T10:31:00Z">
                    <w:r w:rsidR="0075245A" w:rsidDel="00FB2866">
                      <w:rPr>
                        <w:rFonts w:ascii="Garamond" w:hAnsi="Garamond"/>
                        <w:color w:val="595959" w:themeColor="text1" w:themeTint="A6"/>
                        <w:sz w:val="12"/>
                        <w:szCs w:val="12"/>
                      </w:rPr>
                      <w:delText xml:space="preserve">5.4, </w:delText>
                    </w:r>
                  </w:del>
                  <w:r w:rsidR="00237769">
                    <w:rPr>
                      <w:rFonts w:ascii="Garamond" w:hAnsi="Garamond"/>
                      <w:color w:val="595959" w:themeColor="text1" w:themeTint="A6"/>
                      <w:sz w:val="12"/>
                      <w:szCs w:val="12"/>
                    </w:rPr>
                    <w:t xml:space="preserve">5.18, </w:t>
                  </w:r>
                  <w:ins w:id="795" w:author="Colin Watson" w:date="2016-06-08T10:37:00Z">
                    <w:r w:rsidR="002B2019">
                      <w:rPr>
                        <w:rFonts w:ascii="Garamond" w:hAnsi="Garamond"/>
                        <w:color w:val="595959" w:themeColor="text1" w:themeTint="A6"/>
                        <w:sz w:val="12"/>
                        <w:szCs w:val="12"/>
                      </w:rPr>
                      <w:t xml:space="preserve">5.19, </w:t>
                    </w:r>
                  </w:ins>
                  <w:ins w:id="796" w:author="Colin Watson" w:date="2016-06-08T10:44:00Z">
                    <w:r w:rsidR="002B2019">
                      <w:rPr>
                        <w:rFonts w:ascii="Garamond" w:hAnsi="Garamond"/>
                        <w:color w:val="595959" w:themeColor="text1" w:themeTint="A6"/>
                        <w:sz w:val="12"/>
                        <w:szCs w:val="12"/>
                      </w:rPr>
                      <w:t xml:space="preserve">5.20, </w:t>
                    </w:r>
                  </w:ins>
                  <w:ins w:id="797" w:author="Colin Watson" w:date="2016-06-08T10:39:00Z">
                    <w:r w:rsidR="002B2019">
                      <w:rPr>
                        <w:rFonts w:ascii="Garamond" w:hAnsi="Garamond"/>
                        <w:color w:val="595959" w:themeColor="text1" w:themeTint="A6"/>
                        <w:sz w:val="12"/>
                        <w:szCs w:val="12"/>
                      </w:rPr>
                      <w:t xml:space="preserve">11.1, </w:t>
                    </w:r>
                  </w:ins>
                  <w:r w:rsidR="002F77DD">
                    <w:rPr>
                      <w:rFonts w:ascii="Garamond" w:hAnsi="Garamond"/>
                      <w:color w:val="595959" w:themeColor="text1" w:themeTint="A6"/>
                      <w:sz w:val="12"/>
                      <w:szCs w:val="12"/>
                    </w:rPr>
                    <w:t>11.2</w:t>
                  </w:r>
                  <w:del w:id="798" w:author="Colin Watson" w:date="2016-06-08T10:45:00Z">
                    <w:r w:rsidR="002F77DD" w:rsidDel="002B2019">
                      <w:rPr>
                        <w:rFonts w:ascii="Garamond" w:hAnsi="Garamond"/>
                        <w:color w:val="595959" w:themeColor="text1" w:themeTint="A6"/>
                        <w:sz w:val="12"/>
                        <w:szCs w:val="12"/>
                      </w:rPr>
                      <w:delText>, 11.3,</w:delText>
                    </w:r>
                  </w:del>
                  <w:del w:id="799" w:author="Colin Watson" w:date="2016-06-08T10:40:00Z">
                    <w:r w:rsidR="002F77DD" w:rsidDel="002B2019">
                      <w:rPr>
                        <w:rFonts w:ascii="Garamond" w:hAnsi="Garamond"/>
                        <w:color w:val="595959" w:themeColor="text1" w:themeTint="A6"/>
                        <w:sz w:val="12"/>
                        <w:szCs w:val="12"/>
                      </w:rPr>
                      <w:delText xml:space="preserve"> 11.6</w:delText>
                    </w:r>
                  </w:del>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60ECD035"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w:t>
                  </w:r>
                  <w:del w:id="800" w:author="Colin Watson" w:date="2016-06-09T14:57:00Z">
                    <w:r w:rsidDel="00FF7F6A">
                      <w:rPr>
                        <w:rFonts w:ascii="Garamond" w:hAnsi="Garamond"/>
                        <w:color w:val="595959" w:themeColor="text1" w:themeTint="A6"/>
                        <w:sz w:val="12"/>
                        <w:szCs w:val="12"/>
                      </w:rPr>
                      <w:delText>257,</w:delText>
                    </w:r>
                  </w:del>
                  <w:r>
                    <w:rPr>
                      <w:rFonts w:ascii="Garamond" w:hAnsi="Garamond"/>
                      <w:color w:val="595959" w:themeColor="text1" w:themeTint="A6"/>
                      <w:sz w:val="12"/>
                      <w:szCs w:val="12"/>
                    </w:rPr>
                    <w:t>261,</w:t>
                  </w:r>
                  <w:ins w:id="801" w:author="Colin Watson" w:date="2016-06-09T14:57:00Z">
                    <w:r w:rsidR="00FF7F6A">
                      <w:rPr>
                        <w:rFonts w:ascii="Garamond" w:hAnsi="Garamond"/>
                        <w:color w:val="595959" w:themeColor="text1" w:themeTint="A6"/>
                        <w:sz w:val="12"/>
                        <w:szCs w:val="12"/>
                      </w:rPr>
                      <w:t>262,</w:t>
                    </w:r>
                  </w:ins>
                  <w:r>
                    <w:rPr>
                      <w:rFonts w:ascii="Garamond" w:hAnsi="Garamond"/>
                      <w:color w:val="595959" w:themeColor="text1" w:themeTint="A6"/>
                      <w:sz w:val="12"/>
                      <w:szCs w:val="12"/>
                    </w:rPr>
                    <w:t>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4A8D77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0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2528C3">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4</w:t>
            </w:r>
          </w:p>
        </w:tc>
        <w:tc>
          <w:tcPr>
            <w:tcW w:w="851" w:type="dxa"/>
            <w:vMerge w:val="restart"/>
            <w:shd w:val="clear" w:color="auto" w:fill="929292"/>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5</w:t>
            </w:r>
          </w:p>
        </w:tc>
        <w:tc>
          <w:tcPr>
            <w:tcW w:w="851" w:type="dxa"/>
            <w:vMerge w:val="restart"/>
            <w:shd w:val="clear" w:color="auto" w:fill="929292"/>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6</w:t>
            </w:r>
          </w:p>
        </w:tc>
        <w:tc>
          <w:tcPr>
            <w:tcW w:w="851" w:type="dxa"/>
            <w:vMerge w:val="restart"/>
            <w:shd w:val="clear" w:color="auto" w:fill="929292"/>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7</w:t>
            </w:r>
          </w:p>
        </w:tc>
      </w:tr>
      <w:tr w:rsidR="00B9521B" w:rsidRPr="00690C0B" w14:paraId="7CC042E7" w14:textId="77777777" w:rsidTr="002528C3">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929292"/>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528E691E" w:rsidR="00B9521B" w:rsidRPr="002528C3" w:rsidRDefault="00186CBC" w:rsidP="00B9521B">
            <w:pPr>
              <w:rPr>
                <w:rFonts w:ascii="Garamond" w:hAnsi="Garamond"/>
                <w:sz w:val="20"/>
                <w:szCs w:val="20"/>
              </w:rPr>
            </w:pPr>
            <w:r w:rsidRPr="002528C3">
              <w:rPr>
                <w:rFonts w:ascii="Garamond" w:hAnsi="Garamond"/>
                <w:sz w:val="16"/>
                <w:szCs w:val="16"/>
              </w:rPr>
              <w:t xml:space="preserve">Dave can input malicious </w:t>
            </w:r>
            <w:r w:rsidR="00237769">
              <w:rPr>
                <w:rFonts w:ascii="Garamond" w:hAnsi="Garamond"/>
                <w:sz w:val="16"/>
                <w:szCs w:val="16"/>
              </w:rPr>
              <w:t xml:space="preserve">field names or </w:t>
            </w:r>
            <w:r w:rsidRPr="002528C3">
              <w:rPr>
                <w:rFonts w:ascii="Garamond" w:hAnsi="Garamond"/>
                <w:sz w:val="16"/>
                <w:szCs w:val="16"/>
              </w:rPr>
              <w:t>data because it is not being checked within the context of the current user and process</w:t>
            </w:r>
          </w:p>
        </w:tc>
        <w:tc>
          <w:tcPr>
            <w:tcW w:w="851" w:type="dxa"/>
            <w:vMerge/>
            <w:shd w:val="clear" w:color="auto" w:fill="929292"/>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50E16B1F" w:rsidR="00B9521B" w:rsidRPr="002528C3" w:rsidRDefault="00186CBC" w:rsidP="00A56D80">
            <w:pPr>
              <w:rPr>
                <w:rFonts w:ascii="Garamond" w:hAnsi="Garamond"/>
                <w:sz w:val="20"/>
                <w:szCs w:val="20"/>
              </w:rPr>
            </w:pPr>
            <w:r w:rsidRPr="002528C3">
              <w:rPr>
                <w:rFonts w:ascii="Garamond" w:hAnsi="Garamond"/>
                <w:sz w:val="16"/>
                <w:szCs w:val="16"/>
              </w:rPr>
              <w:t xml:space="preserve">Jee can bypass the centralized encoding routines since they are not being used </w:t>
            </w:r>
            <w:r w:rsidR="00A56D80">
              <w:rPr>
                <w:rFonts w:ascii="Garamond" w:hAnsi="Garamond"/>
                <w:sz w:val="16"/>
                <w:szCs w:val="16"/>
              </w:rPr>
              <w:t>everywhere</w:t>
            </w:r>
            <w:r w:rsidRPr="002528C3">
              <w:rPr>
                <w:rFonts w:ascii="Garamond" w:hAnsi="Garamond"/>
                <w:sz w:val="16"/>
                <w:szCs w:val="16"/>
              </w:rPr>
              <w:t>, or the wrong encodings are being used</w:t>
            </w:r>
          </w:p>
        </w:tc>
        <w:tc>
          <w:tcPr>
            <w:tcW w:w="851" w:type="dxa"/>
            <w:vMerge/>
            <w:shd w:val="clear" w:color="auto" w:fill="929292"/>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72D764B1" w:rsidR="00B9521B" w:rsidRPr="002528C3" w:rsidRDefault="00186CBC" w:rsidP="00FD2D38">
            <w:pPr>
              <w:rPr>
                <w:rFonts w:ascii="Garamond" w:hAnsi="Garamond"/>
                <w:sz w:val="20"/>
                <w:szCs w:val="20"/>
              </w:rPr>
            </w:pPr>
            <w:r w:rsidRPr="002528C3">
              <w:rPr>
                <w:rFonts w:ascii="Garamond" w:hAnsi="Garamond"/>
                <w:sz w:val="16"/>
                <w:szCs w:val="16"/>
              </w:rPr>
              <w:t>Jason can bypass the centralized validation routines since they are not being used on all inputs</w:t>
            </w:r>
          </w:p>
        </w:tc>
        <w:tc>
          <w:tcPr>
            <w:tcW w:w="851" w:type="dxa"/>
            <w:vMerge/>
            <w:shd w:val="clear" w:color="auto" w:fill="929292"/>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2528C3" w:rsidRDefault="00186CBC" w:rsidP="00B9521B">
            <w:pPr>
              <w:rPr>
                <w:rFonts w:ascii="Garamond" w:hAnsi="Garamond"/>
                <w:sz w:val="20"/>
                <w:szCs w:val="20"/>
              </w:rPr>
            </w:pPr>
            <w:r w:rsidRPr="002528C3">
              <w:rPr>
                <w:rFonts w:ascii="Garamond" w:hAnsi="Garamond"/>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2528C3">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929292"/>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4A59762C" w:rsidR="00A03FD7" w:rsidRPr="006C434A" w:rsidRDefault="0039012D" w:rsidP="002B7D6A">
                  <w:pPr>
                    <w:rPr>
                      <w:rFonts w:ascii="Garamond" w:hAnsi="Garamond"/>
                      <w:color w:val="595959" w:themeColor="text1" w:themeTint="A6"/>
                      <w:sz w:val="12"/>
                      <w:szCs w:val="12"/>
                    </w:rPr>
                  </w:pPr>
                  <w:ins w:id="803" w:author="Colin Watson" w:date="2016-06-08T18:29:00Z">
                    <w:r>
                      <w:rPr>
                        <w:rFonts w:ascii="Garamond" w:hAnsi="Garamond"/>
                        <w:color w:val="595959" w:themeColor="text1" w:themeTint="A6"/>
                        <w:sz w:val="12"/>
                        <w:szCs w:val="12"/>
                      </w:rPr>
                      <w:t xml:space="preserve">4.16, </w:t>
                    </w:r>
                  </w:ins>
                  <w:ins w:id="804" w:author="Colin Watson" w:date="2016-06-08T10:52:00Z">
                    <w:r w:rsidR="002A4557">
                      <w:rPr>
                        <w:rFonts w:ascii="Garamond" w:hAnsi="Garamond"/>
                        <w:color w:val="595959" w:themeColor="text1" w:themeTint="A6"/>
                        <w:sz w:val="12"/>
                        <w:szCs w:val="12"/>
                      </w:rPr>
                      <w:t xml:space="preserve">5.16, 5.17, </w:t>
                    </w:r>
                  </w:ins>
                  <w:del w:id="805" w:author="Colin Watson" w:date="2016-06-08T10:48:00Z">
                    <w:r w:rsidR="00237769" w:rsidDel="002A4557">
                      <w:rPr>
                        <w:rFonts w:ascii="Garamond" w:hAnsi="Garamond"/>
                        <w:color w:val="595959" w:themeColor="text1" w:themeTint="A6"/>
                        <w:sz w:val="12"/>
                        <w:szCs w:val="12"/>
                      </w:rPr>
                      <w:delText xml:space="preserve">5.17, </w:delText>
                    </w:r>
                  </w:del>
                  <w:ins w:id="806" w:author="Colin Watson" w:date="2016-06-08T16:28:00Z">
                    <w:r w:rsidR="00782BB0">
                      <w:rPr>
                        <w:rFonts w:ascii="Garamond" w:hAnsi="Garamond"/>
                        <w:color w:val="595959" w:themeColor="text1" w:themeTint="A6"/>
                        <w:sz w:val="12"/>
                        <w:szCs w:val="12"/>
                      </w:rPr>
                      <w:t>15.1</w:t>
                    </w:r>
                  </w:ins>
                  <w:del w:id="807" w:author="Colin Watson" w:date="2016-06-08T16:28:00Z">
                    <w:r w:rsidR="0075245A" w:rsidDel="00782BB0">
                      <w:rPr>
                        <w:rFonts w:ascii="Garamond" w:hAnsi="Garamond"/>
                        <w:color w:val="595959" w:themeColor="text1" w:themeTint="A6"/>
                        <w:sz w:val="12"/>
                        <w:szCs w:val="12"/>
                      </w:rPr>
                      <w:delText>15.2</w:delText>
                    </w:r>
                  </w:del>
                  <w:del w:id="808" w:author="Colin Watson" w:date="2016-06-08T10:51:00Z">
                    <w:r w:rsidR="0075245A" w:rsidDel="002A4557">
                      <w:rPr>
                        <w:rFonts w:ascii="Garamond" w:hAnsi="Garamond"/>
                        <w:color w:val="595959" w:themeColor="text1" w:themeTint="A6"/>
                        <w:sz w:val="12"/>
                        <w:szCs w:val="12"/>
                      </w:rPr>
                      <w:delText>, 15.3</w:delText>
                    </w:r>
                    <w:r w:rsidR="00EA49FF" w:rsidDel="002A4557">
                      <w:rPr>
                        <w:rFonts w:ascii="Garamond" w:hAnsi="Garamond"/>
                        <w:color w:val="595959" w:themeColor="text1" w:themeTint="A6"/>
                        <w:sz w:val="12"/>
                        <w:szCs w:val="12"/>
                      </w:rPr>
                      <w:delText>, 15.10</w:delText>
                    </w:r>
                  </w:del>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3026A0D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0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929292"/>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48F6EEFB" w:rsidR="00A03FD7" w:rsidRPr="006C434A" w:rsidRDefault="00CB6DBA" w:rsidP="003A07ED">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w:t>
                  </w:r>
                  <w:r w:rsidR="003A07ED">
                    <w:rPr>
                      <w:rFonts w:ascii="Garamond" w:hAnsi="Garamond"/>
                      <w:color w:val="595959" w:themeColor="text1" w:themeTint="A6"/>
                      <w:sz w:val="12"/>
                      <w:szCs w:val="12"/>
                    </w:rPr>
                    <w:t xml:space="preserve">-22 </w:t>
                  </w:r>
                  <w:r w:rsidRPr="00CB6DBA">
                    <w:rPr>
                      <w:rFonts w:ascii="Garamond" w:hAnsi="Garamond"/>
                      <w:color w:val="595959" w:themeColor="text1" w:themeTint="A6"/>
                      <w:sz w:val="12"/>
                      <w:szCs w:val="12"/>
                    </w:rPr>
                    <w:t>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2FB058F3" w:rsidR="00A03FD7" w:rsidRPr="006C434A" w:rsidRDefault="00C775C7" w:rsidP="002B7D6A">
                  <w:pPr>
                    <w:rPr>
                      <w:rFonts w:ascii="Garamond" w:hAnsi="Garamond"/>
                      <w:color w:val="595959" w:themeColor="text1" w:themeTint="A6"/>
                      <w:sz w:val="12"/>
                      <w:szCs w:val="12"/>
                    </w:rPr>
                  </w:pPr>
                  <w:ins w:id="810" w:author="Colin Watson" w:date="2016-06-08T12:27:00Z">
                    <w:r>
                      <w:rPr>
                        <w:rFonts w:ascii="Garamond" w:hAnsi="Garamond"/>
                        <w:color w:val="595959" w:themeColor="text1" w:themeTint="A6"/>
                        <w:sz w:val="12"/>
                        <w:szCs w:val="12"/>
                      </w:rPr>
                      <w:t xml:space="preserve">1.7, </w:t>
                    </w:r>
                  </w:ins>
                  <w:ins w:id="811" w:author="Colin Watson" w:date="2016-06-08T10:56:00Z">
                    <w:r w:rsidR="009946EC">
                      <w:rPr>
                        <w:rFonts w:ascii="Garamond" w:hAnsi="Garamond"/>
                        <w:color w:val="595959" w:themeColor="text1" w:themeTint="A6"/>
                        <w:sz w:val="12"/>
                        <w:szCs w:val="12"/>
                      </w:rPr>
                      <w:t>5.15, 5.21</w:t>
                    </w:r>
                  </w:ins>
                  <w:ins w:id="812" w:author="Colin Watson" w:date="2016-06-08T10:57:00Z">
                    <w:r w:rsidR="009946EC">
                      <w:rPr>
                        <w:rFonts w:ascii="Garamond" w:hAnsi="Garamond"/>
                        <w:color w:val="595959" w:themeColor="text1" w:themeTint="A6"/>
                        <w:sz w:val="12"/>
                        <w:szCs w:val="12"/>
                      </w:rPr>
                      <w:t>, 5.22</w:t>
                    </w:r>
                    <w:r w:rsidR="007D646C">
                      <w:rPr>
                        <w:rFonts w:ascii="Garamond" w:hAnsi="Garamond"/>
                        <w:color w:val="595959" w:themeColor="text1" w:themeTint="A6"/>
                        <w:sz w:val="12"/>
                        <w:szCs w:val="12"/>
                      </w:rPr>
                      <w:t>, 5.23</w:t>
                    </w:r>
                  </w:ins>
                  <w:del w:id="813" w:author="Colin Watson" w:date="2016-06-08T10:56:00Z">
                    <w:r w:rsidR="0075245A" w:rsidDel="009946EC">
                      <w:rPr>
                        <w:rFonts w:ascii="Garamond" w:hAnsi="Garamond"/>
                        <w:color w:val="595959" w:themeColor="text1" w:themeTint="A6"/>
                        <w:sz w:val="12"/>
                        <w:szCs w:val="12"/>
                      </w:rPr>
                      <w:delText>5.19</w:delText>
                    </w:r>
                  </w:del>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54F4FF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14"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929292"/>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1B51306E" w:rsidR="00A03FD7" w:rsidRPr="006C434A" w:rsidRDefault="00C775C7" w:rsidP="002B7D6A">
                  <w:pPr>
                    <w:rPr>
                      <w:rFonts w:ascii="Garamond" w:hAnsi="Garamond"/>
                      <w:color w:val="595959" w:themeColor="text1" w:themeTint="A6"/>
                      <w:sz w:val="12"/>
                      <w:szCs w:val="12"/>
                    </w:rPr>
                  </w:pPr>
                  <w:ins w:id="815" w:author="Colin Watson" w:date="2016-06-08T12:28:00Z">
                    <w:r>
                      <w:rPr>
                        <w:rFonts w:ascii="Garamond" w:hAnsi="Garamond"/>
                        <w:color w:val="595959" w:themeColor="text1" w:themeTint="A6"/>
                        <w:sz w:val="12"/>
                        <w:szCs w:val="12"/>
                      </w:rPr>
                      <w:t xml:space="preserve">1.7, </w:t>
                    </w:r>
                  </w:ins>
                  <w:r w:rsidR="006777CF">
                    <w:rPr>
                      <w:rFonts w:ascii="Garamond" w:hAnsi="Garamond"/>
                      <w:color w:val="595959" w:themeColor="text1" w:themeTint="A6"/>
                      <w:sz w:val="12"/>
                      <w:szCs w:val="12"/>
                    </w:rPr>
                    <w:t>5.6</w:t>
                  </w:r>
                  <w:ins w:id="816" w:author="Colin Watson" w:date="2016-06-08T11:00:00Z">
                    <w:r w:rsidR="007D646C">
                      <w:rPr>
                        <w:rFonts w:ascii="Garamond" w:hAnsi="Garamond"/>
                        <w:color w:val="595959" w:themeColor="text1" w:themeTint="A6"/>
                        <w:sz w:val="12"/>
                        <w:szCs w:val="12"/>
                      </w:rPr>
                      <w:t>, 5.19</w:t>
                    </w:r>
                  </w:ins>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5603F93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1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929292"/>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5D119B14" w:rsidR="00A03FD7" w:rsidRPr="006C434A" w:rsidRDefault="002D43D7" w:rsidP="002B7D6A">
                  <w:pPr>
                    <w:rPr>
                      <w:rFonts w:ascii="Garamond" w:hAnsi="Garamond"/>
                      <w:color w:val="595959" w:themeColor="text1" w:themeTint="A6"/>
                      <w:sz w:val="12"/>
                      <w:szCs w:val="12"/>
                    </w:rPr>
                  </w:pPr>
                  <w:ins w:id="818" w:author="Colin Watson" w:date="2016-06-08T11:09:00Z">
                    <w:r>
                      <w:rPr>
                        <w:rFonts w:ascii="Garamond" w:hAnsi="Garamond"/>
                        <w:color w:val="595959" w:themeColor="text1" w:themeTint="A6"/>
                        <w:sz w:val="12"/>
                        <w:szCs w:val="12"/>
                      </w:rPr>
                      <w:t>5.6, 11.8</w:t>
                    </w:r>
                  </w:ins>
                  <w:del w:id="819" w:author="Colin Watson" w:date="2016-06-08T11:04:00Z">
                    <w:r w:rsidR="006777CF" w:rsidDel="007D646C">
                      <w:rPr>
                        <w:rFonts w:ascii="Garamond" w:hAnsi="Garamond"/>
                        <w:color w:val="595959" w:themeColor="text1" w:themeTint="A6"/>
                        <w:sz w:val="12"/>
                        <w:szCs w:val="12"/>
                      </w:rPr>
                      <w:delText xml:space="preserve">5.4, 5.8, </w:delText>
                    </w:r>
                  </w:del>
                  <w:del w:id="820" w:author="Colin Watson" w:date="2016-06-08T11:08:00Z">
                    <w:r w:rsidR="006777CF" w:rsidRPr="006777CF" w:rsidDel="002D43D7">
                      <w:rPr>
                        <w:rFonts w:ascii="Garamond" w:hAnsi="Garamond"/>
                        <w:color w:val="595959" w:themeColor="text1" w:themeTint="A6"/>
                        <w:sz w:val="12"/>
                        <w:szCs w:val="12"/>
                      </w:rPr>
                      <w:delText>10.9</w:delText>
                    </w:r>
                  </w:del>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717D4B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2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2528C3">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929292"/>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929292"/>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929292"/>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929292"/>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BFBFBF"/>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2528C3">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8</w:t>
            </w:r>
          </w:p>
        </w:tc>
        <w:tc>
          <w:tcPr>
            <w:tcW w:w="851" w:type="dxa"/>
            <w:vMerge w:val="restart"/>
            <w:shd w:val="clear" w:color="auto" w:fill="929292"/>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9</w:t>
            </w:r>
          </w:p>
        </w:tc>
        <w:tc>
          <w:tcPr>
            <w:tcW w:w="851" w:type="dxa"/>
            <w:vMerge w:val="restart"/>
            <w:shd w:val="clear" w:color="auto" w:fill="929292"/>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2528C3" w:rsidRDefault="00B9521B" w:rsidP="00B9521B">
            <w:pPr>
              <w:jc w:val="right"/>
              <w:rPr>
                <w:rFonts w:ascii="Garamond" w:hAnsi="Garamond"/>
                <w:b/>
                <w:color w:val="929292"/>
                <w:sz w:val="48"/>
                <w:szCs w:val="48"/>
              </w:rPr>
            </w:pPr>
            <w:r w:rsidRPr="002528C3">
              <w:rPr>
                <w:rFonts w:ascii="Garamond" w:hAnsi="Garamond"/>
                <w:b/>
                <w:color w:val="929292"/>
                <w:sz w:val="48"/>
                <w:szCs w:val="48"/>
              </w:rPr>
              <w:t>10</w:t>
            </w:r>
          </w:p>
        </w:tc>
        <w:tc>
          <w:tcPr>
            <w:tcW w:w="851" w:type="dxa"/>
            <w:vMerge w:val="restart"/>
            <w:shd w:val="clear" w:color="auto" w:fill="929292"/>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2528C3">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50D4E295" w:rsidR="00B9521B" w:rsidRPr="002528C3" w:rsidRDefault="00186CBC" w:rsidP="00FD2D38">
            <w:pPr>
              <w:rPr>
                <w:rFonts w:ascii="Garamond" w:hAnsi="Garamond"/>
                <w:sz w:val="16"/>
                <w:szCs w:val="16"/>
              </w:rPr>
            </w:pPr>
            <w:r w:rsidRPr="002528C3">
              <w:rPr>
                <w:rFonts w:ascii="Garamond" w:hAnsi="Garamond"/>
                <w:sz w:val="16"/>
                <w:szCs w:val="16"/>
              </w:rPr>
              <w:t>Sarah can bypass the centralized sanitization routines since they are not being used comprehensively</w:t>
            </w:r>
          </w:p>
        </w:tc>
        <w:tc>
          <w:tcPr>
            <w:tcW w:w="851" w:type="dxa"/>
            <w:vMerge/>
            <w:shd w:val="clear" w:color="auto" w:fill="929292"/>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8EC1D33" w:rsidR="00B9521B" w:rsidRPr="002528C3" w:rsidRDefault="0026661F" w:rsidP="00B9521B">
            <w:pPr>
              <w:rPr>
                <w:rFonts w:ascii="Garamond" w:hAnsi="Garamond"/>
                <w:sz w:val="20"/>
                <w:szCs w:val="20"/>
              </w:rPr>
            </w:pPr>
            <w:r w:rsidRPr="002528C3">
              <w:rPr>
                <w:rFonts w:ascii="Garamond" w:hAnsi="Garamond"/>
                <w:sz w:val="16"/>
                <w:szCs w:val="16"/>
              </w:rPr>
              <w:t xml:space="preserve">Shamun can bypass input validation or output validation checks because validation failures are not rejected </w:t>
            </w:r>
            <w:r w:rsidR="00FD2D38">
              <w:rPr>
                <w:rFonts w:ascii="Garamond" w:hAnsi="Garamond"/>
                <w:sz w:val="16"/>
                <w:szCs w:val="16"/>
              </w:rPr>
              <w:t>and/</w:t>
            </w:r>
            <w:r w:rsidRPr="002528C3">
              <w:rPr>
                <w:rFonts w:ascii="Garamond" w:hAnsi="Garamond"/>
                <w:sz w:val="16"/>
                <w:szCs w:val="16"/>
              </w:rPr>
              <w:t>or sanitized</w:t>
            </w:r>
          </w:p>
        </w:tc>
        <w:tc>
          <w:tcPr>
            <w:tcW w:w="851" w:type="dxa"/>
            <w:vMerge/>
            <w:shd w:val="clear" w:color="auto" w:fill="929292"/>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4B6DBAAE" w:rsidR="00B9521B" w:rsidRPr="002528C3" w:rsidRDefault="002D43D7" w:rsidP="00B9521B">
            <w:pPr>
              <w:rPr>
                <w:rFonts w:ascii="Garamond" w:hAnsi="Garamond"/>
                <w:sz w:val="20"/>
                <w:szCs w:val="20"/>
              </w:rPr>
            </w:pPr>
            <w:ins w:id="822" w:author="Colin Watson" w:date="2016-06-08T11:15:00Z">
              <w:r w:rsidRPr="002D43D7">
                <w:rPr>
                  <w:rFonts w:ascii="Garamond" w:hAnsi="Garamond"/>
                  <w:sz w:val="16"/>
                  <w:szCs w:val="16"/>
                </w:rPr>
                <w:t>Darío</w:t>
              </w:r>
            </w:ins>
            <w:del w:id="823" w:author="Colin Watson" w:date="2016-06-08T11:15:00Z">
              <w:r w:rsidR="0026661F" w:rsidRPr="002528C3" w:rsidDel="002D43D7">
                <w:rPr>
                  <w:rFonts w:ascii="Garamond" w:hAnsi="Garamond"/>
                  <w:sz w:val="16"/>
                  <w:szCs w:val="16"/>
                </w:rPr>
                <w:delText>Jerry</w:delText>
              </w:r>
            </w:del>
            <w:r w:rsidR="0026661F" w:rsidRPr="002528C3">
              <w:rPr>
                <w:rFonts w:ascii="Garamond" w:hAnsi="Garamond"/>
                <w:sz w:val="16"/>
                <w:szCs w:val="16"/>
              </w:rPr>
              <w:t xml:space="preserve"> can exploit the trust the application places in a source of data (e.g. user-definable data, manipulation of locally stored data, alteration to state data on a client device, lack of verification of identity </w:t>
            </w:r>
            <w:r w:rsidR="00B63452">
              <w:rPr>
                <w:rFonts w:ascii="Garamond" w:hAnsi="Garamond"/>
                <w:sz w:val="16"/>
                <w:szCs w:val="16"/>
              </w:rPr>
              <w:t xml:space="preserve">during data validation </w:t>
            </w:r>
            <w:r w:rsidR="0026661F" w:rsidRPr="002528C3">
              <w:rPr>
                <w:rFonts w:ascii="Garamond" w:hAnsi="Garamond"/>
                <w:sz w:val="16"/>
                <w:szCs w:val="16"/>
              </w:rPr>
              <w:t xml:space="preserve">such as </w:t>
            </w:r>
            <w:ins w:id="824" w:author="Colin Watson" w:date="2016-06-08T11:15:00Z">
              <w:r w:rsidRPr="002D43D7">
                <w:rPr>
                  <w:rFonts w:ascii="Garamond" w:hAnsi="Garamond"/>
                  <w:sz w:val="16"/>
                  <w:szCs w:val="16"/>
                </w:rPr>
                <w:t>Darío</w:t>
              </w:r>
            </w:ins>
            <w:del w:id="825" w:author="Colin Watson" w:date="2016-06-08T11:15:00Z">
              <w:r w:rsidR="0026661F" w:rsidRPr="002528C3" w:rsidDel="002D43D7">
                <w:rPr>
                  <w:rFonts w:ascii="Garamond" w:hAnsi="Garamond"/>
                  <w:sz w:val="16"/>
                  <w:szCs w:val="16"/>
                </w:rPr>
                <w:delText>Jerry</w:delText>
              </w:r>
            </w:del>
            <w:r w:rsidR="0026661F" w:rsidRPr="002528C3">
              <w:rPr>
                <w:rFonts w:ascii="Garamond" w:hAnsi="Garamond"/>
                <w:sz w:val="16"/>
                <w:szCs w:val="16"/>
              </w:rPr>
              <w:t xml:space="preserve"> can pretend to be Colin)</w:t>
            </w:r>
          </w:p>
        </w:tc>
        <w:tc>
          <w:tcPr>
            <w:tcW w:w="851" w:type="dxa"/>
            <w:vMerge/>
            <w:shd w:val="clear" w:color="auto" w:fill="929292"/>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6690B5D" w14:textId="1205614C"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w:t>
            </w:r>
            <w:r w:rsidR="00FD2D38">
              <w:rPr>
                <w:rFonts w:ascii="Garamond" w:hAnsi="Garamond"/>
                <w:sz w:val="16"/>
                <w:szCs w:val="16"/>
              </w:rPr>
              <w:t xml:space="preserve"> or </w:t>
            </w:r>
            <w:r w:rsidRPr="00AA194A">
              <w:rPr>
                <w:rFonts w:ascii="Garamond" w:hAnsi="Garamond"/>
                <w:sz w:val="16"/>
                <w:szCs w:val="16"/>
              </w:rPr>
              <w:t>routines so they can be bypassed</w:t>
            </w:r>
          </w:p>
        </w:tc>
      </w:tr>
      <w:tr w:rsidR="00B9521B" w:rsidRPr="00690C0B" w14:paraId="6AAFE0FA" w14:textId="77777777" w:rsidTr="002528C3">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929292"/>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3C4F7A07" w:rsidR="00A03FD7" w:rsidRPr="006C434A" w:rsidRDefault="00C775C7" w:rsidP="002B7D6A">
                  <w:pPr>
                    <w:rPr>
                      <w:rFonts w:ascii="Garamond" w:hAnsi="Garamond"/>
                      <w:color w:val="595959" w:themeColor="text1" w:themeTint="A6"/>
                      <w:sz w:val="12"/>
                      <w:szCs w:val="12"/>
                    </w:rPr>
                  </w:pPr>
                  <w:ins w:id="826" w:author="Colin Watson" w:date="2016-06-08T12:29:00Z">
                    <w:r>
                      <w:rPr>
                        <w:rFonts w:ascii="Garamond" w:hAnsi="Garamond"/>
                        <w:color w:val="595959" w:themeColor="text1" w:themeTint="A6"/>
                        <w:sz w:val="12"/>
                        <w:szCs w:val="12"/>
                      </w:rPr>
                      <w:t xml:space="preserve">1.7, </w:t>
                    </w:r>
                  </w:ins>
                  <w:ins w:id="827" w:author="Colin Watson" w:date="2016-06-08T11:12:00Z">
                    <w:r w:rsidR="002D43D7">
                      <w:rPr>
                        <w:rFonts w:ascii="Garamond" w:hAnsi="Garamond"/>
                        <w:color w:val="595959" w:themeColor="text1" w:themeTint="A6"/>
                        <w:sz w:val="12"/>
                        <w:szCs w:val="12"/>
                      </w:rPr>
                      <w:t>5.21, 5.23</w:t>
                    </w:r>
                  </w:ins>
                  <w:del w:id="828" w:author="Colin Watson" w:date="2016-06-08T11:12:00Z">
                    <w:r w:rsidR="001A18C4" w:rsidDel="002D43D7">
                      <w:rPr>
                        <w:rFonts w:ascii="Garamond" w:hAnsi="Garamond"/>
                        <w:color w:val="595959" w:themeColor="text1" w:themeTint="A6"/>
                        <w:sz w:val="12"/>
                        <w:szCs w:val="12"/>
                      </w:rPr>
                      <w:delText>-</w:delText>
                    </w:r>
                  </w:del>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6EB85D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2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929292"/>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7E4035C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 xml:space="preserve">6, </w:t>
                  </w:r>
                  <w:r w:rsidR="00475524">
                    <w:rPr>
                      <w:rFonts w:ascii="Garamond" w:hAnsi="Garamond"/>
                      <w:color w:val="595959" w:themeColor="text1" w:themeTint="A6"/>
                      <w:sz w:val="12"/>
                      <w:szCs w:val="12"/>
                    </w:rPr>
                    <w:t xml:space="preserve">21, 22, </w:t>
                  </w:r>
                  <w:r w:rsidRPr="00340A4A">
                    <w:rPr>
                      <w:rFonts w:ascii="Garamond" w:hAnsi="Garamond"/>
                      <w:color w:val="595959" w:themeColor="text1" w:themeTint="A6"/>
                      <w:sz w:val="12"/>
                      <w:szCs w:val="12"/>
                    </w:rPr>
                    <w:t>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3754550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3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929292"/>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642BB2FD" w:rsidR="00A03FD7" w:rsidRPr="006C434A" w:rsidRDefault="009E148E" w:rsidP="002B7D6A">
                  <w:pPr>
                    <w:rPr>
                      <w:rFonts w:ascii="Garamond" w:hAnsi="Garamond"/>
                      <w:color w:val="595959" w:themeColor="text1" w:themeTint="A6"/>
                      <w:sz w:val="12"/>
                      <w:szCs w:val="12"/>
                    </w:rPr>
                  </w:pPr>
                  <w:ins w:id="831" w:author="Colin Watson" w:date="2016-06-08T11:21:00Z">
                    <w:r>
                      <w:rPr>
                        <w:rFonts w:ascii="Garamond" w:hAnsi="Garamond"/>
                        <w:color w:val="595959" w:themeColor="text1" w:themeTint="A6"/>
                        <w:sz w:val="12"/>
                        <w:szCs w:val="12"/>
                      </w:rPr>
                      <w:t xml:space="preserve">5.19, </w:t>
                    </w:r>
                  </w:ins>
                  <w:r w:rsidR="00340A4A" w:rsidRPr="00340A4A">
                    <w:rPr>
                      <w:rFonts w:ascii="Garamond" w:hAnsi="Garamond"/>
                      <w:color w:val="595959" w:themeColor="text1" w:themeTint="A6"/>
                      <w:sz w:val="12"/>
                      <w:szCs w:val="12"/>
                    </w:rPr>
                    <w:t>10.6</w:t>
                  </w:r>
                  <w:ins w:id="832" w:author="Colin Watson" w:date="2016-06-08T11:20:00Z">
                    <w:r>
                      <w:rPr>
                        <w:rFonts w:ascii="Garamond" w:hAnsi="Garamond"/>
                        <w:color w:val="595959" w:themeColor="text1" w:themeTint="A6"/>
                        <w:sz w:val="12"/>
                        <w:szCs w:val="12"/>
                      </w:rPr>
                      <w:t xml:space="preserve">, 16.2, </w:t>
                    </w:r>
                  </w:ins>
                  <w:ins w:id="833" w:author="Colin Watson" w:date="2016-06-08T18:21:00Z">
                    <w:r w:rsidR="0039012D">
                      <w:rPr>
                        <w:rFonts w:ascii="Garamond" w:hAnsi="Garamond"/>
                        <w:color w:val="595959" w:themeColor="text1" w:themeTint="A6"/>
                        <w:sz w:val="12"/>
                        <w:szCs w:val="12"/>
                      </w:rPr>
                      <w:t xml:space="preserve">16.3, </w:t>
                    </w:r>
                  </w:ins>
                  <w:ins w:id="834" w:author="Colin Watson" w:date="2016-06-08T11:20:00Z">
                    <w:r>
                      <w:rPr>
                        <w:rFonts w:ascii="Garamond" w:hAnsi="Garamond"/>
                        <w:color w:val="595959" w:themeColor="text1" w:themeTint="A6"/>
                        <w:sz w:val="12"/>
                        <w:szCs w:val="12"/>
                      </w:rPr>
                      <w:t>16.4</w:t>
                    </w:r>
                  </w:ins>
                  <w:ins w:id="835" w:author="Colin Watson" w:date="2016-06-08T18:22:00Z">
                    <w:r w:rsidR="0039012D">
                      <w:rPr>
                        <w:rFonts w:ascii="Garamond" w:hAnsi="Garamond"/>
                        <w:color w:val="595959" w:themeColor="text1" w:themeTint="A6"/>
                        <w:sz w:val="12"/>
                        <w:szCs w:val="12"/>
                      </w:rPr>
                      <w:t>, 16.5, 16.8</w:t>
                    </w:r>
                  </w:ins>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31E6CA3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3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929292"/>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7D9AA08A"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5.5</w:t>
                  </w:r>
                  <w:ins w:id="837" w:author="Colin Watson" w:date="2016-06-08T11:23:00Z">
                    <w:r w:rsidR="009E148E">
                      <w:rPr>
                        <w:rFonts w:ascii="Garamond" w:hAnsi="Garamond"/>
                        <w:color w:val="595959" w:themeColor="text1" w:themeTint="A6"/>
                        <w:sz w:val="12"/>
                        <w:szCs w:val="12"/>
                      </w:rPr>
                      <w:t>, 5.18</w:t>
                    </w:r>
                  </w:ins>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528C3">
              <w:tc>
                <w:tcPr>
                  <w:tcW w:w="2410" w:type="dxa"/>
                  <w:tcBorders>
                    <w:top w:val="nil"/>
                    <w:bottom w:val="single" w:sz="4" w:space="0" w:color="7F7F7F" w:themeColor="text1" w:themeTint="80"/>
                  </w:tcBorders>
                  <w:shd w:val="clear" w:color="auto" w:fill="BFBFBF"/>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00ECFE33" w:rsidR="00A03FD7" w:rsidRPr="006C434A" w:rsidRDefault="00340A4A" w:rsidP="002B7D6A">
                  <w:pPr>
                    <w:rPr>
                      <w:rFonts w:ascii="Garamond" w:hAnsi="Garamond"/>
                      <w:color w:val="595959" w:themeColor="text1" w:themeTint="A6"/>
                      <w:sz w:val="12"/>
                      <w:szCs w:val="12"/>
                    </w:rPr>
                  </w:pPr>
                  <w:del w:id="838" w:author="Colin Watson" w:date="2016-06-09T14:37:00Z">
                    <w:r w:rsidRPr="00340A4A" w:rsidDel="009B6B37">
                      <w:rPr>
                        <w:rFonts w:ascii="Garamond" w:hAnsi="Garamond"/>
                        <w:color w:val="595959" w:themeColor="text1" w:themeTint="A6"/>
                        <w:sz w:val="12"/>
                        <w:szCs w:val="12"/>
                      </w:rPr>
                      <w:delText xml:space="preserve">56, </w:delText>
                    </w:r>
                  </w:del>
                  <w:r w:rsidRPr="00340A4A">
                    <w:rPr>
                      <w:rFonts w:ascii="Garamond" w:hAnsi="Garamond"/>
                      <w:color w:val="595959" w:themeColor="text1" w:themeTint="A6"/>
                      <w:sz w:val="12"/>
                      <w:szCs w:val="12"/>
                    </w:rPr>
                    <w:t>87, 207</w:t>
                  </w:r>
                  <w:ins w:id="839" w:author="Colin Watson" w:date="2016-06-09T16:20:00Z">
                    <w:r w:rsidR="00B77C1F">
                      <w:rPr>
                        <w:rFonts w:ascii="Garamond" w:hAnsi="Garamond"/>
                        <w:color w:val="595959" w:themeColor="text1" w:themeTint="A6"/>
                        <w:sz w:val="12"/>
                        <w:szCs w:val="12"/>
                      </w:rPr>
                      <w:t>, 554</w:t>
                    </w:r>
                  </w:ins>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7DE78E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4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2528C3">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929292"/>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29292"/>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BFBFBF"/>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2528C3">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929292"/>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98A10D7" w14:textId="575935C7"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w:t>
            </w:r>
            <w:r w:rsidR="00FD2D38">
              <w:rPr>
                <w:rFonts w:ascii="Garamond" w:hAnsi="Garamond"/>
                <w:sz w:val="16"/>
                <w:szCs w:val="16"/>
              </w:rPr>
              <w:t xml:space="preserve"> side</w:t>
            </w:r>
            <w:r w:rsidRPr="00AA194A">
              <w:rPr>
                <w:rFonts w:ascii="Garamond" w:hAnsi="Garamond"/>
                <w:sz w:val="16"/>
                <w:szCs w:val="16"/>
              </w:rPr>
              <w:t xml:space="preserv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929292"/>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2528C3">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929292"/>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23151FF8" w:rsidR="00A03FD7" w:rsidRPr="006C434A" w:rsidRDefault="009E148E" w:rsidP="001A18C4">
                  <w:pPr>
                    <w:tabs>
                      <w:tab w:val="center" w:pos="1006"/>
                    </w:tabs>
                    <w:rPr>
                      <w:rFonts w:ascii="Garamond" w:hAnsi="Garamond"/>
                      <w:color w:val="595959" w:themeColor="text1" w:themeTint="A6"/>
                      <w:sz w:val="12"/>
                      <w:szCs w:val="12"/>
                    </w:rPr>
                  </w:pPr>
                  <w:ins w:id="841" w:author="Colin Watson" w:date="2016-06-08T11:25:00Z">
                    <w:r>
                      <w:rPr>
                        <w:rFonts w:ascii="Garamond" w:hAnsi="Garamond"/>
                        <w:color w:val="595959" w:themeColor="text1" w:themeTint="A6"/>
                        <w:sz w:val="12"/>
                        <w:szCs w:val="12"/>
                      </w:rPr>
                      <w:t>5.15</w:t>
                    </w:r>
                  </w:ins>
                  <w:ins w:id="842" w:author="Colin Watson" w:date="2016-06-08T11:27:00Z">
                    <w:r>
                      <w:rPr>
                        <w:rFonts w:ascii="Garamond" w:hAnsi="Garamond"/>
                        <w:color w:val="595959" w:themeColor="text1" w:themeTint="A6"/>
                        <w:sz w:val="12"/>
                        <w:szCs w:val="12"/>
                      </w:rPr>
                      <w:t>, 5.22</w:t>
                    </w:r>
                  </w:ins>
                  <w:ins w:id="843" w:author="Colin Watson" w:date="2016-06-08T11:28:00Z">
                    <w:r w:rsidR="00644AD2">
                      <w:rPr>
                        <w:rFonts w:ascii="Garamond" w:hAnsi="Garamond"/>
                        <w:color w:val="595959" w:themeColor="text1" w:themeTint="A6"/>
                        <w:sz w:val="12"/>
                        <w:szCs w:val="12"/>
                      </w:rPr>
                      <w:t>, 5.23, 5.24, 5.25</w:t>
                    </w:r>
                  </w:ins>
                  <w:del w:id="844" w:author="Colin Watson" w:date="2016-06-08T11:26:00Z">
                    <w:r w:rsidR="001A18C4" w:rsidDel="009E148E">
                      <w:rPr>
                        <w:rFonts w:ascii="Garamond" w:hAnsi="Garamond"/>
                        <w:color w:val="595959" w:themeColor="text1" w:themeTint="A6"/>
                        <w:sz w:val="12"/>
                        <w:szCs w:val="12"/>
                      </w:rPr>
                      <w:delText>5.16</w:delText>
                    </w:r>
                  </w:del>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394F6C3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45"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929292"/>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BFBFBF"/>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42B76DF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w:t>
                  </w:r>
                  <w:r w:rsidR="00B800EC">
                    <w:rPr>
                      <w:rFonts w:ascii="Garamond" w:hAnsi="Garamond"/>
                      <w:color w:val="595959" w:themeColor="text1" w:themeTint="A6"/>
                      <w:sz w:val="12"/>
                      <w:szCs w:val="12"/>
                    </w:rPr>
                    <w:t>4</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1</w:t>
                  </w:r>
                  <w:r w:rsidRPr="00340A4A">
                    <w:rPr>
                      <w:rFonts w:ascii="Garamond" w:hAnsi="Garamond"/>
                      <w:color w:val="595959" w:themeColor="text1" w:themeTint="A6"/>
                      <w:sz w:val="12"/>
                      <w:szCs w:val="12"/>
                    </w:rPr>
                    <w:t>, 21</w:t>
                  </w:r>
                  <w:r w:rsidR="00B800EC">
                    <w:rPr>
                      <w:rFonts w:ascii="Garamond" w:hAnsi="Garamond"/>
                      <w:color w:val="595959" w:themeColor="text1" w:themeTint="A6"/>
                      <w:sz w:val="12"/>
                      <w:szCs w:val="12"/>
                    </w:rPr>
                    <w:t>2</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3D3326D5" w:rsidR="00A03FD7" w:rsidRPr="006C434A" w:rsidRDefault="001A18C4" w:rsidP="002B7D6A">
                  <w:pPr>
                    <w:rPr>
                      <w:rFonts w:ascii="Garamond" w:hAnsi="Garamond"/>
                      <w:color w:val="595959" w:themeColor="text1" w:themeTint="A6"/>
                      <w:sz w:val="12"/>
                      <w:szCs w:val="12"/>
                    </w:rPr>
                  </w:pPr>
                  <w:r>
                    <w:rPr>
                      <w:rFonts w:ascii="Garamond" w:hAnsi="Garamond"/>
                      <w:color w:val="595959" w:themeColor="text1" w:themeTint="A6"/>
                      <w:sz w:val="12"/>
                      <w:szCs w:val="12"/>
                    </w:rPr>
                    <w:t>5.10, 5.11, 5.12, 5.13, 5.14, 5.16</w:t>
                  </w:r>
                  <w:ins w:id="846" w:author="Colin Watson" w:date="2016-06-08T11:27:00Z">
                    <w:r w:rsidR="009E148E">
                      <w:rPr>
                        <w:rFonts w:ascii="Garamond" w:hAnsi="Garamond"/>
                        <w:color w:val="595959" w:themeColor="text1" w:themeTint="A6"/>
                        <w:sz w:val="12"/>
                        <w:szCs w:val="12"/>
                      </w:rPr>
                      <w:t>, 5.21</w:t>
                    </w:r>
                  </w:ins>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36F7AF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4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381B3C">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73ABCC"/>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73ABCC"/>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73ABCC"/>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381B3C">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A</w:t>
            </w:r>
          </w:p>
        </w:tc>
        <w:tc>
          <w:tcPr>
            <w:tcW w:w="851" w:type="dxa"/>
            <w:vMerge w:val="restart"/>
            <w:shd w:val="clear" w:color="auto" w:fill="73ABCC"/>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73ABCC"/>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2</w:t>
            </w:r>
          </w:p>
        </w:tc>
        <w:tc>
          <w:tcPr>
            <w:tcW w:w="851" w:type="dxa"/>
            <w:vMerge w:val="restart"/>
            <w:shd w:val="clear" w:color="auto" w:fill="73ABCC"/>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381B3C" w:rsidRDefault="00861C91" w:rsidP="00003C3A">
            <w:pPr>
              <w:jc w:val="right"/>
              <w:rPr>
                <w:rFonts w:ascii="Garamond" w:hAnsi="Garamond"/>
                <w:b/>
                <w:color w:val="73ABCC"/>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381B3C">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2528C3" w:rsidRDefault="00861C91" w:rsidP="00003C3A">
            <w:pPr>
              <w:rPr>
                <w:rFonts w:ascii="Garamond" w:hAnsi="Garamond"/>
                <w:sz w:val="16"/>
                <w:szCs w:val="16"/>
              </w:rPr>
            </w:pPr>
            <w:r w:rsidRPr="002528C3">
              <w:rPr>
                <w:rFonts w:ascii="Garamond" w:hAnsi="Garamond"/>
                <w:sz w:val="16"/>
                <w:szCs w:val="16"/>
              </w:rPr>
              <w:t>You have invented a new attack against Authentication</w:t>
            </w:r>
          </w:p>
        </w:tc>
        <w:tc>
          <w:tcPr>
            <w:tcW w:w="851" w:type="dxa"/>
            <w:vMerge/>
            <w:shd w:val="clear" w:color="auto" w:fill="73ABCC"/>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73ABCC"/>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3DAAC1D1" w:rsidR="00861C91" w:rsidRPr="002528C3" w:rsidRDefault="00CB2154" w:rsidP="00FD2D38">
            <w:pPr>
              <w:rPr>
                <w:rFonts w:ascii="Garamond" w:hAnsi="Garamond"/>
                <w:sz w:val="20"/>
                <w:szCs w:val="20"/>
              </w:rPr>
            </w:pPr>
            <w:r w:rsidRPr="002528C3">
              <w:rPr>
                <w:rFonts w:ascii="Garamond" w:hAnsi="Garamond"/>
                <w:sz w:val="16"/>
                <w:szCs w:val="16"/>
              </w:rPr>
              <w:t>James can undertake authentication functions</w:t>
            </w:r>
            <w:r w:rsidR="00FD2D38">
              <w:rPr>
                <w:rFonts w:ascii="Garamond" w:hAnsi="Garamond"/>
                <w:sz w:val="16"/>
                <w:szCs w:val="16"/>
              </w:rPr>
              <w:t xml:space="preserve"> </w:t>
            </w:r>
            <w:r w:rsidR="00FD2D38" w:rsidRPr="002528C3">
              <w:rPr>
                <w:rFonts w:ascii="Garamond" w:hAnsi="Garamond"/>
                <w:sz w:val="16"/>
                <w:szCs w:val="16"/>
              </w:rPr>
              <w:t>without the real user ever being aware this has occurred</w:t>
            </w:r>
            <w:r w:rsidRPr="002528C3">
              <w:rPr>
                <w:rFonts w:ascii="Garamond" w:hAnsi="Garamond"/>
                <w:sz w:val="16"/>
                <w:szCs w:val="16"/>
              </w:rPr>
              <w:t xml:space="preserve"> (e.g. attempt to log in, log in with stolen credentials, reset the password) </w:t>
            </w:r>
          </w:p>
        </w:tc>
        <w:tc>
          <w:tcPr>
            <w:tcW w:w="851" w:type="dxa"/>
            <w:vMerge/>
            <w:shd w:val="clear" w:color="auto" w:fill="73ABCC"/>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0A2ACAEE" w:rsidR="00861C91" w:rsidRPr="002528C3" w:rsidRDefault="00CB2154" w:rsidP="00CB2154">
            <w:pPr>
              <w:rPr>
                <w:rFonts w:ascii="Garamond" w:hAnsi="Garamond"/>
                <w:sz w:val="20"/>
                <w:szCs w:val="20"/>
              </w:rPr>
            </w:pPr>
            <w:r w:rsidRPr="002528C3">
              <w:rPr>
                <w:rFonts w:ascii="Garamond" w:hAnsi="Garamond"/>
                <w:sz w:val="16"/>
                <w:szCs w:val="16"/>
              </w:rPr>
              <w:t xml:space="preserve">Muhammad can obtain a user's password or other secrets such as security questions, by observation during entry, or from a local cache, </w:t>
            </w:r>
            <w:ins w:id="848" w:author="Colin Watson" w:date="2016-06-08T11:56:00Z">
              <w:r w:rsidR="00357147">
                <w:rPr>
                  <w:rFonts w:ascii="Garamond" w:hAnsi="Garamond"/>
                  <w:sz w:val="16"/>
                  <w:szCs w:val="16"/>
                </w:rPr>
                <w:t xml:space="preserve">or from memory, </w:t>
              </w:r>
            </w:ins>
            <w:r w:rsidRPr="002528C3">
              <w:rPr>
                <w:rFonts w:ascii="Garamond" w:hAnsi="Garamond"/>
                <w:sz w:val="16"/>
                <w:szCs w:val="16"/>
              </w:rPr>
              <w:t>or in transit, or by reading it from some unprotected location, or because it is widely known, or because it never expires, or because the user cannot change her own password</w:t>
            </w:r>
          </w:p>
        </w:tc>
      </w:tr>
      <w:tr w:rsidR="00861C91" w:rsidRPr="00690C0B" w14:paraId="3A14B435" w14:textId="77777777" w:rsidTr="00381B3C">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73ABCC"/>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39F2ADC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ins w:id="849" w:author="Colin Watson" w:date="2016-06-08T11:44:00Z">
                    <w:r w:rsidR="00772BEF">
                      <w:rPr>
                        <w:rFonts w:ascii="Garamond" w:hAnsi="Garamond"/>
                        <w:color w:val="595959" w:themeColor="text1" w:themeTint="A6"/>
                        <w:sz w:val="12"/>
                        <w:szCs w:val="12"/>
                      </w:rPr>
                      <w:t xml:space="preserve">, </w:t>
                    </w:r>
                  </w:ins>
                  <w:ins w:id="850" w:author="Colin Watson" w:date="2016-06-08T11:46:00Z">
                    <w:r w:rsidR="00772BEF">
                      <w:rPr>
                        <w:rFonts w:ascii="Garamond" w:hAnsi="Garamond"/>
                        <w:color w:val="595959" w:themeColor="text1" w:themeTint="A6"/>
                        <w:sz w:val="12"/>
                        <w:szCs w:val="12"/>
                      </w:rPr>
                      <w:t xml:space="preserve">8.4, </w:t>
                    </w:r>
                  </w:ins>
                  <w:ins w:id="851" w:author="Colin Watson" w:date="2016-06-08T11:44:00Z">
                    <w:r w:rsidR="00772BEF">
                      <w:rPr>
                        <w:rFonts w:ascii="Garamond" w:hAnsi="Garamond"/>
                        <w:color w:val="595959" w:themeColor="text1" w:themeTint="A6"/>
                        <w:sz w:val="12"/>
                        <w:szCs w:val="12"/>
                      </w:rPr>
                      <w:t>8.10</w:t>
                    </w:r>
                  </w:ins>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571E72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5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4D2BDEFB"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w:t>
                  </w:r>
                  <w:del w:id="853" w:author="Colin Watson" w:date="2016-06-08T11:59:00Z">
                    <w:r w:rsidR="00EA49FF" w:rsidDel="002D5098">
                      <w:rPr>
                        <w:rFonts w:ascii="Garamond" w:hAnsi="Garamond"/>
                        <w:color w:val="595959" w:themeColor="text1" w:themeTint="A6"/>
                        <w:sz w:val="12"/>
                        <w:szCs w:val="12"/>
                      </w:rPr>
                      <w:delText xml:space="preserve">2.9, </w:delText>
                    </w:r>
                  </w:del>
                  <w:ins w:id="854" w:author="Colin Watson" w:date="2016-06-08T12:33:00Z">
                    <w:r w:rsidR="00C775C7">
                      <w:rPr>
                        <w:rFonts w:ascii="Garamond" w:hAnsi="Garamond"/>
                        <w:color w:val="595959" w:themeColor="text1" w:themeTint="A6"/>
                        <w:sz w:val="12"/>
                        <w:szCs w:val="12"/>
                      </w:rPr>
                      <w:t xml:space="preserve">2.17, </w:t>
                    </w:r>
                  </w:ins>
                  <w:del w:id="855" w:author="Colin Watson" w:date="2016-06-08T12:33:00Z">
                    <w:r w:rsidR="00EA49FF" w:rsidDel="00C775C7">
                      <w:rPr>
                        <w:rFonts w:ascii="Garamond" w:hAnsi="Garamond"/>
                        <w:color w:val="595959" w:themeColor="text1" w:themeTint="A6"/>
                        <w:sz w:val="12"/>
                        <w:szCs w:val="12"/>
                      </w:rPr>
                      <w:delText xml:space="preserve">2.16, </w:delText>
                    </w:r>
                  </w:del>
                  <w:ins w:id="856" w:author="Colin Watson" w:date="2016-06-08T11:50:00Z">
                    <w:r w:rsidR="00012B5A">
                      <w:rPr>
                        <w:rFonts w:ascii="Garamond" w:hAnsi="Garamond"/>
                        <w:color w:val="595959" w:themeColor="text1" w:themeTint="A6"/>
                        <w:sz w:val="12"/>
                        <w:szCs w:val="12"/>
                      </w:rPr>
                      <w:t xml:space="preserve">2.24, </w:t>
                    </w:r>
                  </w:ins>
                  <w:ins w:id="857" w:author="Colin Watson" w:date="2016-06-08T11:51:00Z">
                    <w:r w:rsidR="00012B5A">
                      <w:rPr>
                        <w:rFonts w:ascii="Garamond" w:hAnsi="Garamond"/>
                        <w:color w:val="595959" w:themeColor="text1" w:themeTint="A6"/>
                        <w:sz w:val="12"/>
                        <w:szCs w:val="12"/>
                      </w:rPr>
                      <w:t>8.7,</w:t>
                    </w:r>
                  </w:ins>
                  <w:del w:id="858" w:author="Colin Watson" w:date="2016-06-08T11:51:00Z">
                    <w:r w:rsidDel="00012B5A">
                      <w:rPr>
                        <w:rFonts w:ascii="Garamond" w:hAnsi="Garamond"/>
                        <w:color w:val="595959" w:themeColor="text1" w:themeTint="A6"/>
                        <w:sz w:val="12"/>
                        <w:szCs w:val="12"/>
                      </w:rPr>
                      <w:delText>8.10,</w:delText>
                    </w:r>
                  </w:del>
                  <w:r>
                    <w:rPr>
                      <w:rFonts w:ascii="Garamond" w:hAnsi="Garamond"/>
                      <w:color w:val="595959" w:themeColor="text1" w:themeTint="A6"/>
                      <w:sz w:val="12"/>
                      <w:szCs w:val="12"/>
                    </w:rPr>
                    <w:t xml:space="preserve"> </w:t>
                  </w:r>
                  <w:r w:rsidR="001A6E3D" w:rsidRPr="001A6E3D">
                    <w:rPr>
                      <w:rFonts w:ascii="Garamond" w:hAnsi="Garamond"/>
                      <w:color w:val="595959" w:themeColor="text1" w:themeTint="A6"/>
                      <w:sz w:val="12"/>
                      <w:szCs w:val="12"/>
                    </w:rPr>
                    <w:t>9.1</w:t>
                  </w:r>
                  <w:r w:rsidR="0034419C">
                    <w:rPr>
                      <w:rFonts w:ascii="Garamond" w:hAnsi="Garamond"/>
                      <w:color w:val="595959" w:themeColor="text1" w:themeTint="A6"/>
                      <w:sz w:val="12"/>
                      <w:szCs w:val="12"/>
                    </w:rPr>
                    <w:t>, 9.4</w:t>
                  </w:r>
                  <w:r w:rsidR="00EA49FF">
                    <w:rPr>
                      <w:rFonts w:ascii="Garamond" w:hAnsi="Garamond"/>
                      <w:color w:val="595959" w:themeColor="text1" w:themeTint="A6"/>
                      <w:sz w:val="12"/>
                      <w:szCs w:val="12"/>
                    </w:rPr>
                    <w:t>, 9.5</w:t>
                  </w:r>
                  <w:ins w:id="859" w:author="Colin Watson" w:date="2016-06-08T11:54:00Z">
                    <w:r w:rsidR="00012B5A">
                      <w:rPr>
                        <w:rFonts w:ascii="Garamond" w:hAnsi="Garamond"/>
                        <w:color w:val="595959" w:themeColor="text1" w:themeTint="A6"/>
                        <w:sz w:val="12"/>
                        <w:szCs w:val="12"/>
                      </w:rPr>
                      <w:t>, 9.9</w:t>
                    </w:r>
                  </w:ins>
                  <w:ins w:id="860" w:author="Colin Watson" w:date="2016-06-08T11:56:00Z">
                    <w:r w:rsidR="00357147">
                      <w:rPr>
                        <w:rFonts w:ascii="Garamond" w:hAnsi="Garamond"/>
                        <w:color w:val="595959" w:themeColor="text1" w:themeTint="A6"/>
                        <w:sz w:val="12"/>
                        <w:szCs w:val="12"/>
                      </w:rPr>
                      <w:t>, 9.11</w:t>
                    </w:r>
                  </w:ins>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26A4A0F9"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ins w:id="861" w:author="Colin Watson" w:date="2016-06-09T16:43:00Z">
                    <w:r w:rsidR="00560B06">
                      <w:rPr>
                        <w:rFonts w:ascii="Garamond" w:hAnsi="Garamond"/>
                        <w:color w:val="595959" w:themeColor="text1" w:themeTint="A6"/>
                        <w:sz w:val="12"/>
                        <w:szCs w:val="12"/>
                      </w:rPr>
                      <w:t>, 546</w:t>
                    </w:r>
                  </w:ins>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4612EE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6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381B3C">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4</w:t>
            </w:r>
          </w:p>
        </w:tc>
        <w:tc>
          <w:tcPr>
            <w:tcW w:w="851" w:type="dxa"/>
            <w:vMerge w:val="restart"/>
            <w:shd w:val="clear" w:color="auto" w:fill="73ABCC"/>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5</w:t>
            </w:r>
          </w:p>
        </w:tc>
        <w:tc>
          <w:tcPr>
            <w:tcW w:w="851" w:type="dxa"/>
            <w:vMerge w:val="restart"/>
            <w:shd w:val="clear" w:color="auto" w:fill="73ABCC"/>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6</w:t>
            </w:r>
          </w:p>
        </w:tc>
        <w:tc>
          <w:tcPr>
            <w:tcW w:w="851" w:type="dxa"/>
            <w:vMerge w:val="restart"/>
            <w:shd w:val="clear" w:color="auto" w:fill="73ABCC"/>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7</w:t>
            </w:r>
          </w:p>
        </w:tc>
      </w:tr>
      <w:tr w:rsidR="00861C91" w:rsidRPr="00690C0B" w14:paraId="665E26DE" w14:textId="77777777" w:rsidTr="00381B3C">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73ABCC"/>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2528C3" w:rsidRDefault="00A03CF5" w:rsidP="00003C3A">
            <w:pPr>
              <w:rPr>
                <w:rFonts w:ascii="Garamond" w:hAnsi="Garamond"/>
                <w:sz w:val="20"/>
                <w:szCs w:val="20"/>
              </w:rPr>
            </w:pPr>
            <w:r w:rsidRPr="002528C3">
              <w:rPr>
                <w:rFonts w:ascii="Garamond" w:hAnsi="Garamond"/>
                <w:sz w:val="16"/>
                <w:szCs w:val="16"/>
              </w:rPr>
              <w:t>Sebastien can easily identify user names or can enumerate them</w:t>
            </w:r>
          </w:p>
        </w:tc>
        <w:tc>
          <w:tcPr>
            <w:tcW w:w="851" w:type="dxa"/>
            <w:vMerge/>
            <w:shd w:val="clear" w:color="auto" w:fill="73ABCC"/>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2528C3" w:rsidRDefault="00A03CF5" w:rsidP="00003C3A">
            <w:pPr>
              <w:rPr>
                <w:rFonts w:ascii="Garamond" w:hAnsi="Garamond"/>
                <w:sz w:val="20"/>
                <w:szCs w:val="20"/>
              </w:rPr>
            </w:pPr>
            <w:r w:rsidRPr="002528C3">
              <w:rPr>
                <w:rFonts w:ascii="Garamond" w:hAnsi="Garamond"/>
                <w:sz w:val="16"/>
                <w:szCs w:val="16"/>
              </w:rPr>
              <w:t>Javier can use default, test or easily guessable credentials to authenticate, or can use an old account or an account not necessary for the application</w:t>
            </w:r>
          </w:p>
        </w:tc>
        <w:tc>
          <w:tcPr>
            <w:tcW w:w="851" w:type="dxa"/>
            <w:vMerge/>
            <w:shd w:val="clear" w:color="auto" w:fill="73ABCC"/>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3DEDE811" w:rsidR="00861C91" w:rsidRPr="002528C3" w:rsidRDefault="00A03CF5" w:rsidP="007136E4">
            <w:pPr>
              <w:rPr>
                <w:rFonts w:ascii="Garamond" w:hAnsi="Garamond"/>
                <w:sz w:val="20"/>
                <w:szCs w:val="20"/>
              </w:rPr>
            </w:pPr>
            <w:r w:rsidRPr="002528C3">
              <w:rPr>
                <w:rFonts w:ascii="Garamond" w:hAnsi="Garamond"/>
                <w:sz w:val="16"/>
                <w:szCs w:val="16"/>
              </w:rPr>
              <w:t>Sven can reuse a temporary password because the user does not have to change it on first use, or it has too long or no expiry</w:t>
            </w:r>
            <w:ins w:id="863" w:author="Colin Watson" w:date="2016-06-08T12:45:00Z">
              <w:r w:rsidR="001D2F04">
                <w:rPr>
                  <w:rFonts w:ascii="Garamond" w:hAnsi="Garamond"/>
                  <w:sz w:val="16"/>
                  <w:szCs w:val="16"/>
                </w:rPr>
                <w:t>, or it does not use an o</w:t>
              </w:r>
            </w:ins>
            <w:ins w:id="864" w:author="Colin Watson" w:date="2016-06-08T12:50:00Z">
              <w:r w:rsidR="007136E4">
                <w:rPr>
                  <w:rFonts w:ascii="Garamond" w:hAnsi="Garamond"/>
                  <w:sz w:val="16"/>
                  <w:szCs w:val="16"/>
                </w:rPr>
                <w:t>ut-of-band</w:t>
              </w:r>
            </w:ins>
            <w:ins w:id="865" w:author="Colin Watson" w:date="2016-06-08T12:45:00Z">
              <w:r w:rsidR="001D2F04">
                <w:rPr>
                  <w:rFonts w:ascii="Garamond" w:hAnsi="Garamond"/>
                  <w:sz w:val="16"/>
                  <w:szCs w:val="16"/>
                </w:rPr>
                <w:t xml:space="preserve"> delivery method (e.g. </w:t>
              </w:r>
            </w:ins>
            <w:ins w:id="866" w:author="Colin Watson" w:date="2016-06-08T12:50:00Z">
              <w:r w:rsidR="007136E4">
                <w:rPr>
                  <w:rFonts w:ascii="Garamond" w:hAnsi="Garamond"/>
                  <w:sz w:val="16"/>
                  <w:szCs w:val="16"/>
                </w:rPr>
                <w:t xml:space="preserve">post, </w:t>
              </w:r>
            </w:ins>
            <w:ins w:id="867" w:author="Colin Watson" w:date="2016-06-08T12:45:00Z">
              <w:r w:rsidR="001D2F04">
                <w:rPr>
                  <w:rFonts w:ascii="Garamond" w:hAnsi="Garamond"/>
                  <w:sz w:val="16"/>
                  <w:szCs w:val="16"/>
                </w:rPr>
                <w:t>mobile app, SMS)</w:t>
              </w:r>
            </w:ins>
          </w:p>
        </w:tc>
        <w:tc>
          <w:tcPr>
            <w:tcW w:w="851" w:type="dxa"/>
            <w:vMerge/>
            <w:shd w:val="clear" w:color="auto" w:fill="73ABCC"/>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2528C3" w:rsidRDefault="00A03CF5" w:rsidP="00003C3A">
            <w:pPr>
              <w:rPr>
                <w:rFonts w:ascii="Garamond" w:hAnsi="Garamond"/>
                <w:sz w:val="20"/>
                <w:szCs w:val="20"/>
              </w:rPr>
            </w:pPr>
            <w:r w:rsidRPr="002528C3">
              <w:rPr>
                <w:rFonts w:ascii="Garamond" w:hAnsi="Garamond"/>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381B3C">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73ABCC"/>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1841D964" w:rsidR="00A03FD7" w:rsidRPr="006C434A" w:rsidRDefault="00EA49FF" w:rsidP="002B7D6A">
                  <w:pPr>
                    <w:rPr>
                      <w:rFonts w:ascii="Garamond" w:hAnsi="Garamond"/>
                      <w:color w:val="595959" w:themeColor="text1" w:themeTint="A6"/>
                      <w:sz w:val="12"/>
                      <w:szCs w:val="12"/>
                    </w:rPr>
                  </w:pPr>
                  <w:r>
                    <w:rPr>
                      <w:rFonts w:ascii="Garamond" w:hAnsi="Garamond"/>
                      <w:color w:val="595959" w:themeColor="text1" w:themeTint="A6"/>
                      <w:sz w:val="12"/>
                      <w:szCs w:val="12"/>
                    </w:rPr>
                    <w:t>2.18</w:t>
                  </w:r>
                  <w:ins w:id="868" w:author="Colin Watson" w:date="2016-06-08T12:48:00Z">
                    <w:r w:rsidR="007136E4">
                      <w:rPr>
                        <w:rFonts w:ascii="Garamond" w:hAnsi="Garamond"/>
                        <w:color w:val="595959" w:themeColor="text1" w:themeTint="A6"/>
                        <w:sz w:val="12"/>
                        <w:szCs w:val="12"/>
                      </w:rPr>
                      <w:t>, 2.28</w:t>
                    </w:r>
                  </w:ins>
                  <w:del w:id="869" w:author="Colin Watson" w:date="2016-06-08T12:48:00Z">
                    <w:r w:rsidDel="007136E4">
                      <w:rPr>
                        <w:rFonts w:ascii="Garamond" w:hAnsi="Garamond"/>
                        <w:color w:val="595959" w:themeColor="text1" w:themeTint="A6"/>
                        <w:sz w:val="12"/>
                        <w:szCs w:val="12"/>
                      </w:rPr>
                      <w:delText>,</w:delText>
                    </w:r>
                  </w:del>
                  <w:del w:id="870" w:author="Colin Watson" w:date="2016-06-08T12:05:00Z">
                    <w:r w:rsidDel="002D5098">
                      <w:rPr>
                        <w:rFonts w:ascii="Garamond" w:hAnsi="Garamond"/>
                        <w:color w:val="595959" w:themeColor="text1" w:themeTint="A6"/>
                        <w:sz w:val="12"/>
                        <w:szCs w:val="12"/>
                      </w:rPr>
                      <w:delText xml:space="preserve"> 2.19</w:delText>
                    </w:r>
                  </w:del>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5F5857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7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73ABCC"/>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49A8CF81"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2.19</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5B217C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7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73ABCC"/>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57D08459"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2.22</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2EC1749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7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73ABCC"/>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9AADE50"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2.7, 2.20, </w:t>
                  </w:r>
                  <w:ins w:id="874" w:author="Colin Watson" w:date="2016-06-08T12:14:00Z">
                    <w:r w:rsidR="00544785">
                      <w:rPr>
                        <w:rFonts w:ascii="Garamond" w:hAnsi="Garamond"/>
                        <w:color w:val="595959" w:themeColor="text1" w:themeTint="A6"/>
                        <w:sz w:val="12"/>
                        <w:szCs w:val="12"/>
                      </w:rPr>
                      <w:t xml:space="preserve">2.23, </w:t>
                    </w:r>
                  </w:ins>
                  <w:r>
                    <w:rPr>
                      <w:rFonts w:ascii="Garamond" w:hAnsi="Garamond"/>
                      <w:color w:val="595959" w:themeColor="text1" w:themeTint="A6"/>
                      <w:sz w:val="12"/>
                      <w:szCs w:val="12"/>
                    </w:rPr>
                    <w:t>2.25</w:t>
                  </w:r>
                  <w:ins w:id="875" w:author="Colin Watson" w:date="2016-06-08T12:15:00Z">
                    <w:r w:rsidR="00544785">
                      <w:rPr>
                        <w:rFonts w:ascii="Garamond" w:hAnsi="Garamond"/>
                        <w:color w:val="595959" w:themeColor="text1" w:themeTint="A6"/>
                        <w:sz w:val="12"/>
                        <w:szCs w:val="12"/>
                      </w:rPr>
                      <w:t>, 2.27</w:t>
                    </w:r>
                  </w:ins>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4EA3D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7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2528C3">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73ABCC"/>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73ABCC"/>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73ABCC"/>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73ABCC"/>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B8CCE4"/>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2528C3">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8</w:t>
            </w:r>
          </w:p>
        </w:tc>
        <w:tc>
          <w:tcPr>
            <w:tcW w:w="851" w:type="dxa"/>
            <w:vMerge w:val="restart"/>
            <w:shd w:val="clear" w:color="auto" w:fill="73ABCC"/>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9</w:t>
            </w:r>
          </w:p>
        </w:tc>
        <w:tc>
          <w:tcPr>
            <w:tcW w:w="851" w:type="dxa"/>
            <w:vMerge w:val="restart"/>
            <w:shd w:val="clear" w:color="auto" w:fill="73ABCC"/>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381B3C" w:rsidRDefault="00861C91" w:rsidP="00003C3A">
            <w:pPr>
              <w:jc w:val="right"/>
              <w:rPr>
                <w:rFonts w:ascii="Garamond" w:hAnsi="Garamond"/>
                <w:b/>
                <w:color w:val="73ABCC"/>
                <w:sz w:val="48"/>
                <w:szCs w:val="48"/>
              </w:rPr>
            </w:pPr>
            <w:r w:rsidRPr="00381B3C">
              <w:rPr>
                <w:rFonts w:ascii="Garamond" w:hAnsi="Garamond"/>
                <w:b/>
                <w:color w:val="73ABCC"/>
                <w:sz w:val="48"/>
                <w:szCs w:val="48"/>
              </w:rPr>
              <w:t>10</w:t>
            </w:r>
          </w:p>
        </w:tc>
        <w:tc>
          <w:tcPr>
            <w:tcW w:w="851" w:type="dxa"/>
            <w:vMerge w:val="restart"/>
            <w:shd w:val="clear" w:color="auto" w:fill="73ABCC"/>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2528C3">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0FDA9E60" w:rsidR="00861C91" w:rsidRPr="002528C3" w:rsidRDefault="00A03CF5" w:rsidP="008439A8">
            <w:pPr>
              <w:rPr>
                <w:rFonts w:ascii="Garamond" w:hAnsi="Garamond"/>
                <w:sz w:val="16"/>
                <w:szCs w:val="16"/>
              </w:rPr>
            </w:pPr>
            <w:r w:rsidRPr="002528C3">
              <w:rPr>
                <w:rFonts w:ascii="Garamond" w:hAnsi="Garamond"/>
                <w:sz w:val="16"/>
                <w:szCs w:val="16"/>
              </w:rPr>
              <w:t xml:space="preserve">Kate can </w:t>
            </w:r>
            <w:del w:id="877" w:author="Colin Watson" w:date="2015-06-04T13:44:00Z">
              <w:r w:rsidRPr="002528C3" w:rsidDel="00A657DC">
                <w:rPr>
                  <w:rFonts w:ascii="Garamond" w:hAnsi="Garamond"/>
                  <w:sz w:val="16"/>
                  <w:szCs w:val="16"/>
                </w:rPr>
                <w:delText xml:space="preserve">by </w:delText>
              </w:r>
            </w:del>
            <w:r w:rsidRPr="002528C3">
              <w:rPr>
                <w:rFonts w:ascii="Garamond" w:hAnsi="Garamond"/>
                <w:sz w:val="16"/>
                <w:szCs w:val="16"/>
              </w:rPr>
              <w:t xml:space="preserve">bypass authentication because it does not fail secure (i.e. </w:t>
            </w:r>
            <w:r w:rsidR="008439A8" w:rsidRPr="002528C3">
              <w:rPr>
                <w:rFonts w:ascii="Garamond" w:hAnsi="Garamond"/>
                <w:sz w:val="16"/>
                <w:szCs w:val="16"/>
              </w:rPr>
              <w:t>it defaults to allowing</w:t>
            </w:r>
            <w:r w:rsidRPr="002528C3">
              <w:rPr>
                <w:rFonts w:ascii="Garamond" w:hAnsi="Garamond"/>
                <w:sz w:val="16"/>
                <w:szCs w:val="16"/>
              </w:rPr>
              <w:t xml:space="preserve"> </w:t>
            </w:r>
            <w:ins w:id="878" w:author="Colin Watson" w:date="2015-06-04T13:44:00Z">
              <w:r w:rsidR="00A657DC">
                <w:rPr>
                  <w:rFonts w:ascii="Garamond" w:hAnsi="Garamond"/>
                  <w:sz w:val="16"/>
                  <w:szCs w:val="16"/>
                </w:rPr>
                <w:t xml:space="preserve">unauthenticated </w:t>
              </w:r>
            </w:ins>
            <w:r w:rsidRPr="002528C3">
              <w:rPr>
                <w:rFonts w:ascii="Garamond" w:hAnsi="Garamond"/>
                <w:sz w:val="16"/>
                <w:szCs w:val="16"/>
              </w:rPr>
              <w:t>access)</w:t>
            </w:r>
          </w:p>
        </w:tc>
        <w:tc>
          <w:tcPr>
            <w:tcW w:w="851" w:type="dxa"/>
            <w:vMerge/>
            <w:shd w:val="clear" w:color="auto" w:fill="73ABCC"/>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11CC33A2" w:rsidR="00861C91" w:rsidRPr="002528C3" w:rsidRDefault="00A03CF5" w:rsidP="007136E4">
            <w:pPr>
              <w:rPr>
                <w:rFonts w:ascii="Garamond" w:hAnsi="Garamond"/>
                <w:sz w:val="20"/>
                <w:szCs w:val="20"/>
              </w:rPr>
            </w:pPr>
            <w:r w:rsidRPr="002528C3">
              <w:rPr>
                <w:rFonts w:ascii="Garamond" w:hAnsi="Garamond"/>
                <w:sz w:val="16"/>
                <w:szCs w:val="16"/>
              </w:rPr>
              <w:t>Claudia can undertake more critical functions because authentication requirements are too weak</w:t>
            </w:r>
            <w:ins w:id="879" w:author="Colin Watson" w:date="2016-06-08T12:41:00Z">
              <w:r w:rsidR="00486C23">
                <w:rPr>
                  <w:rFonts w:ascii="Garamond" w:hAnsi="Garamond"/>
                  <w:sz w:val="16"/>
                  <w:szCs w:val="16"/>
                </w:rPr>
                <w:t xml:space="preserve"> (e.g. do not </w:t>
              </w:r>
            </w:ins>
            <w:ins w:id="880" w:author="Colin Watson" w:date="2016-06-08T12:51:00Z">
              <w:r w:rsidR="007136E4">
                <w:rPr>
                  <w:rFonts w:ascii="Garamond" w:hAnsi="Garamond"/>
                  <w:sz w:val="16"/>
                  <w:szCs w:val="16"/>
                </w:rPr>
                <w:t>us</w:t>
              </w:r>
            </w:ins>
            <w:ins w:id="881" w:author="Colin Watson" w:date="2016-06-08T12:41:00Z">
              <w:r w:rsidR="00486C23">
                <w:rPr>
                  <w:rFonts w:ascii="Garamond" w:hAnsi="Garamond"/>
                  <w:sz w:val="16"/>
                  <w:szCs w:val="16"/>
                </w:rPr>
                <w:t>e strong authentication s</w:t>
              </w:r>
              <w:r w:rsidR="007136E4">
                <w:rPr>
                  <w:rFonts w:ascii="Garamond" w:hAnsi="Garamond"/>
                  <w:sz w:val="16"/>
                  <w:szCs w:val="16"/>
                </w:rPr>
                <w:t>uch as two factor</w:t>
              </w:r>
              <w:r w:rsidR="00486C23">
                <w:rPr>
                  <w:rFonts w:ascii="Garamond" w:hAnsi="Garamond"/>
                  <w:sz w:val="16"/>
                  <w:szCs w:val="16"/>
                </w:rPr>
                <w:t>)</w:t>
              </w:r>
            </w:ins>
            <w:r w:rsidRPr="002528C3">
              <w:rPr>
                <w:rFonts w:ascii="Garamond" w:hAnsi="Garamond"/>
                <w:sz w:val="16"/>
                <w:szCs w:val="16"/>
              </w:rPr>
              <w:t>, or there is no requirement to re-authenticate for these</w:t>
            </w:r>
          </w:p>
        </w:tc>
        <w:tc>
          <w:tcPr>
            <w:tcW w:w="851" w:type="dxa"/>
            <w:vMerge/>
            <w:shd w:val="clear" w:color="auto" w:fill="73ABCC"/>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250A06FD" w:rsidR="00861C91" w:rsidRPr="002528C3" w:rsidRDefault="00A03CF5" w:rsidP="00A03CF5">
            <w:pPr>
              <w:rPr>
                <w:rFonts w:ascii="Garamond" w:hAnsi="Garamond"/>
                <w:sz w:val="20"/>
                <w:szCs w:val="20"/>
              </w:rPr>
            </w:pPr>
            <w:r w:rsidRPr="002528C3">
              <w:rPr>
                <w:rFonts w:ascii="Garamond" w:hAnsi="Garamond"/>
                <w:sz w:val="16"/>
                <w:szCs w:val="16"/>
              </w:rPr>
              <w:t>Pravin can bypass authentication controls because a centralized standard, tested</w:t>
            </w:r>
            <w:ins w:id="882" w:author="Colin Watson" w:date="2016-06-08T12:21:00Z">
              <w:r w:rsidR="001F53F5">
                <w:rPr>
                  <w:rFonts w:ascii="Garamond" w:hAnsi="Garamond"/>
                  <w:sz w:val="16"/>
                  <w:szCs w:val="16"/>
                </w:rPr>
                <w:t>, proven</w:t>
              </w:r>
            </w:ins>
            <w:r w:rsidRPr="002528C3">
              <w:rPr>
                <w:rFonts w:ascii="Garamond" w:hAnsi="Garamond"/>
                <w:sz w:val="16"/>
                <w:szCs w:val="16"/>
              </w:rPr>
              <w:t xml:space="preserve"> and approved authentication module/framework/service, separate to the resource being requested, is not being used</w:t>
            </w:r>
          </w:p>
        </w:tc>
        <w:tc>
          <w:tcPr>
            <w:tcW w:w="851" w:type="dxa"/>
            <w:vMerge/>
            <w:shd w:val="clear" w:color="auto" w:fill="73ABCC"/>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284" w:type="dxa"/>
            </w:tcMar>
          </w:tcPr>
          <w:p w14:paraId="017CDAC2" w14:textId="4B99FAAD" w:rsidR="00861C91" w:rsidRPr="00AA194A" w:rsidRDefault="00AC2FE7" w:rsidP="00AC2FE7">
            <w:pPr>
              <w:rPr>
                <w:rFonts w:ascii="Garamond" w:hAnsi="Garamond"/>
                <w:sz w:val="20"/>
                <w:szCs w:val="20"/>
              </w:rPr>
            </w:pPr>
            <w:r w:rsidRPr="00AA194A">
              <w:rPr>
                <w:rFonts w:ascii="Garamond" w:hAnsi="Garamond"/>
                <w:sz w:val="16"/>
                <w:szCs w:val="16"/>
              </w:rPr>
              <w:t xml:space="preserve">Mark can access resources or services because there is no authentication requirement, or it was </w:t>
            </w:r>
            <w:r w:rsidR="00FD2D38">
              <w:rPr>
                <w:rFonts w:ascii="Garamond" w:hAnsi="Garamond"/>
                <w:sz w:val="16"/>
                <w:szCs w:val="16"/>
              </w:rPr>
              <w:t xml:space="preserve">mistakenly </w:t>
            </w:r>
            <w:r w:rsidRPr="00AA194A">
              <w:rPr>
                <w:rFonts w:ascii="Garamond" w:hAnsi="Garamond"/>
                <w:sz w:val="16"/>
                <w:szCs w:val="16"/>
              </w:rPr>
              <w:t>assumed authentication would be undertaken by some other system or performed in some previous action</w:t>
            </w:r>
          </w:p>
        </w:tc>
      </w:tr>
      <w:tr w:rsidR="00861C91" w:rsidRPr="00690C0B" w14:paraId="2D18B829" w14:textId="77777777" w:rsidTr="002528C3">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73ABCC"/>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6D32ABB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w:t>
                  </w:r>
                  <w:r w:rsidR="00BB2065">
                    <w:rPr>
                      <w:rFonts w:ascii="Garamond" w:hAnsi="Garamond"/>
                      <w:color w:val="595959" w:themeColor="text1" w:themeTint="A6"/>
                      <w:sz w:val="12"/>
                      <w:szCs w:val="12"/>
                    </w:rPr>
                    <w:t>6</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7E39AC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8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73ABCC"/>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6D19F634" w:rsidR="00A03FD7" w:rsidRPr="006C434A" w:rsidRDefault="00BB2065" w:rsidP="002B7D6A">
                  <w:pPr>
                    <w:rPr>
                      <w:rFonts w:ascii="Garamond" w:hAnsi="Garamond"/>
                      <w:color w:val="595959" w:themeColor="text1" w:themeTint="A6"/>
                      <w:sz w:val="12"/>
                      <w:szCs w:val="12"/>
                    </w:rPr>
                  </w:pPr>
                  <w:r>
                    <w:rPr>
                      <w:rFonts w:ascii="Garamond" w:hAnsi="Garamond"/>
                      <w:color w:val="595959" w:themeColor="text1" w:themeTint="A6"/>
                      <w:sz w:val="12"/>
                      <w:szCs w:val="12"/>
                    </w:rPr>
                    <w:t>2.1</w:t>
                  </w:r>
                  <w:r w:rsidR="009E5A4D">
                    <w:rPr>
                      <w:rFonts w:ascii="Garamond" w:hAnsi="Garamond"/>
                      <w:color w:val="595959" w:themeColor="text1" w:themeTint="A6"/>
                      <w:sz w:val="12"/>
                      <w:szCs w:val="12"/>
                    </w:rPr>
                    <w:t xml:space="preserve">, </w:t>
                  </w:r>
                  <w:ins w:id="884" w:author="Colin Watson" w:date="2016-06-08T12:31:00Z">
                    <w:r w:rsidR="00C775C7">
                      <w:rPr>
                        <w:rFonts w:ascii="Garamond" w:hAnsi="Garamond"/>
                        <w:color w:val="595959" w:themeColor="text1" w:themeTint="A6"/>
                        <w:sz w:val="12"/>
                        <w:szCs w:val="12"/>
                      </w:rPr>
                      <w:t xml:space="preserve">2.9, </w:t>
                    </w:r>
                  </w:ins>
                  <w:r>
                    <w:rPr>
                      <w:rFonts w:ascii="Garamond" w:hAnsi="Garamond"/>
                      <w:color w:val="595959" w:themeColor="text1" w:themeTint="A6"/>
                      <w:sz w:val="12"/>
                      <w:szCs w:val="12"/>
                    </w:rPr>
                    <w:t>2.26</w:t>
                  </w:r>
                  <w:ins w:id="885" w:author="Colin Watson" w:date="2016-06-08T12:41:00Z">
                    <w:r w:rsidR="00486C23">
                      <w:rPr>
                        <w:rFonts w:ascii="Garamond" w:hAnsi="Garamond"/>
                        <w:color w:val="595959" w:themeColor="text1" w:themeTint="A6"/>
                        <w:sz w:val="12"/>
                        <w:szCs w:val="12"/>
                      </w:rPr>
                      <w:t>, 2.31</w:t>
                    </w:r>
                  </w:ins>
                  <w:ins w:id="886" w:author="Colin Watson" w:date="2016-06-08T17:11:00Z">
                    <w:r w:rsidR="00CF0BE0">
                      <w:rPr>
                        <w:rFonts w:ascii="Garamond" w:hAnsi="Garamond"/>
                        <w:color w:val="595959" w:themeColor="text1" w:themeTint="A6"/>
                        <w:sz w:val="12"/>
                        <w:szCs w:val="12"/>
                      </w:rPr>
                      <w:t>, 4.15</w:t>
                    </w:r>
                  </w:ins>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76A9FD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8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73ABCC"/>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5C3D80D6"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w:t>
                  </w:r>
                  <w:r w:rsidR="009213D1">
                    <w:rPr>
                      <w:rFonts w:ascii="Garamond" w:hAnsi="Garamond"/>
                      <w:color w:val="595959" w:themeColor="text1" w:themeTint="A6"/>
                      <w:sz w:val="12"/>
                      <w:szCs w:val="12"/>
                    </w:rPr>
                    <w:t xml:space="preserve"> </w:t>
                  </w:r>
                  <w:r w:rsidRPr="00181BD6">
                    <w:rPr>
                      <w:rFonts w:ascii="Garamond" w:hAnsi="Garamond"/>
                      <w:color w:val="595959" w:themeColor="text1" w:themeTint="A6"/>
                      <w:sz w:val="12"/>
                      <w:szCs w:val="12"/>
                    </w:rPr>
                    <w:t>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500943EC" w:rsidR="00A03FD7" w:rsidRPr="006C434A" w:rsidRDefault="00C775C7" w:rsidP="002B7D6A">
                  <w:pPr>
                    <w:rPr>
                      <w:rFonts w:ascii="Garamond" w:hAnsi="Garamond"/>
                      <w:color w:val="595959" w:themeColor="text1" w:themeTint="A6"/>
                      <w:sz w:val="12"/>
                      <w:szCs w:val="12"/>
                    </w:rPr>
                  </w:pPr>
                  <w:ins w:id="888" w:author="Colin Watson" w:date="2016-06-08T12:29:00Z">
                    <w:r>
                      <w:rPr>
                        <w:rFonts w:ascii="Garamond" w:hAnsi="Garamond"/>
                        <w:color w:val="595959" w:themeColor="text1" w:themeTint="A6"/>
                        <w:sz w:val="12"/>
                        <w:szCs w:val="12"/>
                      </w:rPr>
                      <w:t xml:space="preserve">1.7, </w:t>
                    </w:r>
                  </w:ins>
                  <w:ins w:id="889" w:author="Colin Watson" w:date="2016-06-08T12:20:00Z">
                    <w:r w:rsidR="001F53F5">
                      <w:rPr>
                        <w:rFonts w:ascii="Garamond" w:hAnsi="Garamond"/>
                        <w:color w:val="595959" w:themeColor="text1" w:themeTint="A6"/>
                        <w:sz w:val="12"/>
                        <w:szCs w:val="12"/>
                      </w:rPr>
                      <w:t>2.30</w:t>
                    </w:r>
                  </w:ins>
                  <w:del w:id="890" w:author="Colin Watson" w:date="2016-06-08T12:20:00Z">
                    <w:r w:rsidR="00BB2065" w:rsidDel="001F53F5">
                      <w:rPr>
                        <w:rFonts w:ascii="Garamond" w:hAnsi="Garamond"/>
                        <w:color w:val="595959" w:themeColor="text1" w:themeTint="A6"/>
                        <w:sz w:val="12"/>
                        <w:szCs w:val="12"/>
                      </w:rPr>
                      <w:delText>2.5</w:delText>
                    </w:r>
                  </w:del>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059315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9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73ABCC"/>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72765C3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9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2528C3">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73ABCC"/>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73ABCC"/>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B8CCE4"/>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2528C3">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73ABCC"/>
          </w:tcPr>
          <w:p w14:paraId="57FDC593"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3D917EE8" w14:textId="60692ABF" w:rsidR="00861C91" w:rsidRPr="00AA194A" w:rsidRDefault="00AC2FE7" w:rsidP="00256FAF">
            <w:pPr>
              <w:rPr>
                <w:rFonts w:ascii="Garamond" w:hAnsi="Garamond"/>
                <w:sz w:val="20"/>
                <w:szCs w:val="20"/>
              </w:rPr>
            </w:pPr>
            <w:r w:rsidRPr="00AA194A">
              <w:rPr>
                <w:rFonts w:ascii="Garamond" w:hAnsi="Garamond"/>
                <w:sz w:val="16"/>
                <w:szCs w:val="16"/>
              </w:rPr>
              <w:t xml:space="preserve">Jaime can bypass authentication because it is not enforced with equal rigor for all types of authentication functionality (e.g. register, password change, password </w:t>
            </w:r>
            <w:r w:rsidR="00377162">
              <w:rPr>
                <w:rFonts w:ascii="Garamond" w:hAnsi="Garamond"/>
                <w:sz w:val="16"/>
                <w:szCs w:val="16"/>
              </w:rPr>
              <w:t>recovery</w:t>
            </w:r>
            <w:r w:rsidRPr="00AA194A">
              <w:rPr>
                <w:rFonts w:ascii="Garamond" w:hAnsi="Garamond"/>
                <w:sz w:val="16"/>
                <w:szCs w:val="16"/>
              </w:rPr>
              <w:t>, log out, administration)</w:t>
            </w:r>
            <w:r w:rsidR="00FD2D38">
              <w:rPr>
                <w:rFonts w:ascii="Garamond" w:hAnsi="Garamond"/>
                <w:sz w:val="16"/>
                <w:szCs w:val="16"/>
              </w:rPr>
              <w:t xml:space="preserve"> or across all versions</w:t>
            </w:r>
            <w:ins w:id="893" w:author="Colin Watson" w:date="2016-06-08T12:36:00Z">
              <w:r w:rsidR="00256FAF">
                <w:rPr>
                  <w:rFonts w:ascii="Garamond" w:hAnsi="Garamond"/>
                  <w:sz w:val="16"/>
                  <w:szCs w:val="16"/>
                </w:rPr>
                <w:t>/</w:t>
              </w:r>
              <w:r w:rsidR="00C775C7">
                <w:rPr>
                  <w:rFonts w:ascii="Garamond" w:hAnsi="Garamond"/>
                  <w:sz w:val="16"/>
                  <w:szCs w:val="16"/>
                </w:rPr>
                <w:t>channels</w:t>
              </w:r>
            </w:ins>
            <w:r w:rsidR="00FD2D38">
              <w:rPr>
                <w:rFonts w:ascii="Garamond" w:hAnsi="Garamond"/>
                <w:sz w:val="16"/>
                <w:szCs w:val="16"/>
              </w:rPr>
              <w:t xml:space="preserve"> (e.g. mobile website, </w:t>
            </w:r>
            <w:ins w:id="894" w:author="Colin Watson" w:date="2016-06-08T12:52:00Z">
              <w:r w:rsidR="00256FAF">
                <w:rPr>
                  <w:rFonts w:ascii="Garamond" w:hAnsi="Garamond"/>
                  <w:sz w:val="16"/>
                  <w:szCs w:val="16"/>
                </w:rPr>
                <w:t xml:space="preserve">mobile app, </w:t>
              </w:r>
            </w:ins>
            <w:r w:rsidR="00FD2D38">
              <w:rPr>
                <w:rFonts w:ascii="Garamond" w:hAnsi="Garamond"/>
                <w:sz w:val="16"/>
                <w:szCs w:val="16"/>
              </w:rPr>
              <w:t>full website</w:t>
            </w:r>
            <w:ins w:id="895" w:author="Colin Watson" w:date="2016-06-08T12:22:00Z">
              <w:r w:rsidR="00565C18">
                <w:rPr>
                  <w:rFonts w:ascii="Garamond" w:hAnsi="Garamond"/>
                  <w:sz w:val="16"/>
                  <w:szCs w:val="16"/>
                </w:rPr>
                <w:t>, API</w:t>
              </w:r>
            </w:ins>
            <w:ins w:id="896" w:author="Colin Watson" w:date="2016-06-08T12:36:00Z">
              <w:r w:rsidR="00C775C7">
                <w:rPr>
                  <w:rFonts w:ascii="Garamond" w:hAnsi="Garamond"/>
                  <w:sz w:val="16"/>
                  <w:szCs w:val="16"/>
                </w:rPr>
                <w:t>, call centre</w:t>
              </w:r>
            </w:ins>
            <w:r w:rsidR="00FD2D38">
              <w:rPr>
                <w:rFonts w:ascii="Garamond" w:hAnsi="Garamond"/>
                <w:sz w:val="16"/>
                <w:szCs w:val="16"/>
              </w:rPr>
              <w:t>)</w:t>
            </w:r>
          </w:p>
        </w:tc>
        <w:tc>
          <w:tcPr>
            <w:tcW w:w="851" w:type="dxa"/>
            <w:vMerge/>
            <w:shd w:val="clear" w:color="auto" w:fill="73ABCC"/>
          </w:tcPr>
          <w:p w14:paraId="11BE5058"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2528C3">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73ABCC"/>
          </w:tcPr>
          <w:p w14:paraId="2E88397F"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6A6AF22D"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A3624D">
                    <w:rPr>
                      <w:rFonts w:ascii="Garamond" w:hAnsi="Garamond"/>
                      <w:color w:val="595959" w:themeColor="text1" w:themeTint="A6"/>
                      <w:sz w:val="12"/>
                      <w:szCs w:val="12"/>
                    </w:rPr>
                    <w:t>2.8</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41BDBAE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89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73ABCC"/>
          </w:tcPr>
          <w:p w14:paraId="539E41D6" w14:textId="77777777" w:rsidR="00861C91" w:rsidRPr="009D54AF" w:rsidRDefault="00861C91" w:rsidP="00003C3A">
            <w:pPr>
              <w:rPr>
                <w:rFonts w:ascii="Garamond" w:hAnsi="Garamond"/>
                <w:b/>
                <w:sz w:val="20"/>
                <w:szCs w:val="20"/>
              </w:rPr>
            </w:pPr>
          </w:p>
        </w:tc>
        <w:tc>
          <w:tcPr>
            <w:tcW w:w="2552" w:type="dxa"/>
            <w:shd w:val="clear" w:color="auto" w:fill="B8CCE4"/>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0F7532A9"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ins w:id="898" w:author="Colin Watson" w:date="2016-06-08T17:02:00Z">
                    <w:r w:rsidR="00CB2BF8">
                      <w:rPr>
                        <w:rFonts w:ascii="Garamond" w:hAnsi="Garamond"/>
                        <w:color w:val="595959" w:themeColor="text1" w:themeTint="A6"/>
                        <w:sz w:val="12"/>
                        <w:szCs w:val="12"/>
                      </w:rPr>
                      <w:t>, 13.2</w:t>
                    </w:r>
                  </w:ins>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64B352C2"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ins w:id="899" w:author="Colin Watson" w:date="2016-06-09T16:21:00Z">
                    <w:r w:rsidR="00E02793">
                      <w:rPr>
                        <w:rFonts w:ascii="Garamond" w:hAnsi="Garamond"/>
                        <w:color w:val="595959" w:themeColor="text1" w:themeTint="A6"/>
                        <w:sz w:val="12"/>
                        <w:szCs w:val="12"/>
                      </w:rPr>
                      <w:t>, 554</w:t>
                    </w:r>
                  </w:ins>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26B8C81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AB2BE4">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98C477"/>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98C477"/>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98C477"/>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AB2BE4">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A</w:t>
            </w:r>
          </w:p>
        </w:tc>
        <w:tc>
          <w:tcPr>
            <w:tcW w:w="851" w:type="dxa"/>
            <w:vMerge w:val="restart"/>
            <w:shd w:val="clear" w:color="auto" w:fill="98C477"/>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98C477"/>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2</w:t>
            </w:r>
          </w:p>
        </w:tc>
        <w:tc>
          <w:tcPr>
            <w:tcW w:w="851" w:type="dxa"/>
            <w:vMerge w:val="restart"/>
            <w:shd w:val="clear" w:color="auto" w:fill="98C477"/>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3</w:t>
            </w:r>
          </w:p>
        </w:tc>
      </w:tr>
      <w:tr w:rsidR="00B9521B" w:rsidRPr="00690C0B" w14:paraId="40FBACF6" w14:textId="77777777" w:rsidTr="00AB2BE4">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AB2BE4" w:rsidRDefault="00B9521B" w:rsidP="008A2138">
            <w:pPr>
              <w:rPr>
                <w:rFonts w:ascii="Garamond" w:hAnsi="Garamond"/>
                <w:sz w:val="16"/>
                <w:szCs w:val="16"/>
              </w:rPr>
            </w:pPr>
            <w:r w:rsidRPr="00AB2BE4">
              <w:rPr>
                <w:rFonts w:ascii="Garamond" w:hAnsi="Garamond"/>
                <w:sz w:val="16"/>
                <w:szCs w:val="16"/>
              </w:rPr>
              <w:t xml:space="preserve">You have invented a new attack against </w:t>
            </w:r>
            <w:r w:rsidR="008A2138" w:rsidRPr="00AB2BE4">
              <w:rPr>
                <w:rFonts w:ascii="Garamond" w:hAnsi="Garamond"/>
                <w:sz w:val="16"/>
                <w:szCs w:val="16"/>
              </w:rPr>
              <w:t>Session Management</w:t>
            </w:r>
          </w:p>
        </w:tc>
        <w:tc>
          <w:tcPr>
            <w:tcW w:w="851" w:type="dxa"/>
            <w:vMerge/>
            <w:shd w:val="clear" w:color="auto" w:fill="98C477"/>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98C477"/>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AB2BE4" w:rsidRDefault="00985CA0" w:rsidP="00B9521B">
            <w:pPr>
              <w:rPr>
                <w:rFonts w:ascii="Garamond" w:hAnsi="Garamond"/>
                <w:sz w:val="20"/>
                <w:szCs w:val="20"/>
              </w:rPr>
            </w:pPr>
            <w:r w:rsidRPr="00AB2BE4">
              <w:rPr>
                <w:rFonts w:ascii="Garamond" w:hAnsi="Garamond"/>
                <w:sz w:val="16"/>
                <w:szCs w:val="16"/>
              </w:rPr>
              <w:t>William has control over the generation of session identifiers</w:t>
            </w:r>
          </w:p>
        </w:tc>
        <w:tc>
          <w:tcPr>
            <w:tcW w:w="851" w:type="dxa"/>
            <w:vMerge/>
            <w:shd w:val="clear" w:color="auto" w:fill="98C477"/>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AB2BE4" w:rsidRDefault="002A42F9" w:rsidP="002A42F9">
            <w:pPr>
              <w:rPr>
                <w:rFonts w:ascii="Garamond" w:hAnsi="Garamond"/>
                <w:sz w:val="20"/>
                <w:szCs w:val="20"/>
              </w:rPr>
            </w:pPr>
            <w:r w:rsidRPr="00AB2BE4">
              <w:rPr>
                <w:rFonts w:ascii="Garamond" w:hAnsi="Garamond"/>
                <w:sz w:val="16"/>
                <w:szCs w:val="16"/>
              </w:rPr>
              <w:t>Ryan can use a single account in parallel since concurrent sessions are allowed</w:t>
            </w:r>
          </w:p>
        </w:tc>
      </w:tr>
      <w:tr w:rsidR="00B9521B" w:rsidRPr="00690C0B" w14:paraId="56A4AE36" w14:textId="77777777" w:rsidTr="00AB2BE4">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98C477"/>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7A41169D"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58, </w:t>
                  </w:r>
                  <w:r w:rsidR="00B71E39"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23D998AB" w:rsidR="00A03FD7" w:rsidRPr="006C434A" w:rsidRDefault="00A3624D" w:rsidP="00B71E39">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3.10</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19E060A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40C02E80" w:rsidR="00A03FD7" w:rsidRPr="006C434A" w:rsidRDefault="00A3624D" w:rsidP="002B7D6A">
                  <w:pPr>
                    <w:rPr>
                      <w:rFonts w:ascii="Garamond" w:hAnsi="Garamond"/>
                      <w:color w:val="595959" w:themeColor="text1" w:themeTint="A6"/>
                      <w:sz w:val="12"/>
                      <w:szCs w:val="12"/>
                    </w:rPr>
                  </w:pPr>
                  <w:r>
                    <w:rPr>
                      <w:rFonts w:ascii="Garamond" w:hAnsi="Garamond"/>
                      <w:color w:val="595959" w:themeColor="text1" w:themeTint="A6"/>
                      <w:sz w:val="12"/>
                      <w:szCs w:val="12"/>
                    </w:rPr>
                    <w:t>3.16</w:t>
                  </w:r>
                  <w:ins w:id="902" w:author="Colin Watson" w:date="2016-06-08T16:12:00Z">
                    <w:r w:rsidR="00AC1DF0">
                      <w:rPr>
                        <w:rFonts w:ascii="Garamond" w:hAnsi="Garamond"/>
                        <w:color w:val="595959" w:themeColor="text1" w:themeTint="A6"/>
                        <w:sz w:val="12"/>
                        <w:szCs w:val="12"/>
                      </w:rPr>
                      <w:t>, 3.17, 3.18</w:t>
                    </w:r>
                  </w:ins>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FE9127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AB2BE4">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4</w:t>
            </w:r>
          </w:p>
        </w:tc>
        <w:tc>
          <w:tcPr>
            <w:tcW w:w="851" w:type="dxa"/>
            <w:vMerge w:val="restart"/>
            <w:shd w:val="clear" w:color="auto" w:fill="98C477"/>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5</w:t>
            </w:r>
          </w:p>
        </w:tc>
        <w:tc>
          <w:tcPr>
            <w:tcW w:w="851" w:type="dxa"/>
            <w:vMerge w:val="restart"/>
            <w:shd w:val="clear" w:color="auto" w:fill="98C477"/>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6</w:t>
            </w:r>
          </w:p>
        </w:tc>
        <w:tc>
          <w:tcPr>
            <w:tcW w:w="851" w:type="dxa"/>
            <w:vMerge w:val="restart"/>
            <w:shd w:val="clear" w:color="auto" w:fill="98C477"/>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7</w:t>
            </w:r>
          </w:p>
        </w:tc>
      </w:tr>
      <w:tr w:rsidR="00B9521B" w:rsidRPr="00690C0B" w14:paraId="13E8D8DE" w14:textId="77777777" w:rsidTr="00AB2BE4">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98C477"/>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AB2BE4" w:rsidRDefault="002A42F9" w:rsidP="00B9521B">
            <w:pPr>
              <w:rPr>
                <w:rFonts w:ascii="Garamond" w:hAnsi="Garamond"/>
                <w:sz w:val="20"/>
                <w:szCs w:val="20"/>
              </w:rPr>
            </w:pPr>
            <w:r w:rsidRPr="00AB2BE4">
              <w:rPr>
                <w:rFonts w:ascii="Garamond" w:hAnsi="Garamond"/>
                <w:sz w:val="16"/>
                <w:szCs w:val="16"/>
              </w:rPr>
              <w:t>Alison can set session identification cookies on another web application because the domain and path are not restricted sufficiently</w:t>
            </w:r>
          </w:p>
        </w:tc>
        <w:tc>
          <w:tcPr>
            <w:tcW w:w="851" w:type="dxa"/>
            <w:vMerge/>
            <w:shd w:val="clear" w:color="auto" w:fill="98C477"/>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AB2BE4" w:rsidRDefault="002A42F9" w:rsidP="00B9521B">
            <w:pPr>
              <w:rPr>
                <w:rFonts w:ascii="Garamond" w:hAnsi="Garamond"/>
                <w:sz w:val="20"/>
                <w:szCs w:val="20"/>
              </w:rPr>
            </w:pPr>
            <w:r w:rsidRPr="00AB2BE4">
              <w:rPr>
                <w:rFonts w:ascii="Garamond" w:hAnsi="Garamond"/>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98C477"/>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AB2BE4" w:rsidRDefault="002A42F9" w:rsidP="00B9521B">
            <w:pPr>
              <w:rPr>
                <w:rFonts w:ascii="Garamond" w:hAnsi="Garamond"/>
                <w:sz w:val="20"/>
                <w:szCs w:val="20"/>
              </w:rPr>
            </w:pPr>
            <w:r w:rsidRPr="00AB2BE4">
              <w:rPr>
                <w:rFonts w:ascii="Garamond" w:hAnsi="Garamond"/>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98C477"/>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AB2BE4" w:rsidRDefault="002A42F9" w:rsidP="00B9521B">
            <w:pPr>
              <w:rPr>
                <w:rFonts w:ascii="Garamond" w:hAnsi="Garamond"/>
                <w:sz w:val="20"/>
                <w:szCs w:val="20"/>
              </w:rPr>
            </w:pPr>
            <w:r w:rsidRPr="00AB2BE4">
              <w:rPr>
                <w:rFonts w:ascii="Garamond" w:hAnsi="Garamond"/>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AB2BE4">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98C477"/>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3B76BF6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4"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98C477"/>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2E0D8191" w:rsidR="00A03FD7" w:rsidRPr="006C434A" w:rsidRDefault="00B66BA2"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60, 62, </w:t>
                  </w:r>
                  <w:r w:rsidR="00B71E39"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5D0D4BC2" w:rsidR="00A03FD7" w:rsidRPr="006C434A" w:rsidRDefault="00A3624D" w:rsidP="00A3624D">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0C64DF">
                    <w:rPr>
                      <w:rFonts w:ascii="Garamond" w:hAnsi="Garamond"/>
                      <w:color w:val="595959" w:themeColor="text1" w:themeTint="A6"/>
                      <w:sz w:val="12"/>
                      <w:szCs w:val="12"/>
                    </w:rPr>
                    <w:t xml:space="preserve">3.7, </w:t>
                  </w:r>
                  <w:del w:id="905" w:author="Colin Watson" w:date="2016-06-08T16:14:00Z">
                    <w:r w:rsidR="000C64DF" w:rsidDel="00AC1DF0">
                      <w:rPr>
                        <w:rFonts w:ascii="Garamond" w:hAnsi="Garamond"/>
                        <w:color w:val="595959" w:themeColor="text1" w:themeTint="A6"/>
                        <w:sz w:val="12"/>
                        <w:szCs w:val="12"/>
                      </w:rPr>
                      <w:delText xml:space="preserve">3.8, </w:delText>
                    </w:r>
                  </w:del>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559A315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98C477"/>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3FC7384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ins w:id="907" w:author="Colin Watson" w:date="2016-06-08T16:16:00Z">
                    <w:r w:rsidR="00AC1DF0">
                      <w:rPr>
                        <w:rFonts w:ascii="Garamond" w:hAnsi="Garamond"/>
                        <w:color w:val="595959" w:themeColor="text1" w:themeTint="A6"/>
                        <w:sz w:val="12"/>
                        <w:szCs w:val="12"/>
                      </w:rPr>
                      <w:t xml:space="preserve">3.4, </w:t>
                    </w:r>
                  </w:ins>
                  <w:r w:rsidR="00B63452">
                    <w:rPr>
                      <w:rFonts w:ascii="Garamond" w:hAnsi="Garamond"/>
                      <w:color w:val="595959" w:themeColor="text1" w:themeTint="A6"/>
                      <w:sz w:val="12"/>
                      <w:szCs w:val="12"/>
                    </w:rPr>
                    <w:t>3.16</w:t>
                  </w:r>
                  <w:ins w:id="908" w:author="Colin Watson" w:date="2016-06-08T16:15:00Z">
                    <w:r w:rsidR="00AC1DF0">
                      <w:rPr>
                        <w:rFonts w:ascii="Garamond" w:hAnsi="Garamond"/>
                        <w:color w:val="595959" w:themeColor="text1" w:themeTint="A6"/>
                        <w:sz w:val="12"/>
                        <w:szCs w:val="12"/>
                      </w:rPr>
                      <w:t>, 3.17, 3.18</w:t>
                    </w:r>
                  </w:ins>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17634BF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0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98C477"/>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C118D44"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w:t>
                  </w:r>
                  <w:r w:rsidR="00B63452">
                    <w:rPr>
                      <w:rFonts w:ascii="Garamond" w:hAnsi="Garamond"/>
                      <w:color w:val="595959" w:themeColor="text1" w:themeTint="A6"/>
                      <w:sz w:val="12"/>
                      <w:szCs w:val="12"/>
                    </w:rPr>
                    <w:t>3.5</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5766248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1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AB2BE4">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98C477"/>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98C477"/>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98C477"/>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98C477"/>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D6E3BC"/>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AB2BE4">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8</w:t>
            </w:r>
          </w:p>
        </w:tc>
        <w:tc>
          <w:tcPr>
            <w:tcW w:w="851" w:type="dxa"/>
            <w:vMerge w:val="restart"/>
            <w:shd w:val="clear" w:color="auto" w:fill="98C477"/>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9</w:t>
            </w:r>
          </w:p>
        </w:tc>
        <w:tc>
          <w:tcPr>
            <w:tcW w:w="851" w:type="dxa"/>
            <w:vMerge w:val="restart"/>
            <w:shd w:val="clear" w:color="auto" w:fill="98C477"/>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AB2BE4" w:rsidRDefault="00B9521B" w:rsidP="00B9521B">
            <w:pPr>
              <w:jc w:val="right"/>
              <w:rPr>
                <w:rFonts w:ascii="Garamond" w:hAnsi="Garamond"/>
                <w:b/>
                <w:color w:val="98C477"/>
                <w:sz w:val="48"/>
                <w:szCs w:val="48"/>
              </w:rPr>
            </w:pPr>
            <w:r w:rsidRPr="00AB2BE4">
              <w:rPr>
                <w:rFonts w:ascii="Garamond" w:hAnsi="Garamond"/>
                <w:b/>
                <w:color w:val="98C477"/>
                <w:sz w:val="48"/>
                <w:szCs w:val="48"/>
              </w:rPr>
              <w:t>10</w:t>
            </w:r>
          </w:p>
        </w:tc>
        <w:tc>
          <w:tcPr>
            <w:tcW w:w="851" w:type="dxa"/>
            <w:vMerge w:val="restart"/>
            <w:shd w:val="clear" w:color="auto" w:fill="98C477"/>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AB2BE4">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AB2BE4" w:rsidRDefault="002A42F9" w:rsidP="00B9521B">
            <w:pPr>
              <w:rPr>
                <w:rFonts w:ascii="Garamond" w:hAnsi="Garamond"/>
                <w:sz w:val="16"/>
                <w:szCs w:val="16"/>
              </w:rPr>
            </w:pPr>
            <w:r w:rsidRPr="00AB2BE4">
              <w:rPr>
                <w:rFonts w:ascii="Garamond" w:hAnsi="Garamond"/>
                <w:sz w:val="16"/>
                <w:szCs w:val="16"/>
              </w:rPr>
              <w:t>Matt can abuse long sessions because the application does not require periodic re-authentication to check if privileges have changed</w:t>
            </w:r>
          </w:p>
        </w:tc>
        <w:tc>
          <w:tcPr>
            <w:tcW w:w="851" w:type="dxa"/>
            <w:vMerge/>
            <w:shd w:val="clear" w:color="auto" w:fill="98C477"/>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AB2BE4" w:rsidRDefault="002A42F9" w:rsidP="00B9521B">
            <w:pPr>
              <w:rPr>
                <w:rFonts w:ascii="Garamond" w:hAnsi="Garamond"/>
                <w:sz w:val="20"/>
                <w:szCs w:val="20"/>
              </w:rPr>
            </w:pPr>
            <w:r w:rsidRPr="00AB2BE4">
              <w:rPr>
                <w:rFonts w:ascii="Garamond" w:hAnsi="Garamond"/>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98C477"/>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18BDCC67" w:rsidR="00B9521B" w:rsidRPr="00AB2BE4" w:rsidRDefault="002A42F9" w:rsidP="00BD3BC0">
            <w:pPr>
              <w:rPr>
                <w:rFonts w:ascii="Garamond" w:hAnsi="Garamond"/>
                <w:sz w:val="20"/>
                <w:szCs w:val="20"/>
              </w:rPr>
            </w:pPr>
            <w:r w:rsidRPr="00AB2BE4">
              <w:rPr>
                <w:rFonts w:ascii="Garamond" w:hAnsi="Garamond"/>
                <w:sz w:val="16"/>
                <w:szCs w:val="16"/>
              </w:rPr>
              <w:t xml:space="preserve">Marce can forge requests because per-session, or per-request for more critical actions, strong random tokens </w:t>
            </w:r>
            <w:r w:rsidR="00BD3BC0">
              <w:rPr>
                <w:rFonts w:ascii="Garamond" w:hAnsi="Garamond"/>
                <w:sz w:val="16"/>
                <w:szCs w:val="16"/>
              </w:rPr>
              <w:t xml:space="preserve">(i.e. anti-CSRF tokens) </w:t>
            </w:r>
            <w:r w:rsidRPr="00AB2BE4">
              <w:rPr>
                <w:rFonts w:ascii="Garamond" w:hAnsi="Garamond"/>
                <w:sz w:val="16"/>
                <w:szCs w:val="16"/>
              </w:rPr>
              <w:t>or similar are not being used for actions that change state</w:t>
            </w:r>
          </w:p>
        </w:tc>
        <w:tc>
          <w:tcPr>
            <w:tcW w:w="851" w:type="dxa"/>
            <w:vMerge/>
            <w:shd w:val="clear" w:color="auto" w:fill="98C477"/>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CEA1BD1" w14:textId="2AF7ED0C" w:rsidR="00B9521B" w:rsidRPr="00AA194A" w:rsidRDefault="002A42F9" w:rsidP="002A42F9">
            <w:pPr>
              <w:rPr>
                <w:rFonts w:ascii="Garamond" w:hAnsi="Garamond"/>
                <w:sz w:val="20"/>
                <w:szCs w:val="20"/>
              </w:rPr>
            </w:pPr>
            <w:r w:rsidRPr="00AA194A">
              <w:rPr>
                <w:rFonts w:ascii="Garamond" w:hAnsi="Garamond"/>
                <w:sz w:val="16"/>
                <w:szCs w:val="16"/>
              </w:rPr>
              <w:t>Jeff can resend an identical</w:t>
            </w:r>
            <w:r w:rsidR="00837A54">
              <w:rPr>
                <w:rFonts w:ascii="Garamond" w:hAnsi="Garamond"/>
                <w:sz w:val="16"/>
                <w:szCs w:val="16"/>
              </w:rPr>
              <w:t xml:space="preserve"> repeat</w:t>
            </w:r>
            <w:r w:rsidRPr="00AA194A">
              <w:rPr>
                <w:rFonts w:ascii="Garamond" w:hAnsi="Garamond"/>
                <w:sz w:val="16"/>
                <w:szCs w:val="16"/>
              </w:rPr>
              <w:t xml:space="preserve"> interaction (e.g. HTTP request, signal, button press) and it is accepted, not rejected</w:t>
            </w:r>
          </w:p>
        </w:tc>
      </w:tr>
      <w:tr w:rsidR="00B9521B" w:rsidRPr="00690C0B" w14:paraId="39BD052E" w14:textId="77777777" w:rsidTr="00AB2BE4">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98C477"/>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0493910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1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98C477"/>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455B0D0" w:rsidR="00A03FD7" w:rsidRPr="006C434A" w:rsidRDefault="00B63452" w:rsidP="00782BB0">
                  <w:pPr>
                    <w:rPr>
                      <w:rFonts w:ascii="Garamond" w:hAnsi="Garamond"/>
                      <w:color w:val="595959" w:themeColor="text1" w:themeTint="A6"/>
                      <w:sz w:val="12"/>
                      <w:szCs w:val="12"/>
                    </w:rPr>
                  </w:pPr>
                  <w:r>
                    <w:rPr>
                      <w:rFonts w:ascii="Garamond" w:hAnsi="Garamond"/>
                      <w:color w:val="595959" w:themeColor="text1" w:themeTint="A6"/>
                      <w:sz w:val="12"/>
                      <w:szCs w:val="12"/>
                    </w:rPr>
                    <w:t xml:space="preserve">3.6, </w:t>
                  </w:r>
                  <w:del w:id="912" w:author="Colin Watson" w:date="2016-06-08T16:19:00Z">
                    <w:r w:rsidDel="00AC1DF0">
                      <w:rPr>
                        <w:rFonts w:ascii="Garamond" w:hAnsi="Garamond"/>
                        <w:color w:val="595959" w:themeColor="text1" w:themeTint="A6"/>
                        <w:sz w:val="12"/>
                        <w:szCs w:val="12"/>
                      </w:rPr>
                      <w:delText>3.14,</w:delText>
                    </w:r>
                    <w:r w:rsidR="00BD3BC0" w:rsidDel="00AC1DF0">
                      <w:rPr>
                        <w:rFonts w:ascii="Garamond" w:hAnsi="Garamond"/>
                        <w:color w:val="595959" w:themeColor="text1" w:themeTint="A6"/>
                        <w:sz w:val="12"/>
                        <w:szCs w:val="12"/>
                      </w:rPr>
                      <w:delText xml:space="preserve"> 3.15,</w:delText>
                    </w:r>
                  </w:del>
                  <w:del w:id="913" w:author="Colin Watson" w:date="2016-06-08T16:20:00Z">
                    <w:r w:rsidR="00964444" w:rsidDel="00AC1DF0">
                      <w:rPr>
                        <w:rFonts w:ascii="Garamond" w:hAnsi="Garamond"/>
                        <w:color w:val="595959" w:themeColor="text1" w:themeTint="A6"/>
                        <w:sz w:val="12"/>
                        <w:szCs w:val="12"/>
                      </w:rPr>
                      <w:delText xml:space="preserve"> </w:delText>
                    </w:r>
                  </w:del>
                  <w:ins w:id="914" w:author="Colin Watson" w:date="2016-06-08T16:20:00Z">
                    <w:r w:rsidR="00782BB0">
                      <w:rPr>
                        <w:rFonts w:ascii="Garamond" w:hAnsi="Garamond"/>
                        <w:color w:val="595959" w:themeColor="text1" w:themeTint="A6"/>
                        <w:sz w:val="12"/>
                        <w:szCs w:val="12"/>
                      </w:rPr>
                      <w:t xml:space="preserve">8.7, </w:t>
                    </w:r>
                  </w:ins>
                  <w:del w:id="915" w:author="Colin Watson" w:date="2016-06-08T16:20:00Z">
                    <w:r w:rsidR="00964444" w:rsidDel="00782BB0">
                      <w:rPr>
                        <w:rFonts w:ascii="Garamond" w:hAnsi="Garamond"/>
                        <w:color w:val="595959" w:themeColor="text1" w:themeTint="A6"/>
                        <w:sz w:val="12"/>
                        <w:szCs w:val="12"/>
                      </w:rPr>
                      <w:delText>8.10</w:delText>
                    </w:r>
                    <w:r w:rsidR="006C65F1" w:rsidDel="00782BB0">
                      <w:rPr>
                        <w:rFonts w:ascii="Garamond" w:hAnsi="Garamond"/>
                        <w:color w:val="595959" w:themeColor="text1" w:themeTint="A6"/>
                        <w:sz w:val="12"/>
                        <w:szCs w:val="12"/>
                      </w:rPr>
                      <w:delText xml:space="preserve">, </w:delText>
                    </w:r>
                  </w:del>
                  <w:r w:rsidR="006C65F1">
                    <w:rPr>
                      <w:rFonts w:ascii="Garamond" w:hAnsi="Garamond"/>
                      <w:color w:val="595959" w:themeColor="text1" w:themeTint="A6"/>
                      <w:sz w:val="12"/>
                      <w:szCs w:val="12"/>
                    </w:rPr>
                    <w:t>10.3</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136D0F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1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98C477"/>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530540AD" w:rsidR="00A03FD7" w:rsidRPr="006C434A" w:rsidRDefault="00782BB0" w:rsidP="00782BB0">
                  <w:pPr>
                    <w:rPr>
                      <w:rFonts w:ascii="Garamond" w:hAnsi="Garamond"/>
                      <w:color w:val="595959" w:themeColor="text1" w:themeTint="A6"/>
                      <w:sz w:val="12"/>
                      <w:szCs w:val="12"/>
                    </w:rPr>
                  </w:pPr>
                  <w:ins w:id="917" w:author="Colin Watson" w:date="2016-06-08T16:23:00Z">
                    <w:r>
                      <w:rPr>
                        <w:rFonts w:ascii="Garamond" w:hAnsi="Garamond"/>
                        <w:color w:val="595959" w:themeColor="text1" w:themeTint="A6"/>
                        <w:sz w:val="12"/>
                        <w:szCs w:val="12"/>
                      </w:rPr>
                      <w:t>4.13</w:t>
                    </w:r>
                  </w:ins>
                  <w:del w:id="918" w:author="Colin Watson" w:date="2016-06-08T16:23:00Z">
                    <w:r w:rsidR="00BD3BC0" w:rsidDel="00782BB0">
                      <w:rPr>
                        <w:rFonts w:ascii="Garamond" w:hAnsi="Garamond"/>
                        <w:color w:val="595959" w:themeColor="text1" w:themeTint="A6"/>
                        <w:sz w:val="12"/>
                        <w:szCs w:val="12"/>
                      </w:rPr>
                      <w:delText>4.16</w:delText>
                    </w:r>
                  </w:del>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2C2E9DE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1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98C477"/>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1C7C749E" w:rsidR="00A03FD7" w:rsidRPr="006C434A" w:rsidRDefault="00F67D77" w:rsidP="002B7D6A">
                  <w:pPr>
                    <w:rPr>
                      <w:rFonts w:ascii="Garamond" w:hAnsi="Garamond"/>
                      <w:color w:val="595959" w:themeColor="text1" w:themeTint="A6"/>
                      <w:sz w:val="12"/>
                      <w:szCs w:val="12"/>
                    </w:rPr>
                  </w:pPr>
                  <w:ins w:id="920" w:author="Colin Watson" w:date="2016-06-08T16:30:00Z">
                    <w:r>
                      <w:rPr>
                        <w:rFonts w:ascii="Garamond" w:hAnsi="Garamond"/>
                        <w:color w:val="595959" w:themeColor="text1" w:themeTint="A6"/>
                        <w:sz w:val="12"/>
                        <w:szCs w:val="12"/>
                      </w:rPr>
                      <w:t xml:space="preserve">15.1, </w:t>
                    </w:r>
                  </w:ins>
                  <w:r w:rsidR="00BD3BC0">
                    <w:rPr>
                      <w:rFonts w:ascii="Garamond" w:hAnsi="Garamond"/>
                      <w:color w:val="595959" w:themeColor="text1" w:themeTint="A6"/>
                      <w:sz w:val="12"/>
                      <w:szCs w:val="12"/>
                    </w:rPr>
                    <w:t>15.2</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5A098D0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2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AB2BE4">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98C477"/>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98C477"/>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D6E3BC"/>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AB2BE4">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98C477"/>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98C477"/>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AB2BE4">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98C477"/>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3B73544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2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98C477"/>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D6E3BC"/>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2A5387CA" w:rsidR="00A03FD7" w:rsidRPr="006C434A" w:rsidRDefault="00964444" w:rsidP="002B7D6A">
                  <w:pPr>
                    <w:rPr>
                      <w:rFonts w:ascii="Garamond" w:hAnsi="Garamond"/>
                      <w:color w:val="595959" w:themeColor="text1" w:themeTint="A6"/>
                      <w:sz w:val="12"/>
                      <w:szCs w:val="12"/>
                    </w:rPr>
                  </w:pPr>
                  <w:del w:id="923" w:author="Colin Watson" w:date="2016-06-08T16:32:00Z">
                    <w:r w:rsidRPr="00964444" w:rsidDel="00F67D77">
                      <w:rPr>
                        <w:rFonts w:ascii="Garamond" w:hAnsi="Garamond"/>
                        <w:color w:val="595959" w:themeColor="text1" w:themeTint="A6"/>
                        <w:sz w:val="12"/>
                        <w:szCs w:val="12"/>
                      </w:rPr>
                      <w:delText>3.1</w:delText>
                    </w:r>
                  </w:del>
                  <w:ins w:id="924" w:author="Colin Watson" w:date="2016-06-08T16:32:00Z">
                    <w:r w:rsidR="00F67D77">
                      <w:rPr>
                        <w:rFonts w:ascii="Garamond" w:hAnsi="Garamond"/>
                        <w:color w:val="595959" w:themeColor="text1" w:themeTint="A6"/>
                        <w:sz w:val="12"/>
                        <w:szCs w:val="12"/>
                      </w:rPr>
                      <w:t>1.7</w:t>
                    </w:r>
                  </w:ins>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527402E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25"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565E22">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D9C049"/>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D9C049"/>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D9C049"/>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565E22">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A</w:t>
            </w:r>
          </w:p>
        </w:tc>
        <w:tc>
          <w:tcPr>
            <w:tcW w:w="851" w:type="dxa"/>
            <w:vMerge w:val="restart"/>
            <w:shd w:val="clear" w:color="auto" w:fill="D9C049"/>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D9C049"/>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2</w:t>
            </w:r>
          </w:p>
        </w:tc>
        <w:tc>
          <w:tcPr>
            <w:tcW w:w="851" w:type="dxa"/>
            <w:vMerge w:val="restart"/>
            <w:shd w:val="clear" w:color="auto" w:fill="D9C049"/>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3</w:t>
            </w:r>
          </w:p>
        </w:tc>
      </w:tr>
      <w:tr w:rsidR="00B9521B" w:rsidRPr="00690C0B" w14:paraId="6EF71D29" w14:textId="77777777" w:rsidTr="00565E22">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F73D0B" w:rsidRDefault="00B9521B" w:rsidP="008A2138">
            <w:pPr>
              <w:rPr>
                <w:rFonts w:ascii="Garamond" w:hAnsi="Garamond"/>
                <w:sz w:val="16"/>
                <w:szCs w:val="16"/>
              </w:rPr>
            </w:pPr>
            <w:r w:rsidRPr="00F73D0B">
              <w:rPr>
                <w:rFonts w:ascii="Garamond" w:hAnsi="Garamond"/>
                <w:sz w:val="16"/>
                <w:szCs w:val="16"/>
              </w:rPr>
              <w:t>You have invented a new attack against Auth</w:t>
            </w:r>
            <w:r w:rsidR="008A2138" w:rsidRPr="00F73D0B">
              <w:rPr>
                <w:rFonts w:ascii="Garamond" w:hAnsi="Garamond"/>
                <w:sz w:val="16"/>
                <w:szCs w:val="16"/>
              </w:rPr>
              <w:t>oriza</w:t>
            </w:r>
            <w:r w:rsidRPr="00F73D0B">
              <w:rPr>
                <w:rFonts w:ascii="Garamond" w:hAnsi="Garamond"/>
                <w:sz w:val="16"/>
                <w:szCs w:val="16"/>
              </w:rPr>
              <w:t>tion</w:t>
            </w:r>
          </w:p>
        </w:tc>
        <w:tc>
          <w:tcPr>
            <w:tcW w:w="851" w:type="dxa"/>
            <w:vMerge/>
            <w:shd w:val="clear" w:color="auto" w:fill="D9C049"/>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9C049"/>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F73D0B" w:rsidRDefault="00940E13" w:rsidP="00B9521B">
            <w:pPr>
              <w:rPr>
                <w:rFonts w:ascii="Garamond" w:hAnsi="Garamond"/>
                <w:sz w:val="20"/>
                <w:szCs w:val="20"/>
              </w:rPr>
            </w:pPr>
            <w:r w:rsidRPr="00F73D0B">
              <w:rPr>
                <w:rFonts w:ascii="Garamond" w:hAnsi="Garamond"/>
                <w:sz w:val="16"/>
                <w:szCs w:val="16"/>
              </w:rPr>
              <w:t>Tim can influence where data is sent or forwarded to</w:t>
            </w:r>
          </w:p>
        </w:tc>
        <w:tc>
          <w:tcPr>
            <w:tcW w:w="851" w:type="dxa"/>
            <w:vMerge/>
            <w:shd w:val="clear" w:color="auto" w:fill="D9C049"/>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E3DC44F" w:rsidR="00B9521B" w:rsidRPr="00F73D0B" w:rsidRDefault="00940E13" w:rsidP="009103F2">
            <w:pPr>
              <w:rPr>
                <w:rFonts w:ascii="Garamond" w:hAnsi="Garamond"/>
                <w:sz w:val="20"/>
                <w:szCs w:val="20"/>
              </w:rPr>
            </w:pPr>
            <w:r w:rsidRPr="00F73D0B">
              <w:rPr>
                <w:rFonts w:ascii="Garamond" w:hAnsi="Garamond"/>
                <w:sz w:val="16"/>
                <w:szCs w:val="16"/>
              </w:rPr>
              <w:t xml:space="preserve">Christian can access information, which they should not have permission to, through another mechanism that does have permission (e.g. search indexer, logger, reporting), or because it is cached, </w:t>
            </w:r>
            <w:r w:rsidR="00586F98" w:rsidRPr="00F73D0B">
              <w:rPr>
                <w:rFonts w:ascii="Garamond" w:hAnsi="Garamond"/>
                <w:sz w:val="16"/>
                <w:szCs w:val="16"/>
              </w:rPr>
              <w:t xml:space="preserve">or kept for longer than necessary, </w:t>
            </w:r>
            <w:r w:rsidRPr="00F73D0B">
              <w:rPr>
                <w:rFonts w:ascii="Garamond" w:hAnsi="Garamond"/>
                <w:sz w:val="16"/>
                <w:szCs w:val="16"/>
              </w:rPr>
              <w:t>or other information leakage</w:t>
            </w:r>
          </w:p>
        </w:tc>
      </w:tr>
      <w:tr w:rsidR="00B9521B" w:rsidRPr="00690C0B" w14:paraId="466A395C" w14:textId="77777777" w:rsidTr="00565E22">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D9C049"/>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4A1CC45A" w:rsidR="00A03FD7" w:rsidRPr="006C434A" w:rsidRDefault="00F67D77" w:rsidP="00F67D77">
                  <w:pPr>
                    <w:rPr>
                      <w:rFonts w:ascii="Garamond" w:hAnsi="Garamond"/>
                      <w:color w:val="595959" w:themeColor="text1" w:themeTint="A6"/>
                      <w:sz w:val="12"/>
                      <w:szCs w:val="12"/>
                    </w:rPr>
                  </w:pPr>
                  <w:ins w:id="926" w:author="Colin Watson" w:date="2016-06-08T16:35:00Z">
                    <w:r>
                      <w:rPr>
                        <w:rFonts w:ascii="Garamond" w:hAnsi="Garamond"/>
                        <w:color w:val="595959" w:themeColor="text1" w:themeTint="A6"/>
                        <w:sz w:val="12"/>
                        <w:szCs w:val="12"/>
                      </w:rPr>
                      <w:t>4.1</w:t>
                    </w:r>
                  </w:ins>
                  <w:del w:id="927" w:author="Colin Watson" w:date="2016-06-08T16:35:00Z">
                    <w:r w:rsidR="00C321D9" w:rsidDel="00F67D77">
                      <w:rPr>
                        <w:rFonts w:ascii="Garamond" w:hAnsi="Garamond"/>
                        <w:color w:val="595959" w:themeColor="text1" w:themeTint="A6"/>
                        <w:sz w:val="12"/>
                        <w:szCs w:val="12"/>
                      </w:rPr>
                      <w:delText>4.3</w:delText>
                    </w:r>
                  </w:del>
                  <w:ins w:id="928" w:author="Colin Watson" w:date="2016-06-08T16:47:00Z">
                    <w:r w:rsidR="000B6575">
                      <w:rPr>
                        <w:rFonts w:ascii="Garamond" w:hAnsi="Garamond"/>
                        <w:color w:val="595959" w:themeColor="text1" w:themeTint="A6"/>
                        <w:sz w:val="12"/>
                        <w:szCs w:val="12"/>
                      </w:rPr>
                      <w:t xml:space="preserve">, 4.16, </w:t>
                    </w:r>
                  </w:ins>
                  <w:del w:id="929" w:author="Colin Watson" w:date="2016-06-08T16:47:00Z">
                    <w:r w:rsidR="00566648" w:rsidDel="000B6575">
                      <w:rPr>
                        <w:rFonts w:ascii="Garamond" w:hAnsi="Garamond"/>
                        <w:color w:val="595959" w:themeColor="text1" w:themeTint="A6"/>
                        <w:sz w:val="12"/>
                        <w:szCs w:val="12"/>
                      </w:rPr>
                      <w:delText xml:space="preserve">, </w:delText>
                    </w:r>
                  </w:del>
                  <w:del w:id="930" w:author="Colin Watson" w:date="2016-06-08T16:36:00Z">
                    <w:r w:rsidR="00566648" w:rsidDel="00F67D77">
                      <w:rPr>
                        <w:rFonts w:ascii="Garamond" w:hAnsi="Garamond"/>
                        <w:color w:val="595959" w:themeColor="text1" w:themeTint="A6"/>
                        <w:sz w:val="12"/>
                        <w:szCs w:val="12"/>
                      </w:rPr>
                      <w:delText xml:space="preserve">15.7, </w:delText>
                    </w:r>
                  </w:del>
                  <w:r w:rsidR="00566648">
                    <w:rPr>
                      <w:rFonts w:ascii="Garamond" w:hAnsi="Garamond"/>
                      <w:color w:val="595959" w:themeColor="text1" w:themeTint="A6"/>
                      <w:sz w:val="12"/>
                      <w:szCs w:val="12"/>
                    </w:rPr>
                    <w:t>16.1</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479F2D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3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12D929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 xml:space="preserve">51, </w:t>
                  </w:r>
                  <w:r w:rsidR="001D0063">
                    <w:rPr>
                      <w:rFonts w:ascii="Garamond" w:hAnsi="Garamond"/>
                      <w:color w:val="595959" w:themeColor="text1" w:themeTint="A6"/>
                      <w:sz w:val="12"/>
                      <w:szCs w:val="12"/>
                    </w:rPr>
                    <w:t xml:space="preserve">100, </w:t>
                  </w:r>
                  <w:r w:rsidR="00AD61AB">
                    <w:rPr>
                      <w:rFonts w:ascii="Garamond" w:hAnsi="Garamond"/>
                      <w:color w:val="595959" w:themeColor="text1" w:themeTint="A6"/>
                      <w:sz w:val="12"/>
                      <w:szCs w:val="12"/>
                    </w:rPr>
                    <w:t xml:space="preserve">135, </w:t>
                  </w:r>
                  <w:r w:rsidRPr="00357CF4">
                    <w:rPr>
                      <w:rFonts w:ascii="Garamond" w:hAnsi="Garamond"/>
                      <w:color w:val="595959" w:themeColor="text1" w:themeTint="A6"/>
                      <w:sz w:val="12"/>
                      <w:szCs w:val="12"/>
                    </w:rPr>
                    <w:t xml:space="preserve">139, 140, </w:t>
                  </w:r>
                  <w:r w:rsidR="00586F98">
                    <w:rPr>
                      <w:rFonts w:ascii="Garamond" w:hAnsi="Garamond"/>
                      <w:color w:val="595959" w:themeColor="text1" w:themeTint="A6"/>
                      <w:sz w:val="12"/>
                      <w:szCs w:val="12"/>
                    </w:rPr>
                    <w:t xml:space="preserve">141, </w:t>
                  </w:r>
                  <w:r w:rsidRPr="00357CF4">
                    <w:rPr>
                      <w:rFonts w:ascii="Garamond" w:hAnsi="Garamond"/>
                      <w:color w:val="595959" w:themeColor="text1" w:themeTint="A6"/>
                      <w:sz w:val="12"/>
                      <w:szCs w:val="12"/>
                    </w:rPr>
                    <w:t>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3E35964D" w:rsidR="00A03FD7" w:rsidRPr="006C434A" w:rsidRDefault="00C321D9" w:rsidP="00620A43">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ins w:id="932" w:author="Colin Watson" w:date="2016-06-08T18:10:00Z">
                    <w:r w:rsidR="00D76561">
                      <w:rPr>
                        <w:rFonts w:ascii="Garamond" w:hAnsi="Garamond"/>
                        <w:color w:val="595959" w:themeColor="text1" w:themeTint="A6"/>
                        <w:sz w:val="12"/>
                        <w:szCs w:val="12"/>
                      </w:rPr>
                      <w:t xml:space="preserve">8.2, </w:t>
                    </w:r>
                  </w:ins>
                  <w:del w:id="933" w:author="Colin Watson" w:date="2016-06-08T16:39:00Z">
                    <w:r w:rsidR="003E173D" w:rsidDel="00F67D77">
                      <w:rPr>
                        <w:rFonts w:ascii="Garamond" w:hAnsi="Garamond"/>
                        <w:color w:val="595959" w:themeColor="text1" w:themeTint="A6"/>
                        <w:sz w:val="12"/>
                        <w:szCs w:val="12"/>
                      </w:rPr>
                      <w:delText xml:space="preserve">8.10, </w:delText>
                    </w:r>
                  </w:del>
                  <w:r>
                    <w:rPr>
                      <w:rFonts w:ascii="Garamond" w:hAnsi="Garamond"/>
                      <w:color w:val="595959" w:themeColor="text1" w:themeTint="A6"/>
                      <w:sz w:val="12"/>
                      <w:szCs w:val="12"/>
                    </w:rPr>
                    <w:t>9.1</w:t>
                  </w:r>
                  <w:del w:id="934" w:author="Colin Watson" w:date="2016-06-08T18:19:00Z">
                    <w:r w:rsidDel="00620A43">
                      <w:rPr>
                        <w:rFonts w:ascii="Garamond" w:hAnsi="Garamond"/>
                        <w:color w:val="595959" w:themeColor="text1" w:themeTint="A6"/>
                        <w:sz w:val="12"/>
                        <w:szCs w:val="12"/>
                      </w:rPr>
                      <w:delText xml:space="preserve">, 9.2, </w:delText>
                    </w:r>
                    <w:r w:rsidR="00357CF4" w:rsidRPr="00357CF4" w:rsidDel="00620A43">
                      <w:rPr>
                        <w:rFonts w:ascii="Garamond" w:hAnsi="Garamond"/>
                        <w:color w:val="595959" w:themeColor="text1" w:themeTint="A6"/>
                        <w:sz w:val="12"/>
                        <w:szCs w:val="12"/>
                      </w:rPr>
                      <w:delText>9.3</w:delText>
                    </w:r>
                    <w:r w:rsidDel="00620A43">
                      <w:rPr>
                        <w:rFonts w:ascii="Garamond" w:hAnsi="Garamond"/>
                        <w:color w:val="595959" w:themeColor="text1" w:themeTint="A6"/>
                        <w:sz w:val="12"/>
                        <w:szCs w:val="12"/>
                      </w:rPr>
                      <w:delText xml:space="preserve">, 9.4, </w:delText>
                    </w:r>
                    <w:r w:rsidR="00357CF4" w:rsidRPr="00357CF4" w:rsidDel="00620A43">
                      <w:rPr>
                        <w:rFonts w:ascii="Garamond" w:hAnsi="Garamond"/>
                        <w:color w:val="595959" w:themeColor="text1" w:themeTint="A6"/>
                        <w:sz w:val="12"/>
                        <w:szCs w:val="12"/>
                      </w:rPr>
                      <w:delText>9.5</w:delText>
                    </w:r>
                    <w:r w:rsidR="00586F98" w:rsidDel="00620A43">
                      <w:rPr>
                        <w:rFonts w:ascii="Garamond" w:hAnsi="Garamond"/>
                        <w:color w:val="595959" w:themeColor="text1" w:themeTint="A6"/>
                        <w:sz w:val="12"/>
                        <w:szCs w:val="12"/>
                      </w:rPr>
                      <w:delText xml:space="preserve">, </w:delText>
                    </w:r>
                  </w:del>
                  <w:ins w:id="935" w:author="Colin Watson" w:date="2016-06-08T18:19:00Z">
                    <w:r w:rsidR="00620A43">
                      <w:rPr>
                        <w:rFonts w:ascii="Garamond" w:hAnsi="Garamond"/>
                        <w:color w:val="595959" w:themeColor="text1" w:themeTint="A6"/>
                        <w:sz w:val="12"/>
                        <w:szCs w:val="12"/>
                      </w:rPr>
                      <w:t>-</w:t>
                    </w:r>
                  </w:ins>
                  <w:r w:rsidR="00586F98">
                    <w:rPr>
                      <w:rFonts w:ascii="Garamond" w:hAnsi="Garamond"/>
                      <w:color w:val="595959" w:themeColor="text1" w:themeTint="A6"/>
                      <w:sz w:val="12"/>
                      <w:szCs w:val="12"/>
                    </w:rPr>
                    <w:t>9.6</w:t>
                  </w:r>
                  <w:r w:rsidR="00566648">
                    <w:rPr>
                      <w:rFonts w:ascii="Garamond" w:hAnsi="Garamond"/>
                      <w:color w:val="595959" w:themeColor="text1" w:themeTint="A6"/>
                      <w:sz w:val="12"/>
                      <w:szCs w:val="12"/>
                    </w:rPr>
                    <w:t xml:space="preserve">, </w:t>
                  </w:r>
                  <w:ins w:id="936" w:author="Colin Watson" w:date="2016-06-08T16:41:00Z">
                    <w:r w:rsidR="000B6575">
                      <w:rPr>
                        <w:rFonts w:ascii="Garamond" w:hAnsi="Garamond"/>
                        <w:color w:val="595959" w:themeColor="text1" w:themeTint="A6"/>
                        <w:sz w:val="12"/>
                        <w:szCs w:val="12"/>
                      </w:rPr>
                      <w:t>9.11</w:t>
                    </w:r>
                  </w:ins>
                  <w:ins w:id="937" w:author="Colin Watson" w:date="2016-06-08T18:19:00Z">
                    <w:r w:rsidR="0039012D">
                      <w:rPr>
                        <w:rFonts w:ascii="Garamond" w:hAnsi="Garamond"/>
                        <w:color w:val="595959" w:themeColor="text1" w:themeTint="A6"/>
                        <w:sz w:val="12"/>
                        <w:szCs w:val="12"/>
                      </w:rPr>
                      <w:t>, 16.6, 16.7</w:t>
                    </w:r>
                  </w:ins>
                  <w:del w:id="938" w:author="Colin Watson" w:date="2016-06-08T16:42:00Z">
                    <w:r w:rsidR="00566648" w:rsidDel="000B6575">
                      <w:rPr>
                        <w:rFonts w:ascii="Garamond" w:hAnsi="Garamond"/>
                        <w:color w:val="595959" w:themeColor="text1" w:themeTint="A6"/>
                        <w:sz w:val="12"/>
                        <w:szCs w:val="12"/>
                      </w:rPr>
                      <w:delText>17.18</w:delText>
                    </w:r>
                  </w:del>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409712D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3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565E22">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4</w:t>
            </w:r>
          </w:p>
        </w:tc>
        <w:tc>
          <w:tcPr>
            <w:tcW w:w="851" w:type="dxa"/>
            <w:vMerge w:val="restart"/>
            <w:shd w:val="clear" w:color="auto" w:fill="D9C049"/>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5</w:t>
            </w:r>
          </w:p>
        </w:tc>
        <w:tc>
          <w:tcPr>
            <w:tcW w:w="851" w:type="dxa"/>
            <w:vMerge w:val="restart"/>
            <w:shd w:val="clear" w:color="auto" w:fill="D9C049"/>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6</w:t>
            </w:r>
          </w:p>
        </w:tc>
        <w:tc>
          <w:tcPr>
            <w:tcW w:w="851" w:type="dxa"/>
            <w:vMerge w:val="restart"/>
            <w:shd w:val="clear" w:color="auto" w:fill="D9C049"/>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565E22" w:rsidRDefault="00B9521B" w:rsidP="00B9521B">
            <w:pPr>
              <w:jc w:val="right"/>
              <w:rPr>
                <w:rFonts w:ascii="Garamond" w:hAnsi="Garamond"/>
                <w:b/>
                <w:color w:val="D9C049"/>
                <w:sz w:val="48"/>
                <w:szCs w:val="48"/>
              </w:rPr>
            </w:pPr>
            <w:r w:rsidRPr="00565E22">
              <w:rPr>
                <w:rFonts w:ascii="Garamond" w:hAnsi="Garamond"/>
                <w:b/>
                <w:color w:val="D9C049"/>
                <w:sz w:val="48"/>
                <w:szCs w:val="48"/>
              </w:rPr>
              <w:t>7</w:t>
            </w:r>
          </w:p>
        </w:tc>
      </w:tr>
      <w:tr w:rsidR="00B9521B" w:rsidRPr="00690C0B" w14:paraId="0D67BDD8" w14:textId="77777777" w:rsidTr="00565E22">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D9C049"/>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F73D0B" w:rsidRDefault="00940E13" w:rsidP="008439A8">
            <w:pPr>
              <w:rPr>
                <w:rFonts w:ascii="Garamond" w:hAnsi="Garamond"/>
                <w:sz w:val="20"/>
                <w:szCs w:val="20"/>
              </w:rPr>
            </w:pPr>
            <w:r w:rsidRPr="00F73D0B">
              <w:rPr>
                <w:rFonts w:ascii="Garamond" w:hAnsi="Garamond"/>
                <w:sz w:val="16"/>
                <w:szCs w:val="16"/>
              </w:rPr>
              <w:t xml:space="preserve">Kelly can bypass authorization controls because they do not fail securely (i.e. </w:t>
            </w:r>
            <w:r w:rsidR="008439A8" w:rsidRPr="00F73D0B">
              <w:rPr>
                <w:rFonts w:ascii="Garamond" w:hAnsi="Garamond"/>
                <w:sz w:val="16"/>
                <w:szCs w:val="16"/>
              </w:rPr>
              <w:t>they default to allowing</w:t>
            </w:r>
            <w:r w:rsidRPr="00F73D0B">
              <w:rPr>
                <w:rFonts w:ascii="Garamond" w:hAnsi="Garamond"/>
                <w:sz w:val="16"/>
                <w:szCs w:val="16"/>
              </w:rPr>
              <w:t xml:space="preserve"> access)</w:t>
            </w:r>
          </w:p>
        </w:tc>
        <w:tc>
          <w:tcPr>
            <w:tcW w:w="851" w:type="dxa"/>
            <w:vMerge/>
            <w:shd w:val="clear" w:color="auto" w:fill="D9C049"/>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F73D0B" w:rsidRDefault="00940E13" w:rsidP="00B9521B">
            <w:pPr>
              <w:rPr>
                <w:rFonts w:ascii="Garamond" w:hAnsi="Garamond"/>
                <w:sz w:val="20"/>
                <w:szCs w:val="20"/>
              </w:rPr>
            </w:pPr>
            <w:r w:rsidRPr="00F73D0B">
              <w:rPr>
                <w:rFonts w:ascii="Garamond" w:hAnsi="Garamond"/>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D9C049"/>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F73D0B" w:rsidRDefault="00940E13" w:rsidP="00B9521B">
            <w:pPr>
              <w:rPr>
                <w:rFonts w:ascii="Garamond" w:hAnsi="Garamond"/>
                <w:sz w:val="20"/>
                <w:szCs w:val="20"/>
              </w:rPr>
            </w:pPr>
            <w:r w:rsidRPr="00F73D0B">
              <w:rPr>
                <w:rFonts w:ascii="Garamond" w:hAnsi="Garamond"/>
                <w:sz w:val="16"/>
                <w:szCs w:val="16"/>
              </w:rPr>
              <w:t>Eduardo can access data he does not have permission to, even though he has permission to the form/page/URL/entry point</w:t>
            </w:r>
          </w:p>
        </w:tc>
        <w:tc>
          <w:tcPr>
            <w:tcW w:w="851" w:type="dxa"/>
            <w:vMerge/>
            <w:shd w:val="clear" w:color="auto" w:fill="D9C049"/>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F73D0B" w:rsidRDefault="00940E13" w:rsidP="00B9521B">
            <w:pPr>
              <w:rPr>
                <w:rFonts w:ascii="Garamond" w:hAnsi="Garamond"/>
                <w:sz w:val="20"/>
                <w:szCs w:val="20"/>
              </w:rPr>
            </w:pPr>
            <w:r w:rsidRPr="00F73D0B">
              <w:rPr>
                <w:rFonts w:ascii="Garamond" w:hAnsi="Garamond"/>
                <w:sz w:val="16"/>
                <w:szCs w:val="16"/>
              </w:rPr>
              <w:t>Yuanjing can access application functions, objects, or properties he is not authorized to access</w:t>
            </w:r>
          </w:p>
        </w:tc>
      </w:tr>
      <w:tr w:rsidR="00B9521B" w:rsidRPr="00690C0B" w14:paraId="24584605" w14:textId="77777777" w:rsidTr="00565E22">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D9C049"/>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7EB9A25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4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D9C049"/>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68967A3A"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70,81,83-4,87-9, 99,117,131-2,142,154,170,179</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41DCB005" w:rsidR="00A03FD7" w:rsidRPr="006C434A" w:rsidRDefault="00C321D9" w:rsidP="000B6575">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del w:id="941" w:author="Colin Watson" w:date="2016-06-08T16:45:00Z">
                    <w:r w:rsidR="00A60459" w:rsidDel="000B6575">
                      <w:rPr>
                        <w:rFonts w:ascii="Garamond" w:hAnsi="Garamond"/>
                        <w:color w:val="595959" w:themeColor="text1" w:themeTint="A6"/>
                        <w:sz w:val="12"/>
                        <w:szCs w:val="12"/>
                      </w:rPr>
                      <w:delText xml:space="preserve">4.2, </w:delText>
                    </w:r>
                    <w:r w:rsidDel="000B6575">
                      <w:rPr>
                        <w:rFonts w:ascii="Garamond" w:hAnsi="Garamond"/>
                        <w:color w:val="595959" w:themeColor="text1" w:themeTint="A6"/>
                        <w:sz w:val="12"/>
                        <w:szCs w:val="12"/>
                      </w:rPr>
                      <w:delText xml:space="preserve">4.3, </w:delText>
                    </w:r>
                  </w:del>
                  <w:r>
                    <w:rPr>
                      <w:rFonts w:ascii="Garamond" w:hAnsi="Garamond"/>
                      <w:color w:val="595959" w:themeColor="text1" w:themeTint="A6"/>
                      <w:sz w:val="12"/>
                      <w:szCs w:val="12"/>
                    </w:rPr>
                    <w:t xml:space="preserve">4.4, </w:t>
                  </w:r>
                  <w:r w:rsidR="00234E4D">
                    <w:rPr>
                      <w:rFonts w:ascii="Garamond" w:hAnsi="Garamond"/>
                      <w:color w:val="595959" w:themeColor="text1" w:themeTint="A6"/>
                      <w:sz w:val="12"/>
                      <w:szCs w:val="12"/>
                    </w:rPr>
                    <w:t>4.9,</w:t>
                  </w:r>
                  <w:ins w:id="942" w:author="Colin Watson" w:date="2016-06-08T18:26:00Z">
                    <w:r w:rsidR="0039012D">
                      <w:rPr>
                        <w:rFonts w:ascii="Garamond" w:hAnsi="Garamond"/>
                        <w:color w:val="595959" w:themeColor="text1" w:themeTint="A6"/>
                        <w:sz w:val="12"/>
                        <w:szCs w:val="12"/>
                      </w:rPr>
                      <w:t>, 19.3</w:t>
                    </w:r>
                  </w:ins>
                  <w:del w:id="943" w:author="Colin Watson" w:date="2016-06-08T16:48:00Z">
                    <w:r w:rsidR="00234E4D" w:rsidDel="000B6575">
                      <w:rPr>
                        <w:rFonts w:ascii="Garamond" w:hAnsi="Garamond"/>
                        <w:color w:val="595959" w:themeColor="text1" w:themeTint="A6"/>
                        <w:sz w:val="12"/>
                        <w:szCs w:val="12"/>
                      </w:rPr>
                      <w:delText xml:space="preserve"> </w:delText>
                    </w:r>
                    <w:r w:rsidR="00357CF4" w:rsidRPr="00357CF4" w:rsidDel="000B6575">
                      <w:rPr>
                        <w:rFonts w:ascii="Garamond" w:hAnsi="Garamond"/>
                        <w:color w:val="595959" w:themeColor="text1" w:themeTint="A6"/>
                        <w:sz w:val="12"/>
                        <w:szCs w:val="12"/>
                      </w:rPr>
                      <w:delText>10.7</w:delText>
                    </w:r>
                    <w:r w:rsidR="00234E4D" w:rsidDel="000B6575">
                      <w:rPr>
                        <w:rFonts w:ascii="Garamond" w:hAnsi="Garamond"/>
                        <w:color w:val="595959" w:themeColor="text1" w:themeTint="A6"/>
                        <w:sz w:val="12"/>
                        <w:szCs w:val="12"/>
                      </w:rPr>
                      <w:delText>, 15.7</w:delText>
                    </w:r>
                  </w:del>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3296735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44"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D9C049"/>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7BE253E5"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r w:rsidR="00611469">
                    <w:rPr>
                      <w:rFonts w:ascii="Garamond" w:hAnsi="Garamond"/>
                      <w:color w:val="595959" w:themeColor="text1" w:themeTint="A6"/>
                      <w:sz w:val="12"/>
                      <w:szCs w:val="12"/>
                    </w:rPr>
                    <w:t>, 88</w:t>
                  </w:r>
                  <w:r w:rsidR="00A60459">
                    <w:rPr>
                      <w:rFonts w:ascii="Garamond" w:hAnsi="Garamond"/>
                      <w:color w:val="595959" w:themeColor="text1" w:themeTint="A6"/>
                      <w:sz w:val="12"/>
                      <w:szCs w:val="12"/>
                    </w:rPr>
                    <w:t>, 131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159AACF0"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w:t>
                  </w:r>
                  <w:del w:id="945" w:author="Colin Watson" w:date="2016-06-08T16:49:00Z">
                    <w:r w:rsidDel="000B6575">
                      <w:rPr>
                        <w:rFonts w:ascii="Garamond" w:hAnsi="Garamond"/>
                        <w:color w:val="595959" w:themeColor="text1" w:themeTint="A6"/>
                        <w:sz w:val="12"/>
                        <w:szCs w:val="12"/>
                      </w:rPr>
                      <w:delText xml:space="preserve">4.3, </w:delText>
                    </w:r>
                  </w:del>
                  <w:r>
                    <w:rPr>
                      <w:rFonts w:ascii="Garamond" w:hAnsi="Garamond"/>
                      <w:color w:val="595959" w:themeColor="text1" w:themeTint="A6"/>
                      <w:sz w:val="12"/>
                      <w:szCs w:val="12"/>
                    </w:rPr>
                    <w:t>4.4</w:t>
                  </w:r>
                  <w:del w:id="946" w:author="Colin Watson" w:date="2016-06-08T16:49:00Z">
                    <w:r w:rsidR="00234E4D" w:rsidDel="000B6575">
                      <w:rPr>
                        <w:rFonts w:ascii="Garamond" w:hAnsi="Garamond"/>
                        <w:color w:val="595959" w:themeColor="text1" w:themeTint="A6"/>
                        <w:sz w:val="12"/>
                        <w:szCs w:val="12"/>
                      </w:rPr>
                      <w:delText>, 15.7</w:delText>
                    </w:r>
                  </w:del>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50D4D62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4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D9C049"/>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4C8CACA2"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r w:rsidR="00A60459">
                    <w:rPr>
                      <w:rFonts w:ascii="Garamond" w:hAnsi="Garamond"/>
                      <w:color w:val="595959" w:themeColor="text1" w:themeTint="A6"/>
                      <w:sz w:val="12"/>
                      <w:szCs w:val="12"/>
                    </w:rPr>
                    <w:t>, 131</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33C473AB"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w:t>
                  </w:r>
                  <w:del w:id="948" w:author="Colin Watson" w:date="2016-06-08T16:51:00Z">
                    <w:r w:rsidDel="00A40376">
                      <w:rPr>
                        <w:rFonts w:ascii="Garamond" w:hAnsi="Garamond"/>
                        <w:color w:val="595959" w:themeColor="text1" w:themeTint="A6"/>
                        <w:sz w:val="12"/>
                        <w:szCs w:val="12"/>
                      </w:rPr>
                      <w:delText xml:space="preserve">4.2, 4.3, </w:delText>
                    </w:r>
                  </w:del>
                  <w:r>
                    <w:rPr>
                      <w:rFonts w:ascii="Garamond" w:hAnsi="Garamond"/>
                      <w:color w:val="595959" w:themeColor="text1" w:themeTint="A6"/>
                      <w:sz w:val="12"/>
                      <w:szCs w:val="12"/>
                    </w:rPr>
                    <w:t>4.4</w:t>
                  </w:r>
                  <w:del w:id="949" w:author="Colin Watson" w:date="2016-06-08T16:52:00Z">
                    <w:r w:rsidR="00234E4D" w:rsidDel="00A40376">
                      <w:rPr>
                        <w:rFonts w:ascii="Garamond" w:hAnsi="Garamond"/>
                        <w:color w:val="595959" w:themeColor="text1" w:themeTint="A6"/>
                        <w:sz w:val="12"/>
                        <w:szCs w:val="12"/>
                      </w:rPr>
                      <w:delText>,</w:delText>
                    </w:r>
                  </w:del>
                  <w:del w:id="950" w:author="Colin Watson" w:date="2016-06-08T16:51:00Z">
                    <w:r w:rsidR="00234E4D" w:rsidDel="00A40376">
                      <w:rPr>
                        <w:rFonts w:ascii="Garamond" w:hAnsi="Garamond"/>
                        <w:color w:val="595959" w:themeColor="text1" w:themeTint="A6"/>
                        <w:sz w:val="12"/>
                        <w:szCs w:val="12"/>
                      </w:rPr>
                      <w:delText xml:space="preserve"> 15.7</w:delText>
                    </w:r>
                  </w:del>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028A3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5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8015F2">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D9C049"/>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D9C049"/>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D9C049"/>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D9C049"/>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8E697"/>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8015F2">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8</w:t>
            </w:r>
          </w:p>
        </w:tc>
        <w:tc>
          <w:tcPr>
            <w:tcW w:w="851" w:type="dxa"/>
            <w:vMerge w:val="restart"/>
            <w:shd w:val="clear" w:color="auto" w:fill="D9C049"/>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9</w:t>
            </w:r>
          </w:p>
        </w:tc>
        <w:tc>
          <w:tcPr>
            <w:tcW w:w="851" w:type="dxa"/>
            <w:vMerge w:val="restart"/>
            <w:shd w:val="clear" w:color="auto" w:fill="D9C049"/>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8015F2" w:rsidRDefault="00B9521B" w:rsidP="00B9521B">
            <w:pPr>
              <w:jc w:val="right"/>
              <w:rPr>
                <w:rFonts w:ascii="Garamond" w:hAnsi="Garamond"/>
                <w:b/>
                <w:color w:val="D9C049"/>
                <w:sz w:val="48"/>
                <w:szCs w:val="48"/>
              </w:rPr>
            </w:pPr>
            <w:r w:rsidRPr="008015F2">
              <w:rPr>
                <w:rFonts w:ascii="Garamond" w:hAnsi="Garamond"/>
                <w:b/>
                <w:color w:val="D9C049"/>
                <w:sz w:val="48"/>
                <w:szCs w:val="48"/>
              </w:rPr>
              <w:t>10</w:t>
            </w:r>
          </w:p>
        </w:tc>
        <w:tc>
          <w:tcPr>
            <w:tcW w:w="851" w:type="dxa"/>
            <w:vMerge w:val="restart"/>
            <w:shd w:val="clear" w:color="auto" w:fill="D9C049"/>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8015F2">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F73D0B" w:rsidRDefault="00940E13" w:rsidP="00B9521B">
            <w:pPr>
              <w:rPr>
                <w:rFonts w:ascii="Garamond" w:hAnsi="Garamond"/>
                <w:sz w:val="16"/>
                <w:szCs w:val="16"/>
              </w:rPr>
            </w:pPr>
            <w:r w:rsidRPr="00F73D0B">
              <w:rPr>
                <w:rFonts w:ascii="Garamond" w:hAnsi="Garamond"/>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D9C049"/>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F73D0B" w:rsidRDefault="00940E13" w:rsidP="00B9521B">
            <w:pPr>
              <w:rPr>
                <w:rFonts w:ascii="Garamond" w:hAnsi="Garamond"/>
                <w:sz w:val="20"/>
                <w:szCs w:val="20"/>
              </w:rPr>
            </w:pPr>
            <w:r w:rsidRPr="00F73D0B">
              <w:rPr>
                <w:rFonts w:ascii="Garamond" w:hAnsi="Garamond"/>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D9C049"/>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F73D0B" w:rsidRDefault="00940E13" w:rsidP="00B9521B">
            <w:pPr>
              <w:rPr>
                <w:rFonts w:ascii="Garamond" w:hAnsi="Garamond"/>
                <w:sz w:val="20"/>
                <w:szCs w:val="20"/>
              </w:rPr>
            </w:pPr>
            <w:r w:rsidRPr="00F73D0B">
              <w:rPr>
                <w:rFonts w:ascii="Garamond" w:hAnsi="Garamond"/>
                <w:sz w:val="16"/>
                <w:szCs w:val="16"/>
              </w:rPr>
              <w:t>Richard can bypass the centralized authorization controls since they are not being used comprehensively on all interactions</w:t>
            </w:r>
          </w:p>
        </w:tc>
        <w:tc>
          <w:tcPr>
            <w:tcW w:w="851" w:type="dxa"/>
            <w:vMerge/>
            <w:shd w:val="clear" w:color="auto" w:fill="D9C049"/>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8015F2">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D9C049"/>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05339EF2" w:rsidR="00A03FD7" w:rsidRPr="006C434A" w:rsidRDefault="00476863" w:rsidP="002B7D6A">
                  <w:pPr>
                    <w:rPr>
                      <w:rFonts w:ascii="Garamond" w:hAnsi="Garamond"/>
                      <w:color w:val="595959" w:themeColor="text1" w:themeTint="A6"/>
                      <w:sz w:val="12"/>
                      <w:szCs w:val="12"/>
                    </w:rPr>
                  </w:pPr>
                  <w:del w:id="952" w:author="Colin Watson" w:date="2016-06-08T16:54:00Z">
                    <w:r w:rsidDel="00A40376">
                      <w:rPr>
                        <w:rFonts w:ascii="Garamond" w:hAnsi="Garamond"/>
                        <w:color w:val="595959" w:themeColor="text1" w:themeTint="A6"/>
                        <w:sz w:val="12"/>
                        <w:szCs w:val="12"/>
                      </w:rPr>
                      <w:delText>4.1, 4.2, 4.3, 4.4</w:delText>
                    </w:r>
                  </w:del>
                  <w:ins w:id="953" w:author="Colin Watson" w:date="2016-06-08T16:54:00Z">
                    <w:r w:rsidR="00A40376">
                      <w:rPr>
                        <w:rFonts w:ascii="Garamond" w:hAnsi="Garamond"/>
                        <w:color w:val="595959" w:themeColor="text1" w:themeTint="A6"/>
                        <w:sz w:val="12"/>
                        <w:szCs w:val="12"/>
                      </w:rPr>
                      <w:t xml:space="preserve">4.10, </w:t>
                    </w:r>
                  </w:ins>
                  <w:ins w:id="954" w:author="Colin Watson" w:date="2016-06-08T17:10:00Z">
                    <w:r w:rsidR="00CF0BE0">
                      <w:rPr>
                        <w:rFonts w:ascii="Garamond" w:hAnsi="Garamond"/>
                        <w:color w:val="595959" w:themeColor="text1" w:themeTint="A6"/>
                        <w:sz w:val="12"/>
                        <w:szCs w:val="12"/>
                      </w:rPr>
                      <w:t xml:space="preserve">4.15, </w:t>
                    </w:r>
                  </w:ins>
                  <w:ins w:id="955" w:author="Colin Watson" w:date="2016-06-08T16:53:00Z">
                    <w:r w:rsidR="00A40376">
                      <w:rPr>
                        <w:rFonts w:ascii="Garamond" w:hAnsi="Garamond"/>
                        <w:color w:val="595959" w:themeColor="text1" w:themeTint="A6"/>
                        <w:sz w:val="12"/>
                        <w:szCs w:val="12"/>
                      </w:rPr>
                      <w:t xml:space="preserve">4.16, </w:t>
                    </w:r>
                  </w:ins>
                  <w:ins w:id="956" w:author="Colin Watson" w:date="2016-06-29T13:52:00Z">
                    <w:r w:rsidR="00DD0369">
                      <w:rPr>
                        <w:rFonts w:ascii="Garamond" w:hAnsi="Garamond"/>
                        <w:color w:val="595959" w:themeColor="text1" w:themeTint="A6"/>
                        <w:sz w:val="12"/>
                        <w:szCs w:val="12"/>
                      </w:rPr>
                      <w:t xml:space="preserve">8.13, </w:t>
                    </w:r>
                  </w:ins>
                  <w:del w:id="957" w:author="Colin Watson" w:date="2016-06-08T11:57:00Z">
                    <w:r w:rsidDel="002D5098">
                      <w:rPr>
                        <w:rFonts w:ascii="Garamond" w:hAnsi="Garamond"/>
                        <w:color w:val="595959" w:themeColor="text1" w:themeTint="A6"/>
                        <w:sz w:val="12"/>
                        <w:szCs w:val="12"/>
                      </w:rPr>
                      <w:delText>,</w:delText>
                    </w:r>
                    <w:r w:rsidR="00E5615F" w:rsidDel="002D5098">
                      <w:rPr>
                        <w:rFonts w:ascii="Garamond" w:hAnsi="Garamond"/>
                        <w:color w:val="595959" w:themeColor="text1" w:themeTint="A6"/>
                        <w:sz w:val="12"/>
                        <w:szCs w:val="12"/>
                      </w:rPr>
                      <w:delText>,</w:delText>
                    </w:r>
                  </w:del>
                  <w:r w:rsidR="00E5615F">
                    <w:rPr>
                      <w:rFonts w:ascii="Garamond" w:hAnsi="Garamond"/>
                      <w:color w:val="595959" w:themeColor="text1" w:themeTint="A6"/>
                      <w:sz w:val="12"/>
                      <w:szCs w:val="12"/>
                    </w:rPr>
                    <w:t>15.1</w:t>
                  </w:r>
                  <w:del w:id="958" w:author="Colin Watson" w:date="2016-06-08T16:55:00Z">
                    <w:r w:rsidR="00E5615F" w:rsidDel="00A40376">
                      <w:rPr>
                        <w:rFonts w:ascii="Garamond" w:hAnsi="Garamond"/>
                        <w:color w:val="595959" w:themeColor="text1" w:themeTint="A6"/>
                        <w:sz w:val="12"/>
                        <w:szCs w:val="12"/>
                      </w:rPr>
                      <w:delText>, 15.2</w:delText>
                    </w:r>
                  </w:del>
                  <w:del w:id="959" w:author="Colin Watson" w:date="2016-06-08T16:53:00Z">
                    <w:r w:rsidR="00E5615F" w:rsidDel="00A40376">
                      <w:rPr>
                        <w:rFonts w:ascii="Garamond" w:hAnsi="Garamond"/>
                        <w:color w:val="595959" w:themeColor="text1" w:themeTint="A6"/>
                        <w:sz w:val="12"/>
                        <w:szCs w:val="12"/>
                      </w:rPr>
                      <w:delText>, 15.3, 15.8</w:delText>
                    </w:r>
                  </w:del>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0220150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6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D9C049"/>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6D0435B" w:rsidR="00A03FD7" w:rsidRPr="006C434A" w:rsidRDefault="00A40376" w:rsidP="00A40376">
                  <w:pPr>
                    <w:tabs>
                      <w:tab w:val="center" w:pos="1006"/>
                    </w:tabs>
                    <w:rPr>
                      <w:rFonts w:ascii="Garamond" w:hAnsi="Garamond"/>
                      <w:color w:val="595959" w:themeColor="text1" w:themeTint="A6"/>
                      <w:sz w:val="12"/>
                      <w:szCs w:val="12"/>
                    </w:rPr>
                  </w:pPr>
                  <w:ins w:id="961" w:author="Colin Watson" w:date="2016-06-08T16:56:00Z">
                    <w:r>
                      <w:rPr>
                        <w:rFonts w:ascii="Garamond" w:hAnsi="Garamond"/>
                        <w:color w:val="595959" w:themeColor="text1" w:themeTint="A6"/>
                        <w:sz w:val="12"/>
                        <w:szCs w:val="12"/>
                      </w:rPr>
                      <w:t xml:space="preserve">4.14, </w:t>
                    </w:r>
                  </w:ins>
                  <w:del w:id="962" w:author="Colin Watson" w:date="2016-06-08T16:55:00Z">
                    <w:r w:rsidR="00FC0BE1" w:rsidDel="00A40376">
                      <w:rPr>
                        <w:rFonts w:ascii="Garamond" w:hAnsi="Garamond"/>
                        <w:color w:val="595959" w:themeColor="text1" w:themeTint="A6"/>
                        <w:sz w:val="12"/>
                        <w:szCs w:val="12"/>
                      </w:rPr>
                      <w:delText xml:space="preserve">4.17, </w:delText>
                    </w:r>
                  </w:del>
                  <w:ins w:id="963" w:author="Colin Watson" w:date="2016-06-08T16:55:00Z">
                    <w:r>
                      <w:rPr>
                        <w:rFonts w:ascii="Garamond" w:hAnsi="Garamond"/>
                        <w:color w:val="595959" w:themeColor="text1" w:themeTint="A6"/>
                        <w:sz w:val="12"/>
                        <w:szCs w:val="12"/>
                      </w:rPr>
                      <w:t>15.2</w:t>
                    </w:r>
                  </w:ins>
                  <w:del w:id="964" w:author="Colin Watson" w:date="2016-06-08T16:55:00Z">
                    <w:r w:rsidR="00FC0BE1" w:rsidDel="00A40376">
                      <w:rPr>
                        <w:rFonts w:ascii="Garamond" w:hAnsi="Garamond"/>
                        <w:color w:val="595959" w:themeColor="text1" w:themeTint="A6"/>
                        <w:sz w:val="12"/>
                        <w:szCs w:val="12"/>
                      </w:rPr>
                      <w:delText>15.6, 15.8, 15.10</w:delText>
                    </w:r>
                  </w:del>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2BCDF95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65"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D9C049"/>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4425B635" w:rsidR="00A03FD7" w:rsidRPr="006C434A" w:rsidRDefault="00A40376" w:rsidP="00A40376">
                  <w:pPr>
                    <w:rPr>
                      <w:rFonts w:ascii="Garamond" w:hAnsi="Garamond"/>
                      <w:color w:val="595959" w:themeColor="text1" w:themeTint="A6"/>
                      <w:sz w:val="12"/>
                      <w:szCs w:val="12"/>
                    </w:rPr>
                  </w:pPr>
                  <w:ins w:id="966" w:author="Colin Watson" w:date="2016-06-08T16:59:00Z">
                    <w:r>
                      <w:rPr>
                        <w:rFonts w:ascii="Garamond" w:hAnsi="Garamond"/>
                        <w:color w:val="595959" w:themeColor="text1" w:themeTint="A6"/>
                        <w:sz w:val="12"/>
                        <w:szCs w:val="12"/>
                      </w:rPr>
                      <w:t xml:space="preserve">1.7, </w:t>
                    </w:r>
                  </w:ins>
                  <w:del w:id="967" w:author="Colin Watson" w:date="2016-06-08T16:59:00Z">
                    <w:r w:rsidR="00FC0BE1" w:rsidDel="00A40376">
                      <w:rPr>
                        <w:rFonts w:ascii="Garamond" w:hAnsi="Garamond"/>
                        <w:color w:val="595959" w:themeColor="text1" w:themeTint="A6"/>
                        <w:sz w:val="12"/>
                        <w:szCs w:val="12"/>
                      </w:rPr>
                      <w:delText xml:space="preserve">4.1, </w:delText>
                    </w:r>
                  </w:del>
                  <w:ins w:id="968" w:author="Colin Watson" w:date="2016-06-08T16:59:00Z">
                    <w:r>
                      <w:rPr>
                        <w:rFonts w:ascii="Garamond" w:hAnsi="Garamond"/>
                        <w:color w:val="595959" w:themeColor="text1" w:themeTint="A6"/>
                        <w:sz w:val="12"/>
                        <w:szCs w:val="12"/>
                      </w:rPr>
                      <w:t>4.11</w:t>
                    </w:r>
                  </w:ins>
                  <w:del w:id="969" w:author="Colin Watson" w:date="2016-06-08T16:59:00Z">
                    <w:r w:rsidR="00FC0BE1" w:rsidDel="00A40376">
                      <w:rPr>
                        <w:rFonts w:ascii="Garamond" w:hAnsi="Garamond"/>
                        <w:color w:val="595959" w:themeColor="text1" w:themeTint="A6"/>
                        <w:sz w:val="12"/>
                        <w:szCs w:val="12"/>
                      </w:rPr>
                      <w:delText>4.12</w:delText>
                    </w:r>
                  </w:del>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0F1B77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7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D9C049"/>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4E790A5B" w:rsidR="00A03FD7" w:rsidRPr="006C434A" w:rsidRDefault="0061146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4.10, </w:t>
                  </w:r>
                  <w:del w:id="971" w:author="Colin Watson" w:date="2016-06-08T17:00:00Z">
                    <w:r w:rsidR="00FC0BE1" w:rsidDel="00CB2BF8">
                      <w:rPr>
                        <w:rFonts w:ascii="Garamond" w:hAnsi="Garamond"/>
                        <w:color w:val="595959" w:themeColor="text1" w:themeTint="A6"/>
                        <w:sz w:val="12"/>
                        <w:szCs w:val="12"/>
                      </w:rPr>
                      <w:delText>7.3,</w:delText>
                    </w:r>
                    <w:r w:rsidR="00EB6633" w:rsidDel="00CB2BF8">
                      <w:rPr>
                        <w:rFonts w:ascii="Garamond" w:hAnsi="Garamond"/>
                        <w:color w:val="595959" w:themeColor="text1" w:themeTint="A6"/>
                        <w:sz w:val="12"/>
                        <w:szCs w:val="12"/>
                      </w:rPr>
                      <w:delText xml:space="preserve"> </w:delText>
                    </w:r>
                  </w:del>
                  <w:r w:rsidR="00FC0BE1">
                    <w:rPr>
                      <w:rFonts w:ascii="Garamond" w:hAnsi="Garamond"/>
                      <w:color w:val="595959" w:themeColor="text1" w:themeTint="A6"/>
                      <w:sz w:val="12"/>
                      <w:szCs w:val="12"/>
                    </w:rPr>
                    <w:t>13.2</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17E22F8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7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8015F2">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D9C049"/>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9C049"/>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E8E697"/>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8015F2">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D9C049"/>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D9C049"/>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8015F2">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D9C049"/>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66B2468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w:t>
                  </w:r>
                  <w:r w:rsidR="004D310C">
                    <w:rPr>
                      <w:rFonts w:ascii="Garamond" w:hAnsi="Garamond"/>
                      <w:color w:val="595959" w:themeColor="text1" w:themeTint="A6"/>
                      <w:sz w:val="12"/>
                      <w:szCs w:val="12"/>
                    </w:rPr>
                    <w:t>9</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148F2891" w:rsidR="00A03FD7" w:rsidRPr="006C434A" w:rsidRDefault="00FC0BE1"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5.12</w:t>
                  </w:r>
                  <w:del w:id="973" w:author="Colin Watson" w:date="2016-06-08T17:04:00Z">
                    <w:r w:rsidDel="00CB2BF8">
                      <w:rPr>
                        <w:rFonts w:ascii="Garamond" w:hAnsi="Garamond"/>
                        <w:color w:val="595959" w:themeColor="text1" w:themeTint="A6"/>
                        <w:sz w:val="12"/>
                        <w:szCs w:val="12"/>
                      </w:rPr>
                      <w:delText>, 15.7</w:delText>
                    </w:r>
                  </w:del>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5B453F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74"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D9C049"/>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E8E697"/>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1CFC0735"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 xml:space="preserve">77, </w:t>
                  </w:r>
                  <w:r w:rsidR="00082F65">
                    <w:rPr>
                      <w:rFonts w:ascii="Garamond" w:hAnsi="Garamond"/>
                      <w:color w:val="595959" w:themeColor="text1" w:themeTint="A6"/>
                      <w:sz w:val="12"/>
                      <w:szCs w:val="12"/>
                    </w:rPr>
                    <w:t xml:space="preserve">89, </w:t>
                  </w:r>
                  <w:r w:rsidRPr="00476863">
                    <w:rPr>
                      <w:rFonts w:ascii="Garamond" w:hAnsi="Garamond"/>
                      <w:color w:val="595959" w:themeColor="text1" w:themeTint="A6"/>
                      <w:sz w:val="12"/>
                      <w:szCs w:val="12"/>
                    </w:rPr>
                    <w:t>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4A7ABB17"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4.9, 4.10</w:t>
                  </w:r>
                  <w:ins w:id="975" w:author="Colin Watson" w:date="2016-06-08T17:06:00Z">
                    <w:r w:rsidR="00437837">
                      <w:rPr>
                        <w:rFonts w:ascii="Garamond" w:hAnsi="Garamond"/>
                        <w:color w:val="595959" w:themeColor="text1" w:themeTint="A6"/>
                        <w:sz w:val="12"/>
                        <w:szCs w:val="12"/>
                      </w:rPr>
                      <w:t>,</w:t>
                    </w:r>
                  </w:ins>
                  <w:del w:id="976" w:author="Colin Watson" w:date="2016-06-08T17:06:00Z">
                    <w:r w:rsidDel="00437837">
                      <w:rPr>
                        <w:rFonts w:ascii="Garamond" w:hAnsi="Garamond"/>
                        <w:color w:val="595959" w:themeColor="text1" w:themeTint="A6"/>
                        <w:sz w:val="12"/>
                        <w:szCs w:val="12"/>
                      </w:rPr>
                      <w:delText xml:space="preserve">, </w:delText>
                    </w:r>
                    <w:r w:rsidRPr="00476863" w:rsidDel="00437837">
                      <w:rPr>
                        <w:rFonts w:ascii="Garamond" w:hAnsi="Garamond"/>
                        <w:color w:val="595959" w:themeColor="text1" w:themeTint="A6"/>
                        <w:sz w:val="12"/>
                        <w:szCs w:val="12"/>
                      </w:rPr>
                      <w:delText>4.11</w:delText>
                    </w:r>
                  </w:del>
                  <w:ins w:id="977" w:author="Colin Watson" w:date="2016-06-08T17:06:00Z">
                    <w:r w:rsidR="00437837">
                      <w:rPr>
                        <w:rFonts w:ascii="Garamond" w:hAnsi="Garamond"/>
                        <w:color w:val="595959" w:themeColor="text1" w:themeTint="A6"/>
                        <w:sz w:val="12"/>
                        <w:szCs w:val="12"/>
                      </w:rPr>
                      <w:t xml:space="preserve"> 13.2</w:t>
                    </w:r>
                  </w:ins>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567B10B" w:rsidR="00A03FD7" w:rsidRPr="006C434A" w:rsidRDefault="00476863" w:rsidP="00476863">
                  <w:pPr>
                    <w:tabs>
                      <w:tab w:val="left" w:pos="476"/>
                    </w:tabs>
                    <w:rPr>
                      <w:rFonts w:ascii="Garamond" w:hAnsi="Garamond"/>
                      <w:color w:val="595959" w:themeColor="text1" w:themeTint="A6"/>
                      <w:sz w:val="12"/>
                      <w:szCs w:val="12"/>
                    </w:rPr>
                  </w:pPr>
                  <w:del w:id="978" w:author="Colin Watson" w:date="2016-06-09T15:08:00Z">
                    <w:r w:rsidRPr="00476863" w:rsidDel="00FB2C2F">
                      <w:rPr>
                        <w:rFonts w:ascii="Garamond" w:hAnsi="Garamond"/>
                        <w:color w:val="595959" w:themeColor="text1" w:themeTint="A6"/>
                        <w:sz w:val="12"/>
                        <w:szCs w:val="12"/>
                      </w:rPr>
                      <w:delText xml:space="preserve">56, </w:delText>
                    </w:r>
                  </w:del>
                  <w:r w:rsidRPr="00476863">
                    <w:rPr>
                      <w:rFonts w:ascii="Garamond" w:hAnsi="Garamond"/>
                      <w:color w:val="595959" w:themeColor="text1" w:themeTint="A6"/>
                      <w:sz w:val="12"/>
                      <w:szCs w:val="12"/>
                    </w:rPr>
                    <w:t>207</w:t>
                  </w:r>
                  <w:ins w:id="979" w:author="Colin Watson" w:date="2016-06-09T16:23:00Z">
                    <w:r w:rsidR="00E02793">
                      <w:rPr>
                        <w:rFonts w:ascii="Garamond" w:hAnsi="Garamond"/>
                        <w:color w:val="595959" w:themeColor="text1" w:themeTint="A6"/>
                        <w:sz w:val="12"/>
                        <w:szCs w:val="12"/>
                      </w:rPr>
                      <w:t>, 554</w:t>
                    </w:r>
                  </w:ins>
                  <w:del w:id="980" w:author="Colin Watson" w:date="2016-06-09T15:09:00Z">
                    <w:r w:rsidRPr="00476863" w:rsidDel="00FB2C2F">
                      <w:rPr>
                        <w:rFonts w:ascii="Garamond" w:hAnsi="Garamond"/>
                        <w:color w:val="595959" w:themeColor="text1" w:themeTint="A6"/>
                        <w:sz w:val="12"/>
                        <w:szCs w:val="12"/>
                      </w:rPr>
                      <w:delText>, 211</w:delText>
                    </w:r>
                  </w:del>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0AA5EBB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8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8F7EEF">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A395CA"/>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A395CA"/>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A395CA"/>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8F7EEF">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A</w:t>
            </w:r>
          </w:p>
        </w:tc>
        <w:tc>
          <w:tcPr>
            <w:tcW w:w="851" w:type="dxa"/>
            <w:vMerge w:val="restart"/>
            <w:shd w:val="clear" w:color="auto" w:fill="A395CA"/>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A395CA"/>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2</w:t>
            </w:r>
          </w:p>
        </w:tc>
        <w:tc>
          <w:tcPr>
            <w:tcW w:w="851" w:type="dxa"/>
            <w:vMerge w:val="restart"/>
            <w:shd w:val="clear" w:color="auto" w:fill="A395CA"/>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8F7EEF">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F7EEF" w:rsidRDefault="00C17D42" w:rsidP="00F75371">
            <w:pPr>
              <w:rPr>
                <w:rFonts w:ascii="Garamond" w:hAnsi="Garamond"/>
                <w:sz w:val="16"/>
                <w:szCs w:val="16"/>
              </w:rPr>
            </w:pPr>
            <w:r w:rsidRPr="008F7EEF">
              <w:rPr>
                <w:rFonts w:ascii="Garamond" w:hAnsi="Garamond"/>
                <w:sz w:val="16"/>
                <w:szCs w:val="16"/>
              </w:rPr>
              <w:t xml:space="preserve">You have invented a new attack against </w:t>
            </w:r>
            <w:r w:rsidR="00F75371" w:rsidRPr="008F7EEF">
              <w:rPr>
                <w:rFonts w:ascii="Garamond" w:hAnsi="Garamond"/>
                <w:sz w:val="16"/>
                <w:szCs w:val="16"/>
              </w:rPr>
              <w:t>Cryptography</w:t>
            </w:r>
          </w:p>
        </w:tc>
        <w:tc>
          <w:tcPr>
            <w:tcW w:w="851" w:type="dxa"/>
            <w:vMerge/>
            <w:shd w:val="clear" w:color="auto" w:fill="A395CA"/>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395CA"/>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F7EEF" w:rsidRDefault="00A53065" w:rsidP="00C17D42">
            <w:pPr>
              <w:rPr>
                <w:rFonts w:ascii="Garamond" w:hAnsi="Garamond"/>
                <w:sz w:val="20"/>
                <w:szCs w:val="20"/>
              </w:rPr>
            </w:pPr>
            <w:r w:rsidRPr="008F7EEF">
              <w:rPr>
                <w:rFonts w:ascii="Garamond" w:hAnsi="Garamond"/>
                <w:sz w:val="16"/>
                <w:szCs w:val="16"/>
              </w:rPr>
              <w:t>Kyun can access data because it has been obfuscated rather than using an approved cryptographic function</w:t>
            </w:r>
          </w:p>
        </w:tc>
        <w:tc>
          <w:tcPr>
            <w:tcW w:w="851" w:type="dxa"/>
            <w:vMerge/>
            <w:shd w:val="clear" w:color="auto" w:fill="A395CA"/>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F7EEF" w:rsidRDefault="00AD58C8" w:rsidP="00AD58C8">
            <w:pPr>
              <w:rPr>
                <w:rFonts w:ascii="Garamond" w:hAnsi="Garamond"/>
                <w:sz w:val="20"/>
                <w:szCs w:val="20"/>
              </w:rPr>
            </w:pPr>
            <w:r w:rsidRPr="008F7EEF">
              <w:rPr>
                <w:rFonts w:ascii="Garamond" w:hAnsi="Garamond"/>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8F7EEF">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A395CA"/>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6CAFA5E6" w:rsidR="00A03FD7" w:rsidRPr="006C434A" w:rsidRDefault="00AD122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105, </w:t>
                  </w:r>
                  <w:r w:rsidR="00F47BDC"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4118F95B" w:rsidR="00A03FD7" w:rsidRPr="006C434A" w:rsidRDefault="00195991"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1A4F724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8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06D3975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w:t>
                  </w:r>
                  <w:r w:rsidR="00D526DD">
                    <w:rPr>
                      <w:rFonts w:ascii="Garamond" w:hAnsi="Garamond"/>
                      <w:color w:val="595959" w:themeColor="text1" w:themeTint="A6"/>
                      <w:sz w:val="12"/>
                      <w:szCs w:val="12"/>
                    </w:rPr>
                    <w:t>5</w:t>
                  </w:r>
                  <w:r w:rsidRPr="00F47BDC">
                    <w:rPr>
                      <w:rFonts w:ascii="Garamond" w:hAnsi="Garamond"/>
                      <w:color w:val="595959" w:themeColor="text1" w:themeTint="A6"/>
                      <w:sz w:val="12"/>
                      <w:szCs w:val="12"/>
                    </w:rPr>
                    <w:t>, 21</w:t>
                  </w:r>
                  <w:r w:rsidR="00D526DD">
                    <w:rPr>
                      <w:rFonts w:ascii="Garamond" w:hAnsi="Garamond"/>
                      <w:color w:val="595959" w:themeColor="text1" w:themeTint="A6"/>
                      <w:sz w:val="12"/>
                      <w:szCs w:val="12"/>
                    </w:rPr>
                    <w:t>2</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032F7774" w:rsidR="00A03FD7" w:rsidRPr="006C434A" w:rsidRDefault="00CF0BE0" w:rsidP="002B7D6A">
                  <w:pPr>
                    <w:rPr>
                      <w:rFonts w:ascii="Garamond" w:hAnsi="Garamond"/>
                      <w:color w:val="595959" w:themeColor="text1" w:themeTint="A6"/>
                      <w:sz w:val="12"/>
                      <w:szCs w:val="12"/>
                    </w:rPr>
                  </w:pPr>
                  <w:ins w:id="983" w:author="Colin Watson" w:date="2016-06-08T17:19:00Z">
                    <w:r>
                      <w:rPr>
                        <w:rFonts w:ascii="Garamond" w:hAnsi="Garamond"/>
                        <w:color w:val="595959" w:themeColor="text1" w:themeTint="A6"/>
                        <w:sz w:val="12"/>
                        <w:szCs w:val="12"/>
                      </w:rPr>
                      <w:t xml:space="preserve">8.11, </w:t>
                    </w:r>
                  </w:ins>
                  <w:ins w:id="984" w:author="Colin Watson" w:date="2016-06-08T17:20:00Z">
                    <w:r w:rsidR="00462FA9">
                      <w:rPr>
                        <w:rFonts w:ascii="Garamond" w:hAnsi="Garamond"/>
                        <w:color w:val="595959" w:themeColor="text1" w:themeTint="A6"/>
                        <w:sz w:val="12"/>
                        <w:szCs w:val="12"/>
                      </w:rPr>
                      <w:t xml:space="preserve">11.7, </w:t>
                    </w:r>
                  </w:ins>
                  <w:r w:rsidR="00F47BDC" w:rsidRPr="00F47BDC">
                    <w:rPr>
                      <w:rFonts w:ascii="Garamond" w:hAnsi="Garamond"/>
                      <w:color w:val="595959" w:themeColor="text1" w:themeTint="A6"/>
                      <w:sz w:val="12"/>
                      <w:szCs w:val="12"/>
                    </w:rPr>
                    <w:t>13.2</w:t>
                  </w:r>
                  <w:ins w:id="985" w:author="Colin Watson" w:date="2016-06-08T17:20:00Z">
                    <w:r w:rsidR="00462FA9">
                      <w:rPr>
                        <w:rFonts w:ascii="Garamond" w:hAnsi="Garamond"/>
                        <w:color w:val="595959" w:themeColor="text1" w:themeTint="A6"/>
                        <w:sz w:val="12"/>
                        <w:szCs w:val="12"/>
                      </w:rPr>
                      <w:t xml:space="preserve">, </w:t>
                    </w:r>
                  </w:ins>
                  <w:ins w:id="986" w:author="Colin Watson" w:date="2016-06-08T17:21:00Z">
                    <w:r w:rsidR="00462FA9">
                      <w:rPr>
                        <w:rFonts w:ascii="Garamond" w:hAnsi="Garamond"/>
                        <w:color w:val="595959" w:themeColor="text1" w:themeTint="A6"/>
                        <w:sz w:val="12"/>
                        <w:szCs w:val="12"/>
                      </w:rPr>
                      <w:t xml:space="preserve">19.5, </w:t>
                    </w:r>
                  </w:ins>
                  <w:ins w:id="987" w:author="Colin Watson" w:date="2016-06-08T17:20:00Z">
                    <w:r w:rsidR="00462FA9">
                      <w:rPr>
                        <w:rFonts w:ascii="Garamond" w:hAnsi="Garamond"/>
                        <w:color w:val="595959" w:themeColor="text1" w:themeTint="A6"/>
                        <w:sz w:val="12"/>
                        <w:szCs w:val="12"/>
                      </w:rPr>
                      <w:t>19.6, 19.7</w:t>
                    </w:r>
                  </w:ins>
                  <w:ins w:id="988" w:author="Colin Watson" w:date="2016-06-08T17:21:00Z">
                    <w:r w:rsidR="00462FA9">
                      <w:rPr>
                        <w:rFonts w:ascii="Garamond" w:hAnsi="Garamond"/>
                        <w:color w:val="595959" w:themeColor="text1" w:themeTint="A6"/>
                        <w:sz w:val="12"/>
                        <w:szCs w:val="12"/>
                      </w:rPr>
                      <w:t>, 19.8</w:t>
                    </w:r>
                  </w:ins>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74DF5E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89"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8F7EEF">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4</w:t>
            </w:r>
          </w:p>
        </w:tc>
        <w:tc>
          <w:tcPr>
            <w:tcW w:w="851" w:type="dxa"/>
            <w:vMerge w:val="restart"/>
            <w:shd w:val="clear" w:color="auto" w:fill="A395CA"/>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5</w:t>
            </w:r>
          </w:p>
        </w:tc>
        <w:tc>
          <w:tcPr>
            <w:tcW w:w="851" w:type="dxa"/>
            <w:vMerge w:val="restart"/>
            <w:shd w:val="clear" w:color="auto" w:fill="A395CA"/>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6</w:t>
            </w:r>
          </w:p>
        </w:tc>
        <w:tc>
          <w:tcPr>
            <w:tcW w:w="851" w:type="dxa"/>
            <w:vMerge w:val="restart"/>
            <w:shd w:val="clear" w:color="auto" w:fill="A395CA"/>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7</w:t>
            </w:r>
          </w:p>
        </w:tc>
      </w:tr>
      <w:tr w:rsidR="00C17D42" w:rsidRPr="00690C0B" w14:paraId="61E92278" w14:textId="77777777" w:rsidTr="008F7EEF">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A395CA"/>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F7EEF" w:rsidRDefault="00AD58C8" w:rsidP="00C17D42">
            <w:pPr>
              <w:rPr>
                <w:rFonts w:ascii="Garamond" w:hAnsi="Garamond"/>
                <w:sz w:val="20"/>
                <w:szCs w:val="20"/>
              </w:rPr>
            </w:pPr>
            <w:r w:rsidRPr="008F7EEF">
              <w:rPr>
                <w:rFonts w:ascii="Garamond" w:hAnsi="Garamond"/>
                <w:sz w:val="16"/>
                <w:szCs w:val="16"/>
              </w:rPr>
              <w:t>Paulo can access data in transit that is not encrypted, even though the channel is encrypted</w:t>
            </w:r>
          </w:p>
        </w:tc>
        <w:tc>
          <w:tcPr>
            <w:tcW w:w="851" w:type="dxa"/>
            <w:vMerge/>
            <w:shd w:val="clear" w:color="auto" w:fill="A395CA"/>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F7EEF" w:rsidRDefault="00E836B6" w:rsidP="00C17D42">
            <w:pPr>
              <w:rPr>
                <w:rFonts w:ascii="Garamond" w:hAnsi="Garamond"/>
                <w:sz w:val="20"/>
                <w:szCs w:val="20"/>
              </w:rPr>
            </w:pPr>
            <w:r w:rsidRPr="008F7EEF">
              <w:rPr>
                <w:rFonts w:ascii="Garamond" w:hAnsi="Garamond"/>
                <w:sz w:val="16"/>
                <w:szCs w:val="16"/>
              </w:rPr>
              <w:t xml:space="preserve">Kyle can bypass cryptographic controls because they do not fail securely (i.e. </w:t>
            </w:r>
            <w:r w:rsidR="008439A8" w:rsidRPr="008F7EEF">
              <w:rPr>
                <w:rFonts w:ascii="Garamond" w:hAnsi="Garamond"/>
                <w:sz w:val="16"/>
                <w:szCs w:val="16"/>
              </w:rPr>
              <w:t>they default to</w:t>
            </w:r>
            <w:r w:rsidRPr="008F7EEF">
              <w:rPr>
                <w:rFonts w:ascii="Garamond" w:hAnsi="Garamond"/>
                <w:sz w:val="16"/>
                <w:szCs w:val="16"/>
              </w:rPr>
              <w:t xml:space="preserve"> </w:t>
            </w:r>
            <w:r w:rsidR="008439A8" w:rsidRPr="008F7EEF">
              <w:rPr>
                <w:rFonts w:ascii="Garamond" w:hAnsi="Garamond"/>
                <w:sz w:val="16"/>
                <w:szCs w:val="16"/>
              </w:rPr>
              <w:t>un</w:t>
            </w:r>
            <w:r w:rsidRPr="008F7EEF">
              <w:rPr>
                <w:rFonts w:ascii="Garamond" w:hAnsi="Garamond"/>
                <w:sz w:val="16"/>
                <w:szCs w:val="16"/>
              </w:rPr>
              <w:t>protected)</w:t>
            </w:r>
          </w:p>
        </w:tc>
        <w:tc>
          <w:tcPr>
            <w:tcW w:w="851" w:type="dxa"/>
            <w:vMerge/>
            <w:shd w:val="clear" w:color="auto" w:fill="A395CA"/>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74A1C8FE" w:rsidR="00C17D42" w:rsidRPr="008F7EEF" w:rsidRDefault="00E836B6" w:rsidP="00C17D42">
            <w:pPr>
              <w:rPr>
                <w:rFonts w:ascii="Garamond" w:hAnsi="Garamond"/>
                <w:sz w:val="20"/>
                <w:szCs w:val="20"/>
              </w:rPr>
            </w:pPr>
            <w:r w:rsidRPr="008F7EEF">
              <w:rPr>
                <w:rFonts w:ascii="Garamond" w:hAnsi="Garamond"/>
                <w:sz w:val="16"/>
                <w:szCs w:val="16"/>
              </w:rPr>
              <w:t xml:space="preserve">Romain can read and modify </w:t>
            </w:r>
            <w:ins w:id="990" w:author="Colin Watson" w:date="2016-06-08T17:39:00Z">
              <w:r w:rsidR="00151E7E">
                <w:rPr>
                  <w:rFonts w:ascii="Garamond" w:hAnsi="Garamond"/>
                  <w:sz w:val="16"/>
                  <w:szCs w:val="16"/>
                </w:rPr>
                <w:t xml:space="preserve">unencrypted </w:t>
              </w:r>
            </w:ins>
            <w:r w:rsidRPr="008F7EEF">
              <w:rPr>
                <w:rFonts w:ascii="Garamond" w:hAnsi="Garamond"/>
                <w:sz w:val="16"/>
                <w:szCs w:val="16"/>
              </w:rPr>
              <w:t xml:space="preserve">data in </w:t>
            </w:r>
            <w:r w:rsidR="00A56D80">
              <w:rPr>
                <w:rFonts w:ascii="Garamond" w:hAnsi="Garamond"/>
                <w:sz w:val="16"/>
                <w:szCs w:val="16"/>
              </w:rPr>
              <w:t xml:space="preserve">memory or in </w:t>
            </w:r>
            <w:r w:rsidRPr="008F7EEF">
              <w:rPr>
                <w:rFonts w:ascii="Garamond" w:hAnsi="Garamond"/>
                <w:sz w:val="16"/>
                <w:szCs w:val="16"/>
              </w:rPr>
              <w:t xml:space="preserve">transit (e.g. cryptographic secrets, credentials, session identifiers, personal and commercially-sensitive data), in </w:t>
            </w:r>
            <w:r w:rsidR="00A56D80">
              <w:rPr>
                <w:rFonts w:ascii="Garamond" w:hAnsi="Garamond"/>
                <w:sz w:val="16"/>
                <w:szCs w:val="16"/>
              </w:rPr>
              <w:t xml:space="preserve">use or in </w:t>
            </w:r>
            <w:r w:rsidRPr="008F7EEF">
              <w:rPr>
                <w:rFonts w:ascii="Garamond" w:hAnsi="Garamond"/>
                <w:sz w:val="16"/>
                <w:szCs w:val="16"/>
              </w:rPr>
              <w:t>communications within the application, or between the application and users, or between the application and external systems</w:t>
            </w:r>
          </w:p>
        </w:tc>
        <w:tc>
          <w:tcPr>
            <w:tcW w:w="851" w:type="dxa"/>
            <w:vMerge/>
            <w:shd w:val="clear" w:color="auto" w:fill="A395CA"/>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F7EEF" w:rsidRDefault="00E836B6" w:rsidP="00C17D42">
            <w:pPr>
              <w:rPr>
                <w:rFonts w:ascii="Garamond" w:hAnsi="Garamond"/>
                <w:sz w:val="20"/>
                <w:szCs w:val="20"/>
              </w:rPr>
            </w:pPr>
            <w:r w:rsidRPr="008F7EEF">
              <w:rPr>
                <w:rFonts w:ascii="Garamond" w:hAnsi="Garamond"/>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8F7EEF">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A395CA"/>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7C17E8B8" w:rsidR="00A03FD7" w:rsidRPr="006C434A" w:rsidRDefault="00D526DD"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37, </w:t>
                  </w:r>
                  <w:r w:rsidR="00D54C04">
                    <w:rPr>
                      <w:rFonts w:ascii="Garamond" w:hAnsi="Garamond"/>
                      <w:smallCaps/>
                      <w:color w:val="595959" w:themeColor="text1" w:themeTint="A6"/>
                      <w:sz w:val="12"/>
                      <w:szCs w:val="12"/>
                    </w:rPr>
                    <w:t xml:space="preserve">88, </w:t>
                  </w:r>
                  <w:r>
                    <w:rPr>
                      <w:rFonts w:ascii="Garamond" w:hAnsi="Garamond"/>
                      <w:smallCaps/>
                      <w:color w:val="595959" w:themeColor="text1" w:themeTint="A6"/>
                      <w:sz w:val="12"/>
                      <w:szCs w:val="12"/>
                    </w:rPr>
                    <w:t>143, 214</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6C1E42CB" w:rsidR="00A03FD7" w:rsidRPr="006C434A" w:rsidRDefault="00462FA9" w:rsidP="002B7D6A">
                  <w:pPr>
                    <w:rPr>
                      <w:rFonts w:ascii="Garamond" w:hAnsi="Garamond"/>
                      <w:color w:val="595959" w:themeColor="text1" w:themeTint="A6"/>
                      <w:sz w:val="12"/>
                      <w:szCs w:val="12"/>
                    </w:rPr>
                  </w:pPr>
                  <w:ins w:id="991" w:author="Colin Watson" w:date="2016-06-08T17:26:00Z">
                    <w:r>
                      <w:rPr>
                        <w:rFonts w:ascii="Garamond" w:hAnsi="Garamond"/>
                        <w:color w:val="595959" w:themeColor="text1" w:themeTint="A6"/>
                        <w:sz w:val="12"/>
                        <w:szCs w:val="12"/>
                      </w:rPr>
                      <w:t xml:space="preserve">7.12, </w:t>
                    </w:r>
                  </w:ins>
                  <w:r w:rsidR="002C4BA9">
                    <w:rPr>
                      <w:rFonts w:ascii="Garamond" w:hAnsi="Garamond"/>
                      <w:color w:val="595959" w:themeColor="text1" w:themeTint="A6"/>
                      <w:sz w:val="12"/>
                      <w:szCs w:val="12"/>
                    </w:rPr>
                    <w:t>9.2</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3836D05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9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A395CA"/>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74EC16A8"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4F064500"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ins w:id="993" w:author="Colin Watson" w:date="2016-06-08T17:24:00Z">
                    <w:r w:rsidR="00462FA9">
                      <w:rPr>
                        <w:rFonts w:ascii="Garamond" w:hAnsi="Garamond"/>
                        <w:color w:val="595959" w:themeColor="text1" w:themeTint="A6"/>
                        <w:sz w:val="12"/>
                        <w:szCs w:val="12"/>
                      </w:rPr>
                      <w:t>, 10.3</w:t>
                    </w:r>
                  </w:ins>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E00536F" w:rsidR="00A03FD7" w:rsidRPr="006C434A" w:rsidRDefault="0026353C" w:rsidP="002B7D6A">
                  <w:pPr>
                    <w:rPr>
                      <w:rFonts w:ascii="Garamond" w:hAnsi="Garamond"/>
                      <w:color w:val="595959" w:themeColor="text1" w:themeTint="A6"/>
                      <w:sz w:val="12"/>
                      <w:szCs w:val="12"/>
                    </w:rPr>
                  </w:pPr>
                  <w:ins w:id="994" w:author="Colin Watson" w:date="2016-06-09T15:45:00Z">
                    <w:r>
                      <w:rPr>
                        <w:rFonts w:ascii="Garamond" w:hAnsi="Garamond"/>
                        <w:color w:val="595959" w:themeColor="text1" w:themeTint="A6"/>
                        <w:sz w:val="12"/>
                        <w:szCs w:val="12"/>
                      </w:rPr>
                      <w:t>-</w:t>
                    </w:r>
                  </w:ins>
                  <w:del w:id="995" w:author="Colin Watson" w:date="2016-06-09T15:45:00Z">
                    <w:r w:rsidR="00F47BDC" w:rsidRPr="00F47BDC" w:rsidDel="0026353C">
                      <w:rPr>
                        <w:rFonts w:ascii="Garamond" w:hAnsi="Garamond"/>
                        <w:color w:val="595959" w:themeColor="text1" w:themeTint="A6"/>
                        <w:sz w:val="12"/>
                        <w:szCs w:val="12"/>
                      </w:rPr>
                      <w:delText>97</w:delText>
                    </w:r>
                  </w:del>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29E2A75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99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A395CA"/>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2665ACBC"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7B7E930F" w:rsidR="00A03FD7" w:rsidRPr="006C434A" w:rsidRDefault="00151E7E" w:rsidP="002B7D6A">
                  <w:pPr>
                    <w:rPr>
                      <w:rFonts w:ascii="Garamond" w:hAnsi="Garamond"/>
                      <w:color w:val="595959" w:themeColor="text1" w:themeTint="A6"/>
                      <w:sz w:val="12"/>
                      <w:szCs w:val="12"/>
                    </w:rPr>
                  </w:pPr>
                  <w:ins w:id="997" w:author="Colin Watson" w:date="2016-06-08T17:39:00Z">
                    <w:r>
                      <w:rPr>
                        <w:rFonts w:ascii="Garamond" w:hAnsi="Garamond"/>
                        <w:color w:val="595959" w:themeColor="text1" w:themeTint="A6"/>
                        <w:sz w:val="12"/>
                        <w:szCs w:val="12"/>
                      </w:rPr>
                      <w:t xml:space="preserve">2.16, </w:t>
                    </w:r>
                  </w:ins>
                  <w:r w:rsidR="00806A33" w:rsidRPr="00806A33">
                    <w:rPr>
                      <w:rFonts w:ascii="Garamond" w:hAnsi="Garamond"/>
                      <w:color w:val="595959" w:themeColor="text1" w:themeTint="A6"/>
                      <w:sz w:val="12"/>
                      <w:szCs w:val="12"/>
                    </w:rPr>
                    <w:t>9.2</w:t>
                  </w:r>
                  <w:r w:rsidR="0037717F">
                    <w:rPr>
                      <w:rFonts w:ascii="Garamond" w:hAnsi="Garamond"/>
                      <w:color w:val="595959" w:themeColor="text1" w:themeTint="A6"/>
                      <w:sz w:val="12"/>
                      <w:szCs w:val="12"/>
                    </w:rPr>
                    <w:t xml:space="preserve">, </w:t>
                  </w:r>
                  <w:ins w:id="998" w:author="Colin Watson" w:date="2016-06-08T11:55:00Z">
                    <w:r w:rsidR="00462FA9">
                      <w:rPr>
                        <w:rFonts w:ascii="Garamond" w:hAnsi="Garamond"/>
                        <w:color w:val="595959" w:themeColor="text1" w:themeTint="A6"/>
                        <w:sz w:val="12"/>
                        <w:szCs w:val="12"/>
                      </w:rPr>
                      <w:t xml:space="preserve">9.11, </w:t>
                    </w:r>
                  </w:ins>
                  <w:del w:id="999" w:author="Colin Watson" w:date="2016-06-08T17:29:00Z">
                    <w:r w:rsidR="0037717F" w:rsidDel="00462FA9">
                      <w:rPr>
                        <w:rFonts w:ascii="Garamond" w:hAnsi="Garamond"/>
                        <w:color w:val="595959" w:themeColor="text1" w:themeTint="A6"/>
                        <w:sz w:val="12"/>
                        <w:szCs w:val="12"/>
                      </w:rPr>
                      <w:delText xml:space="preserve">10.2, </w:delText>
                    </w:r>
                  </w:del>
                  <w:r w:rsidR="00550506">
                    <w:rPr>
                      <w:rFonts w:ascii="Garamond" w:hAnsi="Garamond"/>
                      <w:color w:val="595959" w:themeColor="text1" w:themeTint="A6"/>
                      <w:sz w:val="12"/>
                      <w:szCs w:val="12"/>
                    </w:rPr>
                    <w:t>10.3</w:t>
                  </w:r>
                  <w:ins w:id="1000" w:author="Colin Watson" w:date="2016-06-08T18:24:00Z">
                    <w:r w:rsidR="0039012D">
                      <w:rPr>
                        <w:rFonts w:ascii="Garamond" w:hAnsi="Garamond"/>
                        <w:color w:val="595959" w:themeColor="text1" w:themeTint="A6"/>
                        <w:sz w:val="12"/>
                        <w:szCs w:val="12"/>
                      </w:rPr>
                      <w:t>, 19.2</w:t>
                    </w:r>
                  </w:ins>
                  <w:del w:id="1001" w:author="Colin Watson" w:date="2016-06-08T17:29:00Z">
                    <w:r w:rsidR="00550506" w:rsidDel="00462FA9">
                      <w:rPr>
                        <w:rFonts w:ascii="Garamond" w:hAnsi="Garamond"/>
                        <w:color w:val="595959" w:themeColor="text1" w:themeTint="A6"/>
                        <w:sz w:val="12"/>
                        <w:szCs w:val="12"/>
                      </w:rPr>
                      <w:delText xml:space="preserve">, </w:delText>
                    </w:r>
                    <w:r w:rsidR="0037717F" w:rsidDel="00462FA9">
                      <w:rPr>
                        <w:rFonts w:ascii="Garamond" w:hAnsi="Garamond"/>
                        <w:color w:val="595959" w:themeColor="text1" w:themeTint="A6"/>
                        <w:sz w:val="12"/>
                        <w:szCs w:val="12"/>
                      </w:rPr>
                      <w:delText>10.7</w:delText>
                    </w:r>
                  </w:del>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14C042A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31, 57, 102, </w:t>
                  </w:r>
                  <w:ins w:id="1002" w:author="Colin Watson" w:date="2016-06-09T16:18:00Z">
                    <w:r w:rsidR="00B77C1F">
                      <w:rPr>
                        <w:rFonts w:ascii="Garamond" w:hAnsi="Garamond"/>
                        <w:color w:val="595959" w:themeColor="text1" w:themeTint="A6"/>
                        <w:sz w:val="12"/>
                        <w:szCs w:val="12"/>
                      </w:rPr>
                      <w:t xml:space="preserve">157, </w:t>
                    </w:r>
                  </w:ins>
                  <w:r w:rsidRPr="00806A33">
                    <w:rPr>
                      <w:rFonts w:ascii="Garamond" w:hAnsi="Garamond"/>
                      <w:color w:val="595959" w:themeColor="text1" w:themeTint="A6"/>
                      <w:sz w:val="12"/>
                      <w:szCs w:val="12"/>
                    </w:rPr>
                    <w:t>158, 384, 466</w:t>
                  </w:r>
                  <w:ins w:id="1003" w:author="Colin Watson" w:date="2016-06-09T16:43:00Z">
                    <w:r w:rsidR="00560B06">
                      <w:rPr>
                        <w:rFonts w:ascii="Garamond" w:hAnsi="Garamond"/>
                        <w:color w:val="595959" w:themeColor="text1" w:themeTint="A6"/>
                        <w:sz w:val="12"/>
                        <w:szCs w:val="12"/>
                      </w:rPr>
                      <w:t>, 546</w:t>
                    </w:r>
                  </w:ins>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773A8E5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04"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A395CA"/>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7F02D60C"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75, 144, 145, 148</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34F70340"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1</w:t>
                  </w:r>
                  <w:ins w:id="1005" w:author="Colin Watson" w:date="2016-06-08T17:32:00Z">
                    <w:r w:rsidR="00151E7E">
                      <w:rPr>
                        <w:rFonts w:ascii="Garamond" w:hAnsi="Garamond"/>
                        <w:color w:val="595959" w:themeColor="text1" w:themeTint="A6"/>
                        <w:sz w:val="12"/>
                        <w:szCs w:val="12"/>
                      </w:rPr>
                      <w:t xml:space="preserve">, </w:t>
                    </w:r>
                  </w:ins>
                  <w:del w:id="1006" w:author="Colin Watson" w:date="2016-06-08T17:32:00Z">
                    <w:r w:rsidDel="00151E7E">
                      <w:rPr>
                        <w:rFonts w:ascii="Garamond" w:hAnsi="Garamond"/>
                        <w:color w:val="595959" w:themeColor="text1" w:themeTint="A6"/>
                        <w:sz w:val="12"/>
                        <w:szCs w:val="12"/>
                      </w:rPr>
                      <w:delText xml:space="preserve">, </w:delText>
                    </w:r>
                  </w:del>
                  <w:del w:id="1007" w:author="Colin Watson" w:date="2016-06-08T17:31:00Z">
                    <w:r w:rsidDel="00151E7E">
                      <w:rPr>
                        <w:rFonts w:ascii="Garamond" w:hAnsi="Garamond"/>
                        <w:color w:val="595959" w:themeColor="text1" w:themeTint="A6"/>
                        <w:sz w:val="12"/>
                        <w:szCs w:val="12"/>
                      </w:rPr>
                      <w:delText xml:space="preserve">10.2, </w:delText>
                    </w:r>
                  </w:del>
                  <w:del w:id="1008" w:author="Colin Watson" w:date="2016-06-08T17:33:00Z">
                    <w:r w:rsidDel="00151E7E">
                      <w:rPr>
                        <w:rFonts w:ascii="Garamond" w:hAnsi="Garamond"/>
                        <w:color w:val="595959" w:themeColor="text1" w:themeTint="A6"/>
                        <w:sz w:val="12"/>
                        <w:szCs w:val="12"/>
                      </w:rPr>
                      <w:delText xml:space="preserve">10.3, </w:delText>
                    </w:r>
                  </w:del>
                  <w:r>
                    <w:rPr>
                      <w:rFonts w:ascii="Garamond" w:hAnsi="Garamond"/>
                      <w:color w:val="595959" w:themeColor="text1" w:themeTint="A6"/>
                      <w:sz w:val="12"/>
                      <w:szCs w:val="12"/>
                    </w:rPr>
                    <w:t xml:space="preserve">10.5, </w:t>
                  </w:r>
                  <w:del w:id="1009" w:author="Colin Watson" w:date="2016-06-08T17:33:00Z">
                    <w:r w:rsidDel="00151E7E">
                      <w:rPr>
                        <w:rFonts w:ascii="Garamond" w:hAnsi="Garamond"/>
                        <w:color w:val="595959" w:themeColor="text1" w:themeTint="A6"/>
                        <w:sz w:val="12"/>
                        <w:szCs w:val="12"/>
                      </w:rPr>
                      <w:delText xml:space="preserve">10.8, </w:delText>
                    </w:r>
                  </w:del>
                  <w:ins w:id="1010" w:author="Colin Watson" w:date="2016-06-08T17:31:00Z">
                    <w:r w:rsidR="00151E7E">
                      <w:rPr>
                        <w:rFonts w:ascii="Garamond" w:hAnsi="Garamond"/>
                        <w:color w:val="595959" w:themeColor="text1" w:themeTint="A6"/>
                        <w:sz w:val="12"/>
                        <w:szCs w:val="12"/>
                      </w:rPr>
                      <w:t>10.10, 10.11, 10.12</w:t>
                    </w:r>
                  </w:ins>
                  <w:ins w:id="1011" w:author="Colin Watson" w:date="2016-06-08T17:32:00Z">
                    <w:r w:rsidR="00151E7E">
                      <w:rPr>
                        <w:rFonts w:ascii="Garamond" w:hAnsi="Garamond"/>
                        <w:color w:val="595959" w:themeColor="text1" w:themeTint="A6"/>
                        <w:sz w:val="12"/>
                        <w:szCs w:val="12"/>
                      </w:rPr>
                      <w:t>, 10.13</w:t>
                    </w:r>
                  </w:ins>
                  <w:ins w:id="1012" w:author="Colin Watson" w:date="2016-06-08T17:33:00Z">
                    <w:r w:rsidR="00151E7E">
                      <w:rPr>
                        <w:rFonts w:ascii="Garamond" w:hAnsi="Garamond"/>
                        <w:color w:val="595959" w:themeColor="text1" w:themeTint="A6"/>
                        <w:sz w:val="12"/>
                        <w:szCs w:val="12"/>
                      </w:rPr>
                      <w:t>, 10.14</w:t>
                    </w:r>
                  </w:ins>
                  <w:del w:id="1013" w:author="Colin Watson" w:date="2016-06-08T17:31:00Z">
                    <w:r w:rsidRPr="00806A33" w:rsidDel="00151E7E">
                      <w:rPr>
                        <w:rFonts w:ascii="Garamond" w:hAnsi="Garamond"/>
                        <w:color w:val="595959" w:themeColor="text1" w:themeTint="A6"/>
                        <w:sz w:val="12"/>
                        <w:szCs w:val="12"/>
                      </w:rPr>
                      <w:delText>10.9</w:delText>
                    </w:r>
                  </w:del>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4DB8974D" w:rsidR="00A03FD7" w:rsidRPr="006C434A" w:rsidRDefault="00806A33" w:rsidP="00736193">
                  <w:pPr>
                    <w:rPr>
                      <w:rFonts w:ascii="Garamond" w:hAnsi="Garamond"/>
                      <w:color w:val="595959" w:themeColor="text1" w:themeTint="A6"/>
                      <w:sz w:val="12"/>
                      <w:szCs w:val="12"/>
                    </w:rPr>
                  </w:pPr>
                  <w:r w:rsidRPr="00806A33">
                    <w:rPr>
                      <w:rFonts w:ascii="Garamond" w:hAnsi="Garamond"/>
                      <w:color w:val="595959" w:themeColor="text1" w:themeTint="A6"/>
                      <w:sz w:val="12"/>
                      <w:szCs w:val="12"/>
                    </w:rPr>
                    <w:t xml:space="preserve">31, </w:t>
                  </w:r>
                  <w:ins w:id="1014" w:author="Colin Watson" w:date="2016-06-09T16:33:00Z">
                    <w:r w:rsidR="00736193">
                      <w:rPr>
                        <w:rFonts w:ascii="Garamond" w:hAnsi="Garamond"/>
                        <w:color w:val="595959" w:themeColor="text1" w:themeTint="A6"/>
                        <w:sz w:val="12"/>
                        <w:szCs w:val="12"/>
                      </w:rPr>
                      <w:t>216</w:t>
                    </w:r>
                  </w:ins>
                  <w:del w:id="1015" w:author="Colin Watson" w:date="2016-06-09T16:33:00Z">
                    <w:r w:rsidRPr="00806A33" w:rsidDel="00736193">
                      <w:rPr>
                        <w:rFonts w:ascii="Garamond" w:hAnsi="Garamond"/>
                        <w:color w:val="595959" w:themeColor="text1" w:themeTint="A6"/>
                        <w:sz w:val="12"/>
                        <w:szCs w:val="12"/>
                      </w:rPr>
                      <w:delText>217</w:delText>
                    </w:r>
                  </w:del>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1C749D3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1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8F7EEF">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A395CA"/>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A395CA"/>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A395CA"/>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A395CA"/>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D3CBDE"/>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8F7EEF">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8</w:t>
            </w:r>
          </w:p>
        </w:tc>
        <w:tc>
          <w:tcPr>
            <w:tcW w:w="851" w:type="dxa"/>
            <w:vMerge w:val="restart"/>
            <w:shd w:val="clear" w:color="auto" w:fill="A395CA"/>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9</w:t>
            </w:r>
          </w:p>
        </w:tc>
        <w:tc>
          <w:tcPr>
            <w:tcW w:w="851" w:type="dxa"/>
            <w:vMerge w:val="restart"/>
            <w:shd w:val="clear" w:color="auto" w:fill="A395CA"/>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8F7EEF" w:rsidRDefault="00C17D42" w:rsidP="00C17D42">
            <w:pPr>
              <w:jc w:val="right"/>
              <w:rPr>
                <w:rFonts w:ascii="Garamond" w:hAnsi="Garamond"/>
                <w:b/>
                <w:color w:val="A395CA"/>
                <w:sz w:val="48"/>
                <w:szCs w:val="48"/>
              </w:rPr>
            </w:pPr>
            <w:r w:rsidRPr="008F7EEF">
              <w:rPr>
                <w:rFonts w:ascii="Garamond" w:hAnsi="Garamond"/>
                <w:b/>
                <w:color w:val="A395CA"/>
                <w:sz w:val="48"/>
                <w:szCs w:val="48"/>
              </w:rPr>
              <w:t>10</w:t>
            </w:r>
          </w:p>
        </w:tc>
        <w:tc>
          <w:tcPr>
            <w:tcW w:w="851" w:type="dxa"/>
            <w:vMerge w:val="restart"/>
            <w:shd w:val="clear" w:color="auto" w:fill="A395CA"/>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8F7EEF">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F7EEF" w:rsidRDefault="00E836B6" w:rsidP="00C17D42">
            <w:pPr>
              <w:rPr>
                <w:rFonts w:ascii="Garamond" w:hAnsi="Garamond"/>
                <w:sz w:val="16"/>
                <w:szCs w:val="16"/>
              </w:rPr>
            </w:pPr>
            <w:r w:rsidRPr="008F7EEF">
              <w:rPr>
                <w:rFonts w:ascii="Garamond" w:hAnsi="Garamond"/>
                <w:sz w:val="16"/>
                <w:szCs w:val="16"/>
              </w:rPr>
              <w:t>Eoin can access stored business data (e.g. passwords, session identifiers, PII, cardholder data) because it is not securely encrypted or securely hashed</w:t>
            </w:r>
          </w:p>
        </w:tc>
        <w:tc>
          <w:tcPr>
            <w:tcW w:w="851" w:type="dxa"/>
            <w:vMerge/>
            <w:shd w:val="clear" w:color="auto" w:fill="A395CA"/>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F7EEF" w:rsidRDefault="00E836B6" w:rsidP="00C17D42">
            <w:pPr>
              <w:rPr>
                <w:rFonts w:ascii="Garamond" w:hAnsi="Garamond"/>
                <w:sz w:val="20"/>
                <w:szCs w:val="20"/>
              </w:rPr>
            </w:pPr>
            <w:r w:rsidRPr="008F7EEF">
              <w:rPr>
                <w:rFonts w:ascii="Garamond" w:hAnsi="Garamond"/>
                <w:sz w:val="16"/>
                <w:szCs w:val="16"/>
              </w:rPr>
              <w:t>Andy can bypass random number generation, random GUID generation, hashing and encryption functions because they have been self-built and/or are weak</w:t>
            </w:r>
          </w:p>
        </w:tc>
        <w:tc>
          <w:tcPr>
            <w:tcW w:w="851" w:type="dxa"/>
            <w:vMerge/>
            <w:shd w:val="clear" w:color="auto" w:fill="A395CA"/>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F7EEF" w:rsidRDefault="00E544C7" w:rsidP="00C17D42">
            <w:pPr>
              <w:rPr>
                <w:rFonts w:ascii="Garamond" w:hAnsi="Garamond"/>
                <w:sz w:val="20"/>
                <w:szCs w:val="20"/>
              </w:rPr>
            </w:pPr>
            <w:r w:rsidRPr="008F7EEF">
              <w:rPr>
                <w:rFonts w:ascii="Garamond" w:hAnsi="Garamond"/>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A395CA"/>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3C7D3F0F" w14:textId="4806B10B" w:rsidR="00C17D42" w:rsidRPr="00397550" w:rsidRDefault="00CF4C03" w:rsidP="00CF4C03">
            <w:pPr>
              <w:rPr>
                <w:rFonts w:ascii="Garamond" w:hAnsi="Garamond"/>
                <w:sz w:val="20"/>
                <w:szCs w:val="20"/>
              </w:rPr>
            </w:pPr>
            <w:r w:rsidRPr="00E17F97">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8F7EEF">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A395CA"/>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1D2AC64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30, </w:t>
                  </w:r>
                  <w:r w:rsidR="00441BA4">
                    <w:rPr>
                      <w:rFonts w:ascii="Garamond" w:hAnsi="Garamond"/>
                      <w:color w:val="595959" w:themeColor="text1" w:themeTint="A6"/>
                      <w:sz w:val="12"/>
                      <w:szCs w:val="12"/>
                    </w:rPr>
                    <w:t xml:space="preserve">31, </w:t>
                  </w:r>
                  <w:r w:rsidRPr="000A7953">
                    <w:rPr>
                      <w:rFonts w:ascii="Garamond" w:hAnsi="Garamond"/>
                      <w:color w:val="595959" w:themeColor="text1" w:themeTint="A6"/>
                      <w:sz w:val="12"/>
                      <w:szCs w:val="12"/>
                    </w:rPr>
                    <w:t>70, 133, 135</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7CE50E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w:t>
                  </w:r>
                  <w:r w:rsidR="00195991">
                    <w:rPr>
                      <w:rFonts w:ascii="Garamond" w:hAnsi="Garamond"/>
                      <w:color w:val="595959" w:themeColor="text1" w:themeTint="A6"/>
                      <w:sz w:val="12"/>
                      <w:szCs w:val="12"/>
                    </w:rPr>
                    <w:t xml:space="preserve">7.7, 7.8, </w:t>
                  </w:r>
                  <w:del w:id="1017" w:author="Colin Watson" w:date="2016-06-08T17:37:00Z">
                    <w:r w:rsidDel="00151E7E">
                      <w:rPr>
                        <w:rFonts w:ascii="Garamond" w:hAnsi="Garamond"/>
                        <w:color w:val="595959" w:themeColor="text1" w:themeTint="A6"/>
                        <w:sz w:val="12"/>
                        <w:szCs w:val="12"/>
                      </w:rPr>
                      <w:delText xml:space="preserve">8.10, </w:delText>
                    </w:r>
                  </w:del>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40C024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18"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A395CA"/>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9D53D24"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4B1EB031"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ins w:id="1019" w:author="Colin Watson" w:date="2016-06-08T17:43:00Z">
                    <w:r w:rsidR="00A74D04">
                      <w:rPr>
                        <w:rFonts w:ascii="Garamond" w:hAnsi="Garamond"/>
                        <w:color w:val="595959" w:themeColor="text1" w:themeTint="A6"/>
                        <w:sz w:val="12"/>
                        <w:szCs w:val="12"/>
                      </w:rPr>
                      <w:t>, 7.15</w:t>
                    </w:r>
                  </w:ins>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25580A4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2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A395CA"/>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4785B814" w:rsidR="00A03FD7" w:rsidRPr="006C434A" w:rsidRDefault="00A74D04" w:rsidP="000A7953">
                  <w:pPr>
                    <w:tabs>
                      <w:tab w:val="center" w:pos="1006"/>
                    </w:tabs>
                    <w:rPr>
                      <w:rFonts w:ascii="Garamond" w:hAnsi="Garamond"/>
                      <w:color w:val="595959" w:themeColor="text1" w:themeTint="A6"/>
                      <w:sz w:val="12"/>
                      <w:szCs w:val="12"/>
                    </w:rPr>
                  </w:pPr>
                  <w:ins w:id="1021" w:author="Colin Watson" w:date="2016-06-08T17:44:00Z">
                    <w:r>
                      <w:rPr>
                        <w:rFonts w:ascii="Garamond" w:hAnsi="Garamond"/>
                        <w:color w:val="595959" w:themeColor="text1" w:themeTint="A6"/>
                        <w:sz w:val="12"/>
                        <w:szCs w:val="12"/>
                      </w:rPr>
                      <w:t>-</w:t>
                    </w:r>
                  </w:ins>
                  <w:del w:id="1022" w:author="Colin Watson" w:date="2016-06-08T17:44:00Z">
                    <w:r w:rsidR="00CD446E" w:rsidDel="00A74D04">
                      <w:rPr>
                        <w:rFonts w:ascii="Garamond" w:hAnsi="Garamond"/>
                        <w:color w:val="595959" w:themeColor="text1" w:themeTint="A6"/>
                        <w:sz w:val="12"/>
                        <w:szCs w:val="12"/>
                      </w:rPr>
                      <w:delText xml:space="preserve">7.6, 7.7, </w:delText>
                    </w:r>
                    <w:r w:rsidR="000A7953" w:rsidRPr="000A7953" w:rsidDel="00A74D04">
                      <w:rPr>
                        <w:rFonts w:ascii="Garamond" w:hAnsi="Garamond"/>
                        <w:color w:val="595959" w:themeColor="text1" w:themeTint="A6"/>
                        <w:sz w:val="12"/>
                        <w:szCs w:val="12"/>
                      </w:rPr>
                      <w:delText>7.8</w:delText>
                    </w:r>
                  </w:del>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2647A37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2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A395CA"/>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661A7E4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 xml:space="preserve">35, </w:t>
                  </w:r>
                  <w:r w:rsidR="0037717F">
                    <w:rPr>
                      <w:rFonts w:ascii="Garamond" w:hAnsi="Garamond"/>
                      <w:color w:val="595959" w:themeColor="text1" w:themeTint="A6"/>
                      <w:sz w:val="12"/>
                      <w:szCs w:val="12"/>
                    </w:rPr>
                    <w:t xml:space="preserve">90, </w:t>
                  </w:r>
                  <w:r w:rsidRPr="000A7953">
                    <w:rPr>
                      <w:rFonts w:ascii="Garamond" w:hAnsi="Garamond"/>
                      <w:color w:val="595959" w:themeColor="text1" w:themeTint="A6"/>
                      <w:sz w:val="12"/>
                      <w:szCs w:val="12"/>
                    </w:rPr>
                    <w:t>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4897F523" w:rsidR="00A03FD7" w:rsidRPr="006C434A" w:rsidRDefault="00486C23" w:rsidP="002B7D6A">
                  <w:pPr>
                    <w:rPr>
                      <w:rFonts w:ascii="Garamond" w:hAnsi="Garamond"/>
                      <w:color w:val="595959" w:themeColor="text1" w:themeTint="A6"/>
                      <w:sz w:val="12"/>
                      <w:szCs w:val="12"/>
                    </w:rPr>
                  </w:pPr>
                  <w:ins w:id="1024" w:author="Colin Watson" w:date="2016-06-08T12:37:00Z">
                    <w:r>
                      <w:rPr>
                        <w:rFonts w:ascii="Garamond" w:hAnsi="Garamond"/>
                        <w:color w:val="595959" w:themeColor="text1" w:themeTint="A6"/>
                        <w:sz w:val="12"/>
                        <w:szCs w:val="12"/>
                      </w:rPr>
                      <w:t>2.29</w:t>
                    </w:r>
                  </w:ins>
                  <w:del w:id="1025" w:author="Colin Watson" w:date="2016-06-08T12:37:00Z">
                    <w:r w:rsidR="00E671AA" w:rsidDel="00486C23">
                      <w:rPr>
                        <w:rFonts w:ascii="Garamond" w:hAnsi="Garamond"/>
                        <w:color w:val="595959" w:themeColor="text1" w:themeTint="A6"/>
                        <w:sz w:val="12"/>
                        <w:szCs w:val="12"/>
                      </w:rPr>
                      <w:delText>-</w:delText>
                    </w:r>
                  </w:del>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3D8F99D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26"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8F7EEF">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A395CA"/>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A395CA"/>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D3CBDE"/>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8F7EEF">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A395CA"/>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1BC93A57" w14:textId="57487665" w:rsidR="00C17D42" w:rsidRPr="00397550" w:rsidRDefault="00B159AB" w:rsidP="00C17D42">
            <w:pPr>
              <w:rPr>
                <w:rFonts w:ascii="Garamond" w:hAnsi="Garamond"/>
                <w:sz w:val="20"/>
                <w:szCs w:val="20"/>
              </w:rPr>
            </w:pPr>
            <w:r w:rsidRPr="00E17F97">
              <w:rPr>
                <w:rFonts w:ascii="Garamond" w:hAnsi="Garamond"/>
                <w:sz w:val="16"/>
                <w:szCs w:val="16"/>
              </w:rPr>
              <w:t>Randolph can access or predict the master cryptographic secrets</w:t>
            </w:r>
          </w:p>
        </w:tc>
        <w:tc>
          <w:tcPr>
            <w:tcW w:w="851" w:type="dxa"/>
            <w:vMerge/>
            <w:shd w:val="clear" w:color="auto" w:fill="A395CA"/>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284" w:type="dxa"/>
            </w:tcMar>
          </w:tcPr>
          <w:p w14:paraId="6F8F8489" w14:textId="45DFA78C" w:rsidR="00C17D42" w:rsidRPr="00397550" w:rsidRDefault="00B159AB" w:rsidP="00C17D42">
            <w:pPr>
              <w:rPr>
                <w:rFonts w:ascii="Garamond" w:hAnsi="Garamond"/>
                <w:sz w:val="20"/>
                <w:szCs w:val="20"/>
              </w:rPr>
            </w:pPr>
            <w:r w:rsidRPr="00E17F97">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8F7EEF">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A395CA"/>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1517C41C" w:rsidR="00A03FD7" w:rsidRPr="006C434A" w:rsidRDefault="00A74D04" w:rsidP="002B7D6A">
                  <w:pPr>
                    <w:rPr>
                      <w:rFonts w:ascii="Garamond" w:hAnsi="Garamond"/>
                      <w:color w:val="595959" w:themeColor="text1" w:themeTint="A6"/>
                      <w:sz w:val="12"/>
                      <w:szCs w:val="12"/>
                    </w:rPr>
                  </w:pPr>
                  <w:ins w:id="1027" w:author="Colin Watson" w:date="2016-06-08T17:47:00Z">
                    <w:r>
                      <w:rPr>
                        <w:rFonts w:ascii="Garamond" w:hAnsi="Garamond"/>
                        <w:color w:val="595959" w:themeColor="text1" w:themeTint="A6"/>
                        <w:sz w:val="12"/>
                        <w:szCs w:val="12"/>
                      </w:rPr>
                      <w:t xml:space="preserve">7.8, </w:t>
                    </w:r>
                  </w:ins>
                  <w:ins w:id="1028" w:author="Colin Watson" w:date="2016-06-08T18:01:00Z">
                    <w:r w:rsidR="00D76561">
                      <w:rPr>
                        <w:rFonts w:ascii="Garamond" w:hAnsi="Garamond"/>
                        <w:color w:val="595959" w:themeColor="text1" w:themeTint="A6"/>
                        <w:sz w:val="12"/>
                        <w:szCs w:val="12"/>
                      </w:rPr>
                      <w:t xml:space="preserve">7.9, </w:t>
                    </w:r>
                  </w:ins>
                  <w:ins w:id="1029" w:author="Colin Watson" w:date="2016-06-08T17:49:00Z">
                    <w:r>
                      <w:rPr>
                        <w:rFonts w:ascii="Garamond" w:hAnsi="Garamond"/>
                        <w:color w:val="595959" w:themeColor="text1" w:themeTint="A6"/>
                        <w:sz w:val="12"/>
                        <w:szCs w:val="12"/>
                      </w:rPr>
                      <w:t xml:space="preserve">7.11, </w:t>
                    </w:r>
                  </w:ins>
                  <w:ins w:id="1030" w:author="Colin Watson" w:date="2016-06-08T17:46:00Z">
                    <w:r>
                      <w:rPr>
                        <w:rFonts w:ascii="Garamond" w:hAnsi="Garamond"/>
                        <w:color w:val="595959" w:themeColor="text1" w:themeTint="A6"/>
                        <w:sz w:val="12"/>
                        <w:szCs w:val="12"/>
                      </w:rPr>
                      <w:t>7.13, 7.14</w:t>
                    </w:r>
                  </w:ins>
                  <w:del w:id="1031" w:author="Colin Watson" w:date="2016-06-08T17:46:00Z">
                    <w:r w:rsidR="000A7953" w:rsidRPr="000A7953" w:rsidDel="00A74D04">
                      <w:rPr>
                        <w:rFonts w:ascii="Garamond" w:hAnsi="Garamond"/>
                        <w:color w:val="595959" w:themeColor="text1" w:themeTint="A6"/>
                        <w:sz w:val="12"/>
                        <w:szCs w:val="12"/>
                      </w:rPr>
                      <w:delText>7.3</w:delText>
                    </w:r>
                  </w:del>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490DA8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32"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A395CA"/>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D3CBDE"/>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1965A785" w:rsidR="00A03FD7" w:rsidRPr="006C434A" w:rsidRDefault="00A53020" w:rsidP="002B7D6A">
                  <w:pPr>
                    <w:rPr>
                      <w:rFonts w:ascii="Garamond" w:hAnsi="Garamond"/>
                      <w:color w:val="595959" w:themeColor="text1" w:themeTint="A6"/>
                      <w:sz w:val="12"/>
                      <w:szCs w:val="12"/>
                    </w:rPr>
                  </w:pPr>
                  <w:ins w:id="1033" w:author="Colin Watson" w:date="2016-06-08T17:51:00Z">
                    <w:r>
                      <w:rPr>
                        <w:rFonts w:ascii="Garamond" w:hAnsi="Garamond"/>
                        <w:color w:val="595959" w:themeColor="text1" w:themeTint="A6"/>
                        <w:sz w:val="12"/>
                        <w:szCs w:val="12"/>
                      </w:rPr>
                      <w:t>7.11</w:t>
                    </w:r>
                  </w:ins>
                  <w:del w:id="1034" w:author="Colin Watson" w:date="2016-06-08T17:51:00Z">
                    <w:r w:rsidR="000A7953" w:rsidRPr="000A7953" w:rsidDel="00A53020">
                      <w:rPr>
                        <w:rFonts w:ascii="Garamond" w:hAnsi="Garamond"/>
                        <w:color w:val="595959" w:themeColor="text1" w:themeTint="A6"/>
                        <w:sz w:val="12"/>
                        <w:szCs w:val="12"/>
                      </w:rPr>
                      <w:delText>7.1</w:delText>
                    </w:r>
                  </w:del>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5FFBBAE"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w:t>
                  </w:r>
                  <w:ins w:id="1035" w:author="Colin Watson" w:date="2016-06-09T16:23:00Z">
                    <w:r w:rsidR="00E02793">
                      <w:rPr>
                        <w:rFonts w:ascii="Garamond" w:hAnsi="Garamond"/>
                        <w:color w:val="595959" w:themeColor="text1" w:themeTint="A6"/>
                        <w:sz w:val="12"/>
                        <w:szCs w:val="12"/>
                      </w:rPr>
                      <w:t>, 554</w:t>
                    </w:r>
                  </w:ins>
                  <w:del w:id="1036" w:author="Colin Watson" w:date="2016-06-09T15:50:00Z">
                    <w:r w:rsidRPr="000A7953" w:rsidDel="0026353C">
                      <w:rPr>
                        <w:rFonts w:ascii="Garamond" w:hAnsi="Garamond"/>
                        <w:color w:val="595959" w:themeColor="text1" w:themeTint="A6"/>
                        <w:sz w:val="12"/>
                        <w:szCs w:val="12"/>
                      </w:rPr>
                      <w:delText>, 211</w:delText>
                    </w:r>
                  </w:del>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2C09A0B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3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E17F97" w:rsidRDefault="00B9521B" w:rsidP="00016C50">
            <w:pPr>
              <w:rPr>
                <w:rFonts w:ascii="Garamond" w:hAnsi="Garamond"/>
                <w:sz w:val="16"/>
                <w:szCs w:val="16"/>
              </w:rPr>
            </w:pPr>
            <w:r w:rsidRPr="00E17F97">
              <w:rPr>
                <w:rFonts w:ascii="Garamond" w:hAnsi="Garamond"/>
                <w:sz w:val="16"/>
                <w:szCs w:val="16"/>
              </w:rPr>
              <w:t xml:space="preserve">You have invented a new attack </w:t>
            </w:r>
            <w:r w:rsidR="00016C50" w:rsidRPr="00E17F97">
              <w:rPr>
                <w:rFonts w:ascii="Garamond" w:hAnsi="Garamond"/>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E17F97" w:rsidRDefault="00B159AB" w:rsidP="00B9521B">
            <w:pPr>
              <w:rPr>
                <w:rFonts w:ascii="Garamond" w:hAnsi="Garamond"/>
                <w:sz w:val="20"/>
                <w:szCs w:val="20"/>
              </w:rPr>
            </w:pPr>
            <w:r w:rsidRPr="00E17F97">
              <w:rPr>
                <w:rFonts w:ascii="Garamond" w:hAnsi="Garamond"/>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E17F97" w:rsidRDefault="00B159AB" w:rsidP="00B159AB">
            <w:pPr>
              <w:rPr>
                <w:rFonts w:ascii="Garamond" w:hAnsi="Garamond"/>
                <w:sz w:val="16"/>
                <w:szCs w:val="16"/>
              </w:rPr>
            </w:pPr>
            <w:r w:rsidRPr="00E17F97">
              <w:rPr>
                <w:rFonts w:ascii="Garamond" w:hAnsi="Garamond"/>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0868647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38"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1745E536" w:rsidR="00A03FD7" w:rsidRPr="006C434A" w:rsidRDefault="00216FE3" w:rsidP="002B7D6A">
                  <w:pPr>
                    <w:rPr>
                      <w:rFonts w:ascii="Garamond" w:hAnsi="Garamond"/>
                      <w:color w:val="595959" w:themeColor="text1" w:themeTint="A6"/>
                      <w:sz w:val="12"/>
                      <w:szCs w:val="12"/>
                    </w:rPr>
                  </w:pPr>
                  <w:ins w:id="1039" w:author="Colin Watson" w:date="2016-06-08T18:48:00Z">
                    <w:r>
                      <w:rPr>
                        <w:rFonts w:ascii="Garamond" w:hAnsi="Garamond"/>
                        <w:color w:val="595959" w:themeColor="text1" w:themeTint="A6"/>
                        <w:sz w:val="12"/>
                        <w:szCs w:val="12"/>
                      </w:rPr>
                      <w:t>19.5</w:t>
                    </w:r>
                  </w:ins>
                  <w:del w:id="1040" w:author="Colin Watson" w:date="2016-06-08T18:48:00Z">
                    <w:r w:rsidR="002004B2" w:rsidDel="00216FE3">
                      <w:rPr>
                        <w:rFonts w:ascii="Garamond" w:hAnsi="Garamond"/>
                        <w:color w:val="595959" w:themeColor="text1" w:themeTint="A6"/>
                        <w:sz w:val="12"/>
                        <w:szCs w:val="12"/>
                      </w:rPr>
                      <w:delText>-</w:delText>
                    </w:r>
                  </w:del>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del w:id="1041" w:author="Colin Watson" w:date="2016-06-09T15:52:00Z">
                    <w:r w:rsidRPr="002004B2" w:rsidDel="007D39C8">
                      <w:rPr>
                        <w:rFonts w:ascii="Garamond" w:hAnsi="Garamond"/>
                        <w:color w:val="595959" w:themeColor="text1" w:themeTint="A6"/>
                        <w:sz w:val="12"/>
                        <w:szCs w:val="12"/>
                      </w:rPr>
                      <w:delText xml:space="preserve">56, </w:delText>
                    </w:r>
                  </w:del>
                  <w:r w:rsidRPr="002004B2">
                    <w:rPr>
                      <w:rFonts w:ascii="Garamond" w:hAnsi="Garamond"/>
                      <w:color w:val="595959" w:themeColor="text1" w:themeTint="A6"/>
                      <w:sz w:val="12"/>
                      <w:szCs w:val="12"/>
                    </w:rPr>
                    <w:t>189, 207</w:t>
                  </w:r>
                  <w:del w:id="1042" w:author="Colin Watson" w:date="2016-06-09T15:53:00Z">
                    <w:r w:rsidRPr="002004B2" w:rsidDel="007D39C8">
                      <w:rPr>
                        <w:rFonts w:ascii="Garamond" w:hAnsi="Garamond"/>
                        <w:color w:val="595959" w:themeColor="text1" w:themeTint="A6"/>
                        <w:sz w:val="12"/>
                        <w:szCs w:val="12"/>
                      </w:rPr>
                      <w:delText>, 211</w:delText>
                    </w:r>
                  </w:del>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27E372C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4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E17F97" w:rsidRDefault="00B159AB" w:rsidP="00B9521B">
            <w:pPr>
              <w:rPr>
                <w:rFonts w:ascii="Garamond" w:hAnsi="Garamond"/>
                <w:sz w:val="20"/>
                <w:szCs w:val="20"/>
              </w:rPr>
            </w:pPr>
            <w:r w:rsidRPr="00E17F97">
              <w:rPr>
                <w:rFonts w:ascii="Garamond" w:hAnsi="Garamond"/>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E17F97" w:rsidRDefault="00B159AB" w:rsidP="00B9521B">
            <w:pPr>
              <w:rPr>
                <w:rFonts w:ascii="Garamond" w:hAnsi="Garamond"/>
                <w:sz w:val="20"/>
                <w:szCs w:val="20"/>
              </w:rPr>
            </w:pPr>
            <w:r w:rsidRPr="00E17F97">
              <w:rPr>
                <w:rFonts w:ascii="Garamond" w:hAnsi="Garamond"/>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199850A0" w:rsidR="00B9521B" w:rsidRPr="00E17F97" w:rsidRDefault="00B159AB" w:rsidP="00B9521B">
            <w:pPr>
              <w:rPr>
                <w:rFonts w:ascii="Garamond" w:hAnsi="Garamond"/>
                <w:sz w:val="20"/>
                <w:szCs w:val="20"/>
              </w:rPr>
            </w:pPr>
            <w:r w:rsidRPr="00E17F97">
              <w:rPr>
                <w:rFonts w:ascii="Garamond" w:hAnsi="Garamond"/>
                <w:sz w:val="16"/>
                <w:szCs w:val="16"/>
              </w:rPr>
              <w:t xml:space="preserve">Aaron can bypass controls because error/exception handling is missing, or is implemented inconsistently or partially, or does not deny access by default (i.e. errors </w:t>
            </w:r>
            <w:r w:rsidR="00A56D80">
              <w:rPr>
                <w:rFonts w:ascii="Garamond" w:hAnsi="Garamond"/>
                <w:sz w:val="16"/>
                <w:szCs w:val="16"/>
              </w:rPr>
              <w:t xml:space="preserve">should </w:t>
            </w:r>
            <w:r w:rsidRPr="00E17F97">
              <w:rPr>
                <w:rFonts w:ascii="Garamond" w:hAnsi="Garamond"/>
                <w:sz w:val="16"/>
                <w:szCs w:val="16"/>
              </w:rPr>
              <w:t>terminate access/execution), or relies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E17F97" w:rsidRDefault="00B159AB" w:rsidP="00B9521B">
            <w:pPr>
              <w:rPr>
                <w:rFonts w:ascii="Garamond" w:hAnsi="Garamond"/>
                <w:sz w:val="20"/>
                <w:szCs w:val="20"/>
              </w:rPr>
            </w:pPr>
            <w:r w:rsidRPr="00E17F97">
              <w:rPr>
                <w:rFonts w:ascii="Garamond" w:hAnsi="Garamond"/>
                <w:sz w:val="16"/>
                <w:szCs w:val="16"/>
              </w:rPr>
              <w:t>Mwengu's actions cannot be investigated because there is not an adequate accurately time-stamped record of security events, or there is not a full audit trail, or these can be altered or deleted by Mwengu,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70C6FB6C" w:rsidR="00A03FD7" w:rsidRPr="006C434A" w:rsidRDefault="008E1A45"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23, 32, 34, 42, </w:t>
                  </w:r>
                  <w:r w:rsidR="00C33831">
                    <w:rPr>
                      <w:rFonts w:ascii="Garamond" w:hAnsi="Garamond"/>
                      <w:smallCaps/>
                      <w:color w:val="595959" w:themeColor="text1" w:themeTint="A6"/>
                      <w:sz w:val="12"/>
                      <w:szCs w:val="12"/>
                    </w:rPr>
                    <w:t xml:space="preserve">51, </w:t>
                  </w:r>
                  <w:r w:rsidR="002004B2">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6F770D79" w:rsidR="00A03FD7" w:rsidRPr="006C434A" w:rsidRDefault="00216FE3" w:rsidP="002B7D6A">
                  <w:pPr>
                    <w:rPr>
                      <w:rFonts w:ascii="Garamond" w:hAnsi="Garamond"/>
                      <w:color w:val="595959" w:themeColor="text1" w:themeTint="A6"/>
                      <w:sz w:val="12"/>
                      <w:szCs w:val="12"/>
                    </w:rPr>
                  </w:pPr>
                  <w:ins w:id="1044" w:author="Colin Watson" w:date="2016-06-08T18:50:00Z">
                    <w:r>
                      <w:rPr>
                        <w:rFonts w:ascii="Garamond" w:hAnsi="Garamond"/>
                        <w:color w:val="595959" w:themeColor="text1" w:themeTint="A6"/>
                        <w:sz w:val="12"/>
                        <w:szCs w:val="12"/>
                      </w:rPr>
                      <w:t>8.10</w:t>
                    </w:r>
                  </w:ins>
                  <w:del w:id="1045" w:author="Colin Watson" w:date="2016-06-08T18:50:00Z">
                    <w:r w:rsidR="00E671AA" w:rsidDel="00216FE3">
                      <w:rPr>
                        <w:rFonts w:ascii="Garamond" w:hAnsi="Garamond"/>
                        <w:color w:val="595959" w:themeColor="text1" w:themeTint="A6"/>
                        <w:sz w:val="12"/>
                        <w:szCs w:val="12"/>
                      </w:rPr>
                      <w:delText>8.15</w:delText>
                    </w:r>
                  </w:del>
                  <w:del w:id="1046" w:author="Colin Watson" w:date="2016-06-08T18:49:00Z">
                    <w:r w:rsidR="00E671AA" w:rsidDel="00216FE3">
                      <w:rPr>
                        <w:rFonts w:ascii="Garamond" w:hAnsi="Garamond"/>
                        <w:color w:val="595959" w:themeColor="text1" w:themeTint="A6"/>
                        <w:sz w:val="12"/>
                        <w:szCs w:val="12"/>
                      </w:rPr>
                      <w:delText>, 15.4</w:delText>
                    </w:r>
                  </w:del>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5BB77A6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4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8DEFAF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48"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5D6956DA" w:rsidR="00A03FD7" w:rsidRPr="006C434A" w:rsidRDefault="004C3015" w:rsidP="002B7D6A">
                  <w:pPr>
                    <w:rPr>
                      <w:rFonts w:ascii="Garamond" w:hAnsi="Garamond"/>
                      <w:color w:val="595959" w:themeColor="text1" w:themeTint="A6"/>
                      <w:sz w:val="12"/>
                      <w:szCs w:val="12"/>
                    </w:rPr>
                  </w:pPr>
                  <w:ins w:id="1049" w:author="Colin Watson" w:date="2016-06-08T18:50:00Z">
                    <w:r>
                      <w:rPr>
                        <w:rFonts w:ascii="Garamond" w:hAnsi="Garamond"/>
                        <w:color w:val="595959" w:themeColor="text1" w:themeTint="A6"/>
                        <w:sz w:val="12"/>
                        <w:szCs w:val="12"/>
                      </w:rPr>
                      <w:t xml:space="preserve">8.2, </w:t>
                    </w:r>
                  </w:ins>
                  <w:r w:rsidR="002004B2">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0D4F79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5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4BE19513" w:rsidR="00A03FD7" w:rsidRPr="006C434A" w:rsidRDefault="0042428B" w:rsidP="003D1DAF">
                  <w:pPr>
                    <w:rPr>
                      <w:rFonts w:ascii="Garamond" w:hAnsi="Garamond"/>
                      <w:color w:val="595959" w:themeColor="text1" w:themeTint="A6"/>
                      <w:sz w:val="12"/>
                      <w:szCs w:val="12"/>
                    </w:rPr>
                  </w:pPr>
                  <w:r>
                    <w:rPr>
                      <w:rFonts w:ascii="Garamond" w:hAnsi="Garamond"/>
                      <w:color w:val="595959" w:themeColor="text1" w:themeTint="A6"/>
                      <w:sz w:val="12"/>
                      <w:szCs w:val="12"/>
                    </w:rPr>
                    <w:t xml:space="preserve">2.12, </w:t>
                  </w:r>
                  <w:del w:id="1051" w:author="Colin Watson" w:date="2016-06-08T18:11:00Z">
                    <w:r w:rsidDel="003D1DAF">
                      <w:rPr>
                        <w:rFonts w:ascii="Garamond" w:hAnsi="Garamond"/>
                        <w:color w:val="595959" w:themeColor="text1" w:themeTint="A6"/>
                        <w:sz w:val="12"/>
                        <w:szCs w:val="12"/>
                      </w:rPr>
                      <w:delText>5.7,</w:delText>
                    </w:r>
                    <w:r w:rsidR="00E671AA" w:rsidDel="003D1DAF">
                      <w:rPr>
                        <w:rFonts w:ascii="Garamond" w:hAnsi="Garamond"/>
                        <w:color w:val="595959" w:themeColor="text1" w:themeTint="A6"/>
                        <w:sz w:val="12"/>
                        <w:szCs w:val="12"/>
                      </w:rPr>
                      <w:delText xml:space="preserve"> </w:delText>
                    </w:r>
                  </w:del>
                  <w:r>
                    <w:rPr>
                      <w:rFonts w:ascii="Garamond" w:hAnsi="Garamond"/>
                      <w:color w:val="595959" w:themeColor="text1" w:themeTint="A6"/>
                      <w:sz w:val="12"/>
                      <w:szCs w:val="12"/>
                    </w:rPr>
                    <w:t>8.3</w:t>
                  </w:r>
                  <w:ins w:id="1052" w:author="Colin Watson" w:date="2016-06-08T18:14:00Z">
                    <w:r w:rsidR="003D1DAF">
                      <w:rPr>
                        <w:rFonts w:ascii="Garamond" w:hAnsi="Garamond"/>
                        <w:color w:val="595959" w:themeColor="text1" w:themeTint="A6"/>
                        <w:sz w:val="12"/>
                        <w:szCs w:val="12"/>
                      </w:rPr>
                      <w:t>-</w:t>
                    </w:r>
                  </w:ins>
                  <w:del w:id="1053" w:author="Colin Watson" w:date="2016-06-08T18:14:00Z">
                    <w:r w:rsidDel="003D1DAF">
                      <w:rPr>
                        <w:rFonts w:ascii="Garamond" w:hAnsi="Garamond"/>
                        <w:color w:val="595959" w:themeColor="text1" w:themeTint="A6"/>
                        <w:sz w:val="12"/>
                        <w:szCs w:val="12"/>
                      </w:rPr>
                      <w:delText>,</w:delText>
                    </w:r>
                    <w:r w:rsidR="00E671AA" w:rsidDel="003D1DAF">
                      <w:rPr>
                        <w:rFonts w:ascii="Garamond" w:hAnsi="Garamond"/>
                        <w:color w:val="595959" w:themeColor="text1" w:themeTint="A6"/>
                        <w:sz w:val="12"/>
                        <w:szCs w:val="12"/>
                      </w:rPr>
                      <w:delText xml:space="preserve"> </w:delText>
                    </w:r>
                  </w:del>
                  <w:del w:id="1054" w:author="Colin Watson" w:date="2016-06-08T18:12:00Z">
                    <w:r w:rsidDel="003D1DAF">
                      <w:rPr>
                        <w:rFonts w:ascii="Garamond" w:hAnsi="Garamond"/>
                        <w:color w:val="595959" w:themeColor="text1" w:themeTint="A6"/>
                        <w:sz w:val="12"/>
                        <w:szCs w:val="12"/>
                      </w:rPr>
                      <w:delText>8.5</w:delText>
                    </w:r>
                  </w:del>
                  <w:ins w:id="1055" w:author="Colin Watson" w:date="2016-06-08T18:14:00Z">
                    <w:r w:rsidR="003D1DAF">
                      <w:rPr>
                        <w:rFonts w:ascii="Garamond" w:hAnsi="Garamond"/>
                        <w:color w:val="595959" w:themeColor="text1" w:themeTint="A6"/>
                        <w:sz w:val="12"/>
                        <w:szCs w:val="12"/>
                      </w:rPr>
                      <w:t>8.12,</w:t>
                    </w:r>
                  </w:ins>
                  <w:del w:id="1056" w:author="Colin Watson" w:date="2016-06-08T18:12:00Z">
                    <w:r w:rsidR="00E671AA" w:rsidDel="003D1DAF">
                      <w:rPr>
                        <w:rFonts w:ascii="Garamond" w:hAnsi="Garamond"/>
                        <w:color w:val="595959" w:themeColor="text1" w:themeTint="A6"/>
                        <w:sz w:val="12"/>
                        <w:szCs w:val="12"/>
                      </w:rPr>
                      <w:delText xml:space="preserve">, </w:delText>
                    </w:r>
                  </w:del>
                  <w:del w:id="1057" w:author="Colin Watson" w:date="2016-06-08T18:14:00Z">
                    <w:r w:rsidR="00E671AA" w:rsidDel="003D1DAF">
                      <w:rPr>
                        <w:rFonts w:ascii="Garamond" w:hAnsi="Garamond"/>
                        <w:color w:val="595959" w:themeColor="text1" w:themeTint="A6"/>
                        <w:sz w:val="12"/>
                        <w:szCs w:val="12"/>
                      </w:rPr>
                      <w:delText>8.</w:delText>
                    </w:r>
                    <w:r w:rsidDel="003D1DAF">
                      <w:rPr>
                        <w:rFonts w:ascii="Garamond" w:hAnsi="Garamond"/>
                        <w:color w:val="595959" w:themeColor="text1" w:themeTint="A6"/>
                        <w:sz w:val="12"/>
                        <w:szCs w:val="12"/>
                      </w:rPr>
                      <w:delText>6,</w:delText>
                    </w:r>
                    <w:r w:rsidR="00E671AA" w:rsidDel="003D1DAF">
                      <w:rPr>
                        <w:rFonts w:ascii="Garamond" w:hAnsi="Garamond"/>
                        <w:color w:val="595959" w:themeColor="text1" w:themeTint="A6"/>
                        <w:sz w:val="12"/>
                        <w:szCs w:val="12"/>
                      </w:rPr>
                      <w:delText xml:space="preserve"> </w:delText>
                    </w:r>
                    <w:r w:rsidDel="003D1DAF">
                      <w:rPr>
                        <w:rFonts w:ascii="Garamond" w:hAnsi="Garamond"/>
                        <w:color w:val="595959" w:themeColor="text1" w:themeTint="A6"/>
                        <w:sz w:val="12"/>
                        <w:szCs w:val="12"/>
                      </w:rPr>
                      <w:delText>8.8,</w:delText>
                    </w:r>
                    <w:r w:rsidR="00E671AA" w:rsidDel="003D1DAF">
                      <w:rPr>
                        <w:rFonts w:ascii="Garamond" w:hAnsi="Garamond"/>
                        <w:color w:val="595959" w:themeColor="text1" w:themeTint="A6"/>
                        <w:sz w:val="12"/>
                        <w:szCs w:val="12"/>
                      </w:rPr>
                      <w:delText xml:space="preserve"> </w:delText>
                    </w:r>
                    <w:r w:rsidDel="003D1DAF">
                      <w:rPr>
                        <w:rFonts w:ascii="Garamond" w:hAnsi="Garamond"/>
                        <w:color w:val="595959" w:themeColor="text1" w:themeTint="A6"/>
                        <w:sz w:val="12"/>
                        <w:szCs w:val="12"/>
                      </w:rPr>
                      <w:delText>8.9,</w:delText>
                    </w:r>
                    <w:r w:rsidR="00E671AA" w:rsidDel="003D1DAF">
                      <w:rPr>
                        <w:rFonts w:ascii="Garamond" w:hAnsi="Garamond"/>
                        <w:color w:val="595959" w:themeColor="text1" w:themeTint="A6"/>
                        <w:sz w:val="12"/>
                        <w:szCs w:val="12"/>
                      </w:rPr>
                      <w:delText xml:space="preserve"> </w:delText>
                    </w:r>
                  </w:del>
                  <w:del w:id="1058" w:author="Colin Watson" w:date="2016-06-08T18:12:00Z">
                    <w:r w:rsidR="00AF2B7C" w:rsidDel="003D1DAF">
                      <w:rPr>
                        <w:rFonts w:ascii="Garamond" w:hAnsi="Garamond"/>
                        <w:color w:val="595959" w:themeColor="text1" w:themeTint="A6"/>
                        <w:sz w:val="12"/>
                        <w:szCs w:val="12"/>
                      </w:rPr>
                      <w:delText>8.15,</w:delText>
                    </w:r>
                  </w:del>
                  <w:r w:rsidR="00AF2B7C">
                    <w:rPr>
                      <w:rFonts w:ascii="Garamond" w:hAnsi="Garamond"/>
                      <w:color w:val="595959" w:themeColor="text1" w:themeTint="A6"/>
                      <w:sz w:val="12"/>
                      <w:szCs w:val="12"/>
                    </w:rPr>
                    <w:t xml:space="preserve"> </w:t>
                  </w:r>
                  <w:ins w:id="1059" w:author="Colin Watson" w:date="2016-06-08T18:04:00Z">
                    <w:r w:rsidR="00D76561">
                      <w:rPr>
                        <w:rFonts w:ascii="Garamond" w:hAnsi="Garamond"/>
                        <w:color w:val="595959" w:themeColor="text1" w:themeTint="A6"/>
                        <w:sz w:val="12"/>
                        <w:szCs w:val="12"/>
                      </w:rPr>
                      <w:t xml:space="preserve">9.10, </w:t>
                    </w:r>
                  </w:ins>
                  <w:r>
                    <w:rPr>
                      <w:rFonts w:ascii="Garamond" w:hAnsi="Garamond"/>
                      <w:color w:val="595959" w:themeColor="text1" w:themeTint="A6"/>
                      <w:sz w:val="12"/>
                      <w:szCs w:val="12"/>
                    </w:rPr>
                    <w:t>10.4</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3CEC699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6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E17F97" w:rsidRDefault="00191018" w:rsidP="00B9521B">
            <w:pPr>
              <w:rPr>
                <w:rFonts w:ascii="Garamond" w:hAnsi="Garamond"/>
                <w:sz w:val="16"/>
                <w:szCs w:val="16"/>
              </w:rPr>
            </w:pPr>
            <w:r w:rsidRPr="00E17F97">
              <w:rPr>
                <w:rFonts w:ascii="Garamond" w:hAnsi="Garamond"/>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E17F97" w:rsidRDefault="00191018" w:rsidP="00B9521B">
            <w:pPr>
              <w:rPr>
                <w:rFonts w:ascii="Garamond" w:hAnsi="Garamond"/>
                <w:sz w:val="20"/>
                <w:szCs w:val="20"/>
              </w:rPr>
            </w:pPr>
            <w:r w:rsidRPr="00E17F97">
              <w:rPr>
                <w:rFonts w:ascii="Garamond" w:hAnsi="Garamond"/>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E17F97" w:rsidRDefault="00191018" w:rsidP="00B9521B">
            <w:pPr>
              <w:rPr>
                <w:rFonts w:ascii="Garamond" w:hAnsi="Garamond"/>
                <w:sz w:val="20"/>
                <w:szCs w:val="20"/>
              </w:rPr>
            </w:pPr>
            <w:r w:rsidRPr="00E17F97">
              <w:rPr>
                <w:rFonts w:ascii="Garamond" w:hAnsi="Garamond"/>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E17F97" w:rsidRDefault="00191018" w:rsidP="00191018">
            <w:pPr>
              <w:rPr>
                <w:rFonts w:ascii="Garamond" w:hAnsi="Garamond"/>
                <w:sz w:val="20"/>
                <w:szCs w:val="20"/>
              </w:rPr>
            </w:pPr>
            <w:r w:rsidRPr="00E17F97">
              <w:rPr>
                <w:rFonts w:ascii="Garamond" w:hAnsi="Garamond"/>
                <w:sz w:val="16"/>
                <w:szCs w:val="16"/>
              </w:rPr>
              <w:t>Roman can exploit the application because it was compiled using ou</w:t>
            </w:r>
            <w:r w:rsidRPr="008F7EEF">
              <w:rPr>
                <w:rFonts w:ascii="Garamond" w:hAnsi="Garamond"/>
                <w:sz w:val="16"/>
                <w:szCs w:val="16"/>
              </w:rPr>
              <w:t>t-of-date tools, or i</w:t>
            </w:r>
            <w:r w:rsidRPr="0002122B">
              <w:rPr>
                <w:rFonts w:ascii="Garamond" w:hAnsi="Garamond"/>
                <w:sz w:val="16"/>
                <w:szCs w:val="16"/>
              </w:rPr>
              <w:t>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2D35C7AE" w:rsidR="00A03FD7" w:rsidRPr="006C434A" w:rsidRDefault="004C3015" w:rsidP="002B7D6A">
                  <w:pPr>
                    <w:rPr>
                      <w:rFonts w:ascii="Garamond" w:hAnsi="Garamond"/>
                      <w:color w:val="595959" w:themeColor="text1" w:themeTint="A6"/>
                      <w:sz w:val="12"/>
                      <w:szCs w:val="12"/>
                    </w:rPr>
                  </w:pPr>
                  <w:ins w:id="1061" w:author="Colin Watson" w:date="2016-06-08T18:52:00Z">
                    <w:r>
                      <w:rPr>
                        <w:rFonts w:ascii="Garamond" w:hAnsi="Garamond"/>
                        <w:color w:val="595959" w:themeColor="text1" w:themeTint="A6"/>
                        <w:sz w:val="12"/>
                        <w:szCs w:val="12"/>
                      </w:rPr>
                      <w:t>19.1, 19.4, 19.6, 19.7, 19.8</w:t>
                    </w:r>
                  </w:ins>
                  <w:del w:id="1062" w:author="Colin Watson" w:date="2016-06-08T18:52:00Z">
                    <w:r w:rsidR="00AF2B7C" w:rsidDel="004C3015">
                      <w:rPr>
                        <w:rFonts w:ascii="Garamond" w:hAnsi="Garamond"/>
                        <w:color w:val="595959" w:themeColor="text1" w:themeTint="A6"/>
                        <w:sz w:val="12"/>
                        <w:szCs w:val="12"/>
                      </w:rPr>
                      <w:delText>-</w:delText>
                    </w:r>
                  </w:del>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20318413"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 xml:space="preserve">37, 220, </w:t>
                  </w:r>
                  <w:del w:id="1063" w:author="Colin Watson" w:date="2016-06-09T15:56:00Z">
                    <w:r w:rsidRPr="00702FA1" w:rsidDel="007D39C8">
                      <w:rPr>
                        <w:rFonts w:ascii="Garamond" w:hAnsi="Garamond"/>
                        <w:color w:val="595959" w:themeColor="text1" w:themeTint="A6"/>
                        <w:sz w:val="12"/>
                        <w:szCs w:val="12"/>
                      </w:rPr>
                      <w:delText xml:space="preserve">289, </w:delText>
                    </w:r>
                  </w:del>
                  <w:r w:rsidRPr="00702FA1">
                    <w:rPr>
                      <w:rFonts w:ascii="Garamond" w:hAnsi="Garamond"/>
                      <w:color w:val="595959" w:themeColor="text1" w:themeTint="A6"/>
                      <w:sz w:val="12"/>
                      <w:szCs w:val="12"/>
                    </w:rPr>
                    <w:t>310, 436</w:t>
                  </w:r>
                  <w:ins w:id="1064" w:author="Colin Watson" w:date="2016-06-09T16:41:00Z">
                    <w:r w:rsidR="00560B06">
                      <w:rPr>
                        <w:rFonts w:ascii="Garamond" w:hAnsi="Garamond"/>
                        <w:color w:val="595959" w:themeColor="text1" w:themeTint="A6"/>
                        <w:sz w:val="12"/>
                        <w:szCs w:val="12"/>
                      </w:rPr>
                      <w:t>, 536</w:t>
                    </w:r>
                  </w:ins>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549AB22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65"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E888EF0" w:rsidR="00A03FD7" w:rsidRPr="006C434A" w:rsidRDefault="00C33831" w:rsidP="008F7EEF">
                  <w:pPr>
                    <w:tabs>
                      <w:tab w:val="center" w:pos="1006"/>
                    </w:tabs>
                    <w:rPr>
                      <w:rFonts w:ascii="Garamond" w:hAnsi="Garamond"/>
                      <w:color w:val="595959" w:themeColor="text1" w:themeTint="A6"/>
                      <w:sz w:val="12"/>
                      <w:szCs w:val="12"/>
                    </w:rPr>
                  </w:pPr>
                  <w:r>
                    <w:rPr>
                      <w:rFonts w:ascii="Garamond" w:hAnsi="Garamond"/>
                      <w:smallCaps/>
                      <w:color w:val="595959" w:themeColor="text1" w:themeTint="A6"/>
                      <w:sz w:val="12"/>
                      <w:szCs w:val="12"/>
                    </w:rPr>
                    <w:t>23, 29, 56, 81, 82, 84</w:t>
                  </w:r>
                  <w:r w:rsidR="00C81E3D">
                    <w:rPr>
                      <w:rFonts w:ascii="Garamond" w:hAnsi="Garamond"/>
                      <w:smallCaps/>
                      <w:color w:val="595959" w:themeColor="text1" w:themeTint="A6"/>
                      <w:sz w:val="12"/>
                      <w:szCs w:val="12"/>
                    </w:rPr>
                    <w:t>-90</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6BCCF929" w:rsidR="00A03FD7" w:rsidRPr="006C434A" w:rsidRDefault="00AF2B7C"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ins w:id="1066" w:author="Colin Watson" w:date="2016-06-08T12:38:00Z">
                    <w:r w:rsidR="004C3015">
                      <w:rPr>
                        <w:rFonts w:ascii="Garamond" w:hAnsi="Garamond"/>
                        <w:color w:val="595959" w:themeColor="text1" w:themeTint="A6"/>
                        <w:sz w:val="12"/>
                        <w:szCs w:val="12"/>
                      </w:rPr>
                      <w:t>2.32</w:t>
                    </w:r>
                  </w:ins>
                  <w:del w:id="1067" w:author="Colin Watson" w:date="2016-06-08T18:56:00Z">
                    <w:r w:rsidDel="004C3015">
                      <w:rPr>
                        <w:rFonts w:ascii="Garamond" w:hAnsi="Garamond"/>
                        <w:color w:val="595959" w:themeColor="text1" w:themeTint="A6"/>
                        <w:sz w:val="12"/>
                        <w:szCs w:val="12"/>
                      </w:rPr>
                      <w:delText xml:space="preserve">4.1, </w:delText>
                    </w:r>
                    <w:r w:rsidR="00EB6633" w:rsidDel="004C3015">
                      <w:rPr>
                        <w:rFonts w:ascii="Garamond" w:hAnsi="Garamond"/>
                        <w:color w:val="595959" w:themeColor="text1" w:themeTint="A6"/>
                        <w:sz w:val="12"/>
                        <w:szCs w:val="12"/>
                      </w:rPr>
                      <w:delText>4.10</w:delText>
                    </w:r>
                  </w:del>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1DD742C7" w:rsidR="00A03FD7" w:rsidRPr="006C434A" w:rsidRDefault="00AB3EB9" w:rsidP="002B7D6A">
                  <w:pPr>
                    <w:rPr>
                      <w:rFonts w:ascii="Garamond" w:hAnsi="Garamond"/>
                      <w:color w:val="595959" w:themeColor="text1" w:themeTint="A6"/>
                      <w:sz w:val="12"/>
                      <w:szCs w:val="12"/>
                    </w:rPr>
                  </w:pPr>
                  <w:del w:id="1068" w:author="Colin Watson" w:date="2016-06-09T16:05:00Z">
                    <w:r w:rsidRPr="00AB3EB9" w:rsidDel="00604963">
                      <w:rPr>
                        <w:rFonts w:ascii="Garamond" w:hAnsi="Garamond"/>
                        <w:color w:val="595959" w:themeColor="text1" w:themeTint="A6"/>
                        <w:sz w:val="12"/>
                        <w:szCs w:val="12"/>
                      </w:rPr>
                      <w:delText xml:space="preserve">225, </w:delText>
                    </w:r>
                  </w:del>
                  <w:r w:rsidRPr="00AB3EB9">
                    <w:rPr>
                      <w:rFonts w:ascii="Garamond" w:hAnsi="Garamond"/>
                      <w:color w:val="595959" w:themeColor="text1" w:themeTint="A6"/>
                      <w:sz w:val="12"/>
                      <w:szCs w:val="12"/>
                    </w:rPr>
                    <w:t>122</w:t>
                  </w:r>
                  <w:ins w:id="1069" w:author="Colin Watson" w:date="2016-06-09T16:04:00Z">
                    <w:r w:rsidR="00604963">
                      <w:rPr>
                        <w:rFonts w:ascii="Garamond" w:hAnsi="Garamond"/>
                        <w:color w:val="595959" w:themeColor="text1" w:themeTint="A6"/>
                        <w:sz w:val="12"/>
                        <w:szCs w:val="12"/>
                      </w:rPr>
                      <w:t>, 233</w:t>
                    </w:r>
                  </w:ins>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4DB21B4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70"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5F93637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 xml:space="preserve">57, 151, 152, 204, </w:t>
                  </w:r>
                  <w:r w:rsidR="00926773">
                    <w:rPr>
                      <w:rFonts w:ascii="Garamond" w:hAnsi="Garamond"/>
                      <w:color w:val="595959" w:themeColor="text1" w:themeTint="A6"/>
                      <w:sz w:val="12"/>
                      <w:szCs w:val="12"/>
                    </w:rPr>
                    <w:t xml:space="preserve">205, </w:t>
                  </w:r>
                  <w:r w:rsidRPr="00AB3EB9">
                    <w:rPr>
                      <w:rFonts w:ascii="Garamond" w:hAnsi="Garamond"/>
                      <w:color w:val="595959" w:themeColor="text1" w:themeTint="A6"/>
                      <w:sz w:val="12"/>
                      <w:szCs w:val="12"/>
                    </w:rPr>
                    <w:t>21</w:t>
                  </w:r>
                  <w:r w:rsidR="009E4737">
                    <w:rPr>
                      <w:rFonts w:ascii="Garamond" w:hAnsi="Garamond"/>
                      <w:color w:val="595959" w:themeColor="text1" w:themeTint="A6"/>
                      <w:sz w:val="12"/>
                      <w:szCs w:val="12"/>
                    </w:rPr>
                    <w:t>3, 214</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2840CADC"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r w:rsidR="006D30D7">
                    <w:rPr>
                      <w:rFonts w:ascii="Garamond" w:hAnsi="Garamond"/>
                      <w:color w:val="595959" w:themeColor="text1" w:themeTint="A6"/>
                      <w:sz w:val="12"/>
                      <w:szCs w:val="12"/>
                    </w:rPr>
                    <w:t xml:space="preserve">       </w:t>
                  </w:r>
                </w:p>
                <w:p w14:paraId="6F3828D9" w14:textId="6892E816" w:rsidR="00A03FD7" w:rsidRPr="006C434A" w:rsidRDefault="00C01785" w:rsidP="002B7D6A">
                  <w:pPr>
                    <w:rPr>
                      <w:rFonts w:ascii="Garamond" w:hAnsi="Garamond"/>
                      <w:color w:val="595959" w:themeColor="text1" w:themeTint="A6"/>
                      <w:sz w:val="12"/>
                      <w:szCs w:val="12"/>
                    </w:rPr>
                  </w:pPr>
                  <w:ins w:id="1071" w:author="Colin Watson" w:date="2016-06-29T13:47:00Z">
                    <w:r>
                      <w:rPr>
                        <w:rFonts w:ascii="Garamond" w:hAnsi="Garamond"/>
                        <w:color w:val="595959" w:themeColor="text1" w:themeTint="A6"/>
                        <w:sz w:val="12"/>
                        <w:szCs w:val="12"/>
                      </w:rPr>
                      <w:t>1.11</w:t>
                    </w:r>
                  </w:ins>
                  <w:ins w:id="1072" w:author="Colin Watson" w:date="2016-06-08T18:57:00Z">
                    <w:r w:rsidR="004C3015">
                      <w:rPr>
                        <w:rFonts w:ascii="Garamond" w:hAnsi="Garamond"/>
                        <w:color w:val="595959" w:themeColor="text1" w:themeTint="A6"/>
                        <w:sz w:val="12"/>
                        <w:szCs w:val="12"/>
                      </w:rPr>
                      <w:t>-</w:t>
                    </w:r>
                  </w:ins>
                  <w:del w:id="1073" w:author="Colin Watson" w:date="2016-06-08T18:57:00Z">
                    <w:r w:rsidR="00AB3EB9" w:rsidRPr="00AB3EB9" w:rsidDel="004C3015">
                      <w:rPr>
                        <w:rFonts w:ascii="Garamond" w:hAnsi="Garamond"/>
                        <w:color w:val="595959" w:themeColor="text1" w:themeTint="A6"/>
                        <w:sz w:val="12"/>
                        <w:szCs w:val="12"/>
                      </w:rPr>
                      <w:delText>13.1</w:delText>
                    </w:r>
                    <w:r w:rsidR="00AF2B7C" w:rsidDel="004C3015">
                      <w:rPr>
                        <w:rFonts w:ascii="Garamond" w:hAnsi="Garamond"/>
                        <w:color w:val="595959" w:themeColor="text1" w:themeTint="A6"/>
                        <w:sz w:val="12"/>
                        <w:szCs w:val="12"/>
                      </w:rPr>
                      <w:delText>-11</w:delText>
                    </w:r>
                  </w:del>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09E3EF10"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ins w:id="1074" w:author="Colin Watson" w:date="2016-06-09T16:37:00Z">
                    <w:r w:rsidR="00736193">
                      <w:rPr>
                        <w:rFonts w:ascii="Garamond" w:hAnsi="Garamond"/>
                        <w:color w:val="595959" w:themeColor="text1" w:themeTint="A6"/>
                        <w:sz w:val="12"/>
                        <w:szCs w:val="12"/>
                      </w:rPr>
                      <w:t xml:space="preserve">, </w:t>
                    </w:r>
                  </w:ins>
                  <w:ins w:id="1075" w:author="Colin Watson" w:date="2016-06-09T16:39:00Z">
                    <w:r w:rsidR="00736193">
                      <w:rPr>
                        <w:rFonts w:ascii="Garamond" w:hAnsi="Garamond"/>
                        <w:color w:val="595959" w:themeColor="text1" w:themeTint="A6"/>
                        <w:sz w:val="12"/>
                        <w:szCs w:val="12"/>
                      </w:rPr>
                      <w:t xml:space="preserve">524, </w:t>
                    </w:r>
                  </w:ins>
                  <w:ins w:id="1076" w:author="Colin Watson" w:date="2016-06-09T16:37:00Z">
                    <w:r w:rsidR="00736193">
                      <w:rPr>
                        <w:rFonts w:ascii="Garamond" w:hAnsi="Garamond"/>
                        <w:color w:val="595959" w:themeColor="text1" w:themeTint="A6"/>
                        <w:sz w:val="12"/>
                        <w:szCs w:val="12"/>
                      </w:rPr>
                      <w:t>538</w:t>
                    </w:r>
                  </w:ins>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32B7474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77"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2DE16944" w:rsidR="00A03FD7" w:rsidRPr="006C434A" w:rsidRDefault="00D5285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 xml:space="preserve">90, 137, </w:t>
                  </w:r>
                  <w:r w:rsidR="00926773">
                    <w:rPr>
                      <w:rFonts w:ascii="Garamond" w:hAnsi="Garamond"/>
                      <w:smallCaps/>
                      <w:color w:val="595959" w:themeColor="text1" w:themeTint="A6"/>
                      <w:sz w:val="12"/>
                      <w:szCs w:val="12"/>
                    </w:rPr>
                    <w:t>1</w:t>
                  </w:r>
                  <w:r>
                    <w:rPr>
                      <w:rFonts w:ascii="Garamond" w:hAnsi="Garamond"/>
                      <w:smallCaps/>
                      <w:color w:val="595959" w:themeColor="text1" w:themeTint="A6"/>
                      <w:sz w:val="12"/>
                      <w:szCs w:val="12"/>
                    </w:rPr>
                    <w:t>48, 151-154, 1</w:t>
                  </w:r>
                  <w:r w:rsidR="00926773">
                    <w:rPr>
                      <w:rFonts w:ascii="Garamond" w:hAnsi="Garamond"/>
                      <w:smallCaps/>
                      <w:color w:val="595959" w:themeColor="text1" w:themeTint="A6"/>
                      <w:sz w:val="12"/>
                      <w:szCs w:val="12"/>
                    </w:rPr>
                    <w:t>75-179</w:t>
                  </w:r>
                  <w:r>
                    <w:rPr>
                      <w:rFonts w:ascii="Garamond" w:hAnsi="Garamond"/>
                      <w:smallCaps/>
                      <w:color w:val="595959" w:themeColor="text1" w:themeTint="A6"/>
                      <w:sz w:val="12"/>
                      <w:szCs w:val="12"/>
                    </w:rPr>
                    <w:t>, 186, 192</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41A56AD5" w:rsidR="00A03FD7" w:rsidRPr="006C434A" w:rsidRDefault="00B33FF4" w:rsidP="002B7D6A">
                  <w:pPr>
                    <w:rPr>
                      <w:rFonts w:ascii="Garamond" w:hAnsi="Garamond"/>
                      <w:color w:val="595959" w:themeColor="text1" w:themeTint="A6"/>
                      <w:sz w:val="12"/>
                      <w:szCs w:val="12"/>
                    </w:rPr>
                  </w:pPr>
                  <w:ins w:id="1078" w:author="Colin Watson" w:date="2016-06-08T19:00:00Z">
                    <w:r>
                      <w:rPr>
                        <w:rFonts w:ascii="Garamond" w:hAnsi="Garamond"/>
                        <w:color w:val="595959" w:themeColor="text1" w:themeTint="A6"/>
                        <w:sz w:val="12"/>
                        <w:szCs w:val="12"/>
                      </w:rPr>
                      <w:t xml:space="preserve">19.5, </w:t>
                    </w:r>
                  </w:ins>
                  <w:ins w:id="1079" w:author="Colin Watson" w:date="2016-06-08T18:58:00Z">
                    <w:r w:rsidR="004C3015">
                      <w:rPr>
                        <w:rFonts w:ascii="Garamond" w:hAnsi="Garamond"/>
                        <w:color w:val="595959" w:themeColor="text1" w:themeTint="A6"/>
                        <w:sz w:val="12"/>
                        <w:szCs w:val="12"/>
                      </w:rPr>
                      <w:t>19.9</w:t>
                    </w:r>
                  </w:ins>
                  <w:del w:id="1080" w:author="Colin Watson" w:date="2016-06-08T18:58:00Z">
                    <w:r w:rsidR="00AF2B7C" w:rsidDel="004C3015">
                      <w:rPr>
                        <w:rFonts w:ascii="Garamond" w:hAnsi="Garamond"/>
                        <w:color w:val="595959" w:themeColor="text1" w:themeTint="A6"/>
                        <w:sz w:val="12"/>
                        <w:szCs w:val="12"/>
                      </w:rPr>
                      <w:delText>-</w:delText>
                    </w:r>
                  </w:del>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44CE203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8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2B1146">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BB7B"/>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c>
          <w:tcPr>
            <w:tcW w:w="851" w:type="dxa"/>
            <w:vMerge w:val="restart"/>
            <w:shd w:val="clear" w:color="auto" w:fill="FBBB7B"/>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8F7EEF" w:rsidRDefault="00BC4D25" w:rsidP="00B9521B">
            <w:pPr>
              <w:jc w:val="right"/>
              <w:rPr>
                <w:rFonts w:ascii="Garamond" w:hAnsi="Garamond"/>
                <w:b/>
                <w:color w:val="FBBB7B"/>
                <w:sz w:val="48"/>
                <w:szCs w:val="48"/>
              </w:rPr>
            </w:pPr>
            <w:r w:rsidRPr="008F7EEF">
              <w:rPr>
                <w:rFonts w:ascii="Garamond" w:hAnsi="Garamond"/>
                <w:b/>
                <w:color w:val="FBBB7B"/>
                <w:sz w:val="48"/>
                <w:szCs w:val="48"/>
              </w:rPr>
              <w:t>Joker</w:t>
            </w:r>
          </w:p>
        </w:tc>
      </w:tr>
      <w:tr w:rsidR="00B9521B" w:rsidRPr="00690C0B" w14:paraId="2B083AD4" w14:textId="77777777" w:rsidTr="002B1146">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BB7B"/>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8F7EEF" w:rsidRDefault="00191018" w:rsidP="00B9521B">
            <w:pPr>
              <w:rPr>
                <w:rFonts w:ascii="Garamond" w:hAnsi="Garamond"/>
                <w:sz w:val="16"/>
                <w:szCs w:val="16"/>
              </w:rPr>
            </w:pPr>
            <w:r w:rsidRPr="00E17F97">
              <w:rPr>
                <w:rFonts w:ascii="Garamond" w:hAnsi="Garamond"/>
                <w:sz w:val="16"/>
                <w:szCs w:val="16"/>
              </w:rPr>
              <w:t xml:space="preserve">Alice can utilize the application to attack users' </w:t>
            </w:r>
            <w:r w:rsidRPr="008F7EEF">
              <w:rPr>
                <w:rFonts w:ascii="Garamond" w:hAnsi="Garamond"/>
                <w:sz w:val="16"/>
                <w:szCs w:val="16"/>
              </w:rPr>
              <w:t>systems and data</w:t>
            </w:r>
          </w:p>
        </w:tc>
        <w:tc>
          <w:tcPr>
            <w:tcW w:w="851" w:type="dxa"/>
            <w:vMerge/>
            <w:shd w:val="clear" w:color="auto" w:fill="FBBB7B"/>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02122B">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5A02C7C1" w:rsidR="00A03FD7" w:rsidRPr="006C434A" w:rsidRDefault="00164D96" w:rsidP="00164D96">
                  <w:pPr>
                    <w:rPr>
                      <w:rFonts w:ascii="Garamond" w:hAnsi="Garamond"/>
                      <w:color w:val="595959" w:themeColor="text1" w:themeTint="A6"/>
                      <w:sz w:val="12"/>
                      <w:szCs w:val="12"/>
                    </w:rPr>
                  </w:pPr>
                  <w:ins w:id="1082" w:author="Colin Watson" w:date="2016-06-08T18:31:00Z">
                    <w:r>
                      <w:rPr>
                        <w:rFonts w:ascii="Garamond" w:hAnsi="Garamond"/>
                        <w:color w:val="595959" w:themeColor="text1" w:themeTint="A6"/>
                        <w:sz w:val="12"/>
                        <w:szCs w:val="12"/>
                      </w:rPr>
                      <w:t>4.14,</w:t>
                    </w:r>
                  </w:ins>
                  <w:del w:id="1083" w:author="Colin Watson" w:date="2016-06-08T18:31:00Z">
                    <w:r w:rsidR="00AF2B7C" w:rsidDel="00164D96">
                      <w:rPr>
                        <w:rFonts w:ascii="Garamond" w:hAnsi="Garamond"/>
                        <w:color w:val="595959" w:themeColor="text1" w:themeTint="A6"/>
                        <w:sz w:val="12"/>
                        <w:szCs w:val="12"/>
                      </w:rPr>
                      <w:delText>4.17</w:delText>
                    </w:r>
                    <w:r w:rsidR="00A87A34" w:rsidDel="00164D96">
                      <w:rPr>
                        <w:rFonts w:ascii="Garamond" w:hAnsi="Garamond"/>
                        <w:color w:val="595959" w:themeColor="text1" w:themeTint="A6"/>
                        <w:sz w:val="12"/>
                        <w:szCs w:val="12"/>
                      </w:rPr>
                      <w:delText xml:space="preserve">, </w:delText>
                    </w:r>
                  </w:del>
                  <w:ins w:id="1084" w:author="Colin Watson" w:date="2016-06-08T18:31:00Z">
                    <w:r>
                      <w:rPr>
                        <w:rFonts w:ascii="Garamond" w:hAnsi="Garamond"/>
                        <w:color w:val="595959" w:themeColor="text1" w:themeTint="A6"/>
                        <w:sz w:val="12"/>
                        <w:szCs w:val="12"/>
                      </w:rPr>
                      <w:t xml:space="preserve"> </w:t>
                    </w:r>
                  </w:ins>
                  <w:ins w:id="1085" w:author="Colin Watson" w:date="2016-06-08T18:05:00Z">
                    <w:r w:rsidR="00D76561">
                      <w:rPr>
                        <w:rFonts w:ascii="Garamond" w:hAnsi="Garamond"/>
                        <w:color w:val="595959" w:themeColor="text1" w:themeTint="A6"/>
                        <w:sz w:val="12"/>
                        <w:szCs w:val="12"/>
                      </w:rPr>
                      <w:t xml:space="preserve">9.8, </w:t>
                    </w:r>
                  </w:ins>
                  <w:ins w:id="1086" w:author="Colin Watson" w:date="2016-06-08T18:33:00Z">
                    <w:r>
                      <w:rPr>
                        <w:rFonts w:ascii="Garamond" w:hAnsi="Garamond"/>
                        <w:color w:val="595959" w:themeColor="text1" w:themeTint="A6"/>
                        <w:sz w:val="12"/>
                        <w:szCs w:val="12"/>
                      </w:rPr>
                      <w:t xml:space="preserve">15.1, </w:t>
                    </w:r>
                  </w:ins>
                  <w:ins w:id="1087" w:author="Colin Watson" w:date="2016-06-08T18:32:00Z">
                    <w:r>
                      <w:rPr>
                        <w:rFonts w:ascii="Garamond" w:hAnsi="Garamond"/>
                        <w:color w:val="595959" w:themeColor="text1" w:themeTint="A6"/>
                        <w:sz w:val="12"/>
                        <w:szCs w:val="12"/>
                      </w:rPr>
                      <w:t>15.2</w:t>
                    </w:r>
                  </w:ins>
                  <w:del w:id="1088" w:author="Colin Watson" w:date="2016-06-08T18:32:00Z">
                    <w:r w:rsidR="00A87A34" w:rsidDel="00164D96">
                      <w:rPr>
                        <w:rFonts w:ascii="Garamond" w:hAnsi="Garamond"/>
                        <w:color w:val="595959" w:themeColor="text1" w:themeTint="A6"/>
                        <w:sz w:val="12"/>
                        <w:szCs w:val="12"/>
                      </w:rPr>
                      <w:delText>15.6, 15.10</w:delText>
                    </w:r>
                  </w:del>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662983F6" w:rsidR="00A03FD7" w:rsidRPr="006C434A" w:rsidRDefault="00604963" w:rsidP="002B7D6A">
                  <w:pPr>
                    <w:rPr>
                      <w:rFonts w:ascii="Garamond" w:hAnsi="Garamond"/>
                      <w:color w:val="595959" w:themeColor="text1" w:themeTint="A6"/>
                      <w:sz w:val="12"/>
                      <w:szCs w:val="12"/>
                    </w:rPr>
                  </w:pPr>
                  <w:ins w:id="1089" w:author="Colin Watson" w:date="2016-06-09T16:08:00Z">
                    <w:r>
                      <w:rPr>
                        <w:rFonts w:ascii="Garamond" w:hAnsi="Garamond"/>
                        <w:color w:val="595959" w:themeColor="text1" w:themeTint="A6"/>
                        <w:sz w:val="12"/>
                        <w:szCs w:val="12"/>
                      </w:rPr>
                      <w:t>-</w:t>
                    </w:r>
                  </w:ins>
                  <w:del w:id="1090" w:author="Colin Watson" w:date="2016-06-09T16:08:00Z">
                    <w:r w:rsidR="00B14EAB" w:rsidDel="00604963">
                      <w:rPr>
                        <w:rFonts w:ascii="Garamond" w:hAnsi="Garamond"/>
                        <w:color w:val="595959" w:themeColor="text1" w:themeTint="A6"/>
                        <w:sz w:val="12"/>
                        <w:szCs w:val="12"/>
                      </w:rPr>
                      <w:delText>(All)</w:delText>
                    </w:r>
                  </w:del>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C376D4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91"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190EEB99"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r w:rsidR="006D30D7">
                    <w:rPr>
                      <w:rFonts w:ascii="Garamond" w:hAnsi="Garamond"/>
                      <w:smallCaps/>
                      <w:color w:val="595959" w:themeColor="text1" w:themeTint="A6"/>
                      <w:sz w:val="12"/>
                      <w:szCs w:val="12"/>
                    </w:rPr>
                    <w:t>, 55</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4D459385" w:rsidR="00A03FD7" w:rsidRPr="006C434A" w:rsidRDefault="00A87A3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0551AD5A"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ins w:id="1092" w:author="Colin Watson" w:date="2016-06-09T16:31:00Z">
                    <w:r w:rsidR="00E02793">
                      <w:rPr>
                        <w:rFonts w:ascii="Garamond" w:hAnsi="Garamond"/>
                        <w:color w:val="595959" w:themeColor="text1" w:themeTint="A6"/>
                        <w:sz w:val="12"/>
                        <w:szCs w:val="12"/>
                      </w:rPr>
                      <w:t>, 125</w:t>
                    </w:r>
                  </w:ins>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3569076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5045B">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ins w:id="1093" w:author="Colin Watson" w:date="2016-05-20T14:10:00Z">
                    <w:r w:rsidR="0035045B">
                      <w:rPr>
                        <w:rFonts w:ascii="Garamond" w:hAnsi="Garamond"/>
                        <w:color w:val="7F7F7F" w:themeColor="text1" w:themeTint="80"/>
                        <w:sz w:val="8"/>
                        <w:szCs w:val="8"/>
                      </w:rPr>
                      <w:t>v1.20</w:t>
                    </w:r>
                  </w:ins>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BB7B"/>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BB7B"/>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8A1CE6A" w:rsidR="00FD71AA" w:rsidRPr="00E942CA" w:rsidRDefault="002528C3" w:rsidP="00BD2F3A">
            <w:pPr>
              <w:rPr>
                <w:rFonts w:ascii="Garamond" w:hAnsi="Garamond"/>
                <w:sz w:val="20"/>
                <w:szCs w:val="20"/>
              </w:rPr>
            </w:pPr>
            <w:r>
              <w:rPr>
                <w:rFonts w:ascii="Garamond" w:hAnsi="Garamond"/>
                <w:sz w:val="20"/>
                <w:szCs w:val="20"/>
              </w:rPr>
              <w:t>1.03</w:t>
            </w:r>
          </w:p>
        </w:tc>
        <w:tc>
          <w:tcPr>
            <w:tcW w:w="1134" w:type="dxa"/>
            <w:shd w:val="clear" w:color="auto" w:fill="auto"/>
            <w:tcMar>
              <w:top w:w="57" w:type="dxa"/>
              <w:left w:w="57" w:type="dxa"/>
              <w:bottom w:w="57" w:type="dxa"/>
              <w:right w:w="57" w:type="dxa"/>
            </w:tcMar>
          </w:tcPr>
          <w:p w14:paraId="3230834B" w14:textId="12786E32" w:rsidR="00FD71AA" w:rsidRPr="00E942CA" w:rsidRDefault="002528C3" w:rsidP="00BD2F3A">
            <w:pPr>
              <w:rPr>
                <w:rFonts w:ascii="Garamond" w:hAnsi="Garamond"/>
                <w:sz w:val="20"/>
                <w:szCs w:val="20"/>
              </w:rPr>
            </w:pPr>
            <w:r>
              <w:rPr>
                <w:rFonts w:ascii="Garamond" w:hAnsi="Garamond"/>
                <w:sz w:val="20"/>
                <w:szCs w:val="20"/>
              </w:rPr>
              <w:t>18 Sep 2013</w:t>
            </w:r>
          </w:p>
        </w:tc>
        <w:tc>
          <w:tcPr>
            <w:tcW w:w="13240" w:type="dxa"/>
            <w:shd w:val="clear" w:color="auto" w:fill="auto"/>
            <w:tcMar>
              <w:top w:w="57" w:type="dxa"/>
              <w:left w:w="57" w:type="dxa"/>
              <w:bottom w:w="57" w:type="dxa"/>
              <w:right w:w="57" w:type="dxa"/>
            </w:tcMar>
          </w:tcPr>
          <w:p w14:paraId="79B5656F" w14:textId="28FC8C0C" w:rsidR="00FD71AA" w:rsidRPr="00E942CA" w:rsidRDefault="002528C3" w:rsidP="002528C3">
            <w:pPr>
              <w:rPr>
                <w:rFonts w:ascii="Garamond" w:hAnsi="Garamond"/>
                <w:sz w:val="20"/>
                <w:szCs w:val="20"/>
              </w:rPr>
            </w:pPr>
            <w:r>
              <w:rPr>
                <w:rFonts w:ascii="Garamond" w:hAnsi="Garamond"/>
                <w:sz w:val="20"/>
                <w:szCs w:val="20"/>
              </w:rPr>
              <w:t xml:space="preserve">Minor attack wording changes on two cards. OWASP SCP and ASVS cross-references checked and updated. </w:t>
            </w:r>
            <w:r w:rsidR="006278EA">
              <w:rPr>
                <w:rFonts w:ascii="Garamond" w:hAnsi="Garamond"/>
                <w:sz w:val="20"/>
                <w:szCs w:val="20"/>
              </w:rPr>
              <w:t xml:space="preserve">Code letters added for suits. </w:t>
            </w:r>
            <w:r>
              <w:rPr>
                <w:rFonts w:ascii="Garamond" w:hAnsi="Garamond"/>
                <w:sz w:val="20"/>
                <w:szCs w:val="20"/>
              </w:rPr>
              <w:t>All remaining attack descriptions on cards changed to black (from dark grey) and background colours amended to provide more contrast and increase readability.</w:t>
            </w: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197A5C13" w:rsidR="00FD71AA" w:rsidRPr="00E942CA" w:rsidRDefault="00377162" w:rsidP="00BD2F3A">
            <w:pPr>
              <w:rPr>
                <w:rFonts w:ascii="Garamond" w:hAnsi="Garamond"/>
                <w:sz w:val="20"/>
                <w:szCs w:val="20"/>
              </w:rPr>
            </w:pPr>
            <w:r>
              <w:rPr>
                <w:rFonts w:ascii="Garamond" w:hAnsi="Garamond"/>
                <w:sz w:val="20"/>
                <w:szCs w:val="20"/>
              </w:rPr>
              <w:t>1.04</w:t>
            </w:r>
          </w:p>
        </w:tc>
        <w:tc>
          <w:tcPr>
            <w:tcW w:w="1134" w:type="dxa"/>
            <w:shd w:val="clear" w:color="auto" w:fill="auto"/>
            <w:tcMar>
              <w:top w:w="57" w:type="dxa"/>
              <w:left w:w="57" w:type="dxa"/>
              <w:bottom w:w="57" w:type="dxa"/>
              <w:right w:w="57" w:type="dxa"/>
            </w:tcMar>
          </w:tcPr>
          <w:p w14:paraId="09096319" w14:textId="01D42266" w:rsidR="00FD71AA" w:rsidRPr="00E942CA" w:rsidRDefault="001558C6" w:rsidP="00BD2F3A">
            <w:pPr>
              <w:rPr>
                <w:rFonts w:ascii="Garamond" w:hAnsi="Garamond"/>
                <w:sz w:val="20"/>
                <w:szCs w:val="20"/>
              </w:rPr>
            </w:pPr>
            <w:r>
              <w:rPr>
                <w:rFonts w:ascii="Garamond" w:hAnsi="Garamond"/>
                <w:sz w:val="20"/>
                <w:szCs w:val="20"/>
              </w:rPr>
              <w:t>01 Feb</w:t>
            </w:r>
            <w:r w:rsidR="00377162">
              <w:rPr>
                <w:rFonts w:ascii="Garamond" w:hAnsi="Garamond"/>
                <w:sz w:val="20"/>
                <w:szCs w:val="20"/>
              </w:rPr>
              <w:t xml:space="preserve"> 2014</w:t>
            </w:r>
          </w:p>
        </w:tc>
        <w:tc>
          <w:tcPr>
            <w:tcW w:w="13240" w:type="dxa"/>
            <w:shd w:val="clear" w:color="auto" w:fill="auto"/>
            <w:tcMar>
              <w:top w:w="57" w:type="dxa"/>
              <w:left w:w="57" w:type="dxa"/>
              <w:bottom w:w="57" w:type="dxa"/>
              <w:right w:w="57" w:type="dxa"/>
            </w:tcMar>
          </w:tcPr>
          <w:p w14:paraId="479F608A" w14:textId="75C8345C" w:rsidR="00FD71AA" w:rsidRPr="00E942CA" w:rsidRDefault="00377162" w:rsidP="00377162">
            <w:pPr>
              <w:rPr>
                <w:rFonts w:ascii="Garamond" w:hAnsi="Garamond"/>
                <w:sz w:val="20"/>
                <w:szCs w:val="20"/>
              </w:rPr>
            </w:pPr>
            <w:r>
              <w:rPr>
                <w:rFonts w:ascii="Garamond" w:hAnsi="Garamond"/>
                <w:sz w:val="20"/>
                <w:szCs w:val="20"/>
              </w:rPr>
              <w:t>Text “</w:t>
            </w:r>
            <w:r w:rsidRPr="00377162">
              <w:rPr>
                <w:rFonts w:ascii="Garamond" w:hAnsi="Garamond"/>
                <w:sz w:val="20"/>
                <w:szCs w:val="20"/>
              </w:rPr>
              <w:t xml:space="preserve">password change, password </w:t>
            </w:r>
            <w:r>
              <w:rPr>
                <w:rFonts w:ascii="Garamond" w:hAnsi="Garamond"/>
                <w:sz w:val="20"/>
                <w:szCs w:val="20"/>
              </w:rPr>
              <w:t>change</w:t>
            </w:r>
            <w:r w:rsidRPr="00377162">
              <w:rPr>
                <w:rFonts w:ascii="Garamond" w:hAnsi="Garamond"/>
                <w:sz w:val="20"/>
                <w:szCs w:val="20"/>
              </w:rPr>
              <w:t>,</w:t>
            </w:r>
            <w:r>
              <w:rPr>
                <w:rFonts w:ascii="Garamond" w:hAnsi="Garamond"/>
                <w:sz w:val="20"/>
                <w:szCs w:val="20"/>
              </w:rPr>
              <w:t>” corrected to “</w:t>
            </w:r>
            <w:r w:rsidRPr="00377162">
              <w:rPr>
                <w:rFonts w:ascii="Garamond" w:hAnsi="Garamond"/>
                <w:sz w:val="20"/>
                <w:szCs w:val="20"/>
              </w:rPr>
              <w:t>password change, password recovery,</w:t>
            </w:r>
            <w:r>
              <w:rPr>
                <w:rFonts w:ascii="Garamond" w:hAnsi="Garamond"/>
                <w:sz w:val="20"/>
                <w:szCs w:val="20"/>
              </w:rPr>
              <w:t xml:space="preserve">” on Queen of Authentication card. </w:t>
            </w: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519751CB" w:rsidR="00FD71AA" w:rsidRPr="00E942CA" w:rsidRDefault="00824C4C" w:rsidP="00BD2F3A">
            <w:pPr>
              <w:rPr>
                <w:rFonts w:ascii="Garamond" w:hAnsi="Garamond"/>
                <w:sz w:val="20"/>
                <w:szCs w:val="20"/>
              </w:rPr>
            </w:pPr>
            <w:r>
              <w:rPr>
                <w:rFonts w:ascii="Garamond" w:hAnsi="Garamond"/>
                <w:sz w:val="20"/>
                <w:szCs w:val="20"/>
              </w:rPr>
              <w:t>1.05</w:t>
            </w:r>
          </w:p>
        </w:tc>
        <w:tc>
          <w:tcPr>
            <w:tcW w:w="1134" w:type="dxa"/>
            <w:shd w:val="clear" w:color="auto" w:fill="auto"/>
            <w:tcMar>
              <w:top w:w="57" w:type="dxa"/>
              <w:left w:w="57" w:type="dxa"/>
              <w:bottom w:w="57" w:type="dxa"/>
              <w:right w:w="57" w:type="dxa"/>
            </w:tcMar>
          </w:tcPr>
          <w:p w14:paraId="5F332EBF" w14:textId="013927D1" w:rsidR="00FD71AA" w:rsidRPr="00E942CA" w:rsidRDefault="00824C4C" w:rsidP="00432084">
            <w:pPr>
              <w:rPr>
                <w:rFonts w:ascii="Garamond" w:hAnsi="Garamond"/>
                <w:sz w:val="20"/>
                <w:szCs w:val="20"/>
              </w:rPr>
            </w:pPr>
            <w:r>
              <w:rPr>
                <w:rFonts w:ascii="Garamond" w:hAnsi="Garamond"/>
                <w:sz w:val="20"/>
                <w:szCs w:val="20"/>
              </w:rPr>
              <w:t xml:space="preserve">21 Mar </w:t>
            </w:r>
            <w:r w:rsidR="00432084">
              <w:rPr>
                <w:rFonts w:ascii="Garamond" w:hAnsi="Garamond"/>
                <w:sz w:val="20"/>
                <w:szCs w:val="20"/>
              </w:rPr>
              <w:t>2014</w:t>
            </w:r>
          </w:p>
        </w:tc>
        <w:tc>
          <w:tcPr>
            <w:tcW w:w="13240" w:type="dxa"/>
            <w:shd w:val="clear" w:color="auto" w:fill="auto"/>
            <w:tcMar>
              <w:top w:w="57" w:type="dxa"/>
              <w:left w:w="57" w:type="dxa"/>
              <w:bottom w:w="57" w:type="dxa"/>
              <w:right w:w="57" w:type="dxa"/>
            </w:tcMar>
          </w:tcPr>
          <w:p w14:paraId="7E5AF20B" w14:textId="0E1A59BF" w:rsidR="00FD71AA" w:rsidRPr="00E942CA" w:rsidRDefault="006B4178" w:rsidP="00824C4C">
            <w:pPr>
              <w:rPr>
                <w:rFonts w:ascii="Garamond" w:hAnsi="Garamond"/>
                <w:sz w:val="20"/>
                <w:szCs w:val="20"/>
              </w:rPr>
            </w:pPr>
            <w:r>
              <w:rPr>
                <w:rFonts w:ascii="Garamond" w:hAnsi="Garamond"/>
                <w:sz w:val="20"/>
                <w:szCs w:val="20"/>
              </w:rPr>
              <w:t xml:space="preserve">Updates to alternative game rules. </w:t>
            </w:r>
            <w:r w:rsidR="00824C4C">
              <w:rPr>
                <w:rFonts w:ascii="Garamond" w:hAnsi="Garamond"/>
                <w:sz w:val="20"/>
                <w:szCs w:val="20"/>
              </w:rPr>
              <w:t>Additional FAQs created. Contributors updated.</w:t>
            </w:r>
            <w:r w:rsidR="00D636D7">
              <w:rPr>
                <w:rFonts w:ascii="Garamond" w:hAnsi="Garamond"/>
                <w:sz w:val="20"/>
                <w:szCs w:val="20"/>
              </w:rPr>
              <w:t xml:space="preserve"> Podcast and video links added.</w:t>
            </w: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4F528FBB" w:rsidR="00FD71AA" w:rsidRPr="00E942CA" w:rsidRDefault="00432084" w:rsidP="00F91ECC">
            <w:pPr>
              <w:rPr>
                <w:rFonts w:ascii="Garamond" w:hAnsi="Garamond"/>
                <w:sz w:val="20"/>
                <w:szCs w:val="20"/>
              </w:rPr>
            </w:pPr>
            <w:r>
              <w:rPr>
                <w:rFonts w:ascii="Garamond" w:hAnsi="Garamond"/>
                <w:sz w:val="20"/>
                <w:szCs w:val="20"/>
              </w:rPr>
              <w:t>1.</w:t>
            </w:r>
            <w:r w:rsidR="00F91ECC">
              <w:rPr>
                <w:rFonts w:ascii="Garamond" w:hAnsi="Garamond"/>
                <w:sz w:val="20"/>
                <w:szCs w:val="20"/>
              </w:rPr>
              <w:t>10</w:t>
            </w:r>
          </w:p>
        </w:tc>
        <w:tc>
          <w:tcPr>
            <w:tcW w:w="1134" w:type="dxa"/>
            <w:shd w:val="clear" w:color="auto" w:fill="auto"/>
            <w:tcMar>
              <w:top w:w="57" w:type="dxa"/>
              <w:left w:w="57" w:type="dxa"/>
              <w:bottom w:w="57" w:type="dxa"/>
              <w:right w:w="57" w:type="dxa"/>
            </w:tcMar>
          </w:tcPr>
          <w:p w14:paraId="51DD94B9" w14:textId="582A3DA6" w:rsidR="00FD71AA" w:rsidRPr="00E942CA" w:rsidRDefault="00BD7EC2" w:rsidP="00BD2F3A">
            <w:pPr>
              <w:rPr>
                <w:rFonts w:ascii="Garamond" w:hAnsi="Garamond"/>
                <w:sz w:val="20"/>
                <w:szCs w:val="20"/>
              </w:rPr>
            </w:pPr>
            <w:r>
              <w:rPr>
                <w:rFonts w:ascii="Garamond" w:hAnsi="Garamond"/>
                <w:sz w:val="20"/>
                <w:szCs w:val="20"/>
              </w:rPr>
              <w:t>04 Mar 2015</w:t>
            </w:r>
          </w:p>
        </w:tc>
        <w:tc>
          <w:tcPr>
            <w:tcW w:w="13240" w:type="dxa"/>
            <w:shd w:val="clear" w:color="auto" w:fill="auto"/>
            <w:tcMar>
              <w:top w:w="57" w:type="dxa"/>
              <w:left w:w="57" w:type="dxa"/>
              <w:bottom w:w="57" w:type="dxa"/>
              <w:right w:w="57" w:type="dxa"/>
            </w:tcMar>
          </w:tcPr>
          <w:p w14:paraId="48C9CE4C" w14:textId="10D84A84" w:rsidR="00FD71AA" w:rsidRPr="00E942CA" w:rsidRDefault="00432084" w:rsidP="00BD7EC2">
            <w:pPr>
              <w:rPr>
                <w:rFonts w:ascii="Garamond" w:hAnsi="Garamond"/>
                <w:sz w:val="20"/>
                <w:szCs w:val="20"/>
              </w:rPr>
            </w:pPr>
            <w:r>
              <w:rPr>
                <w:rFonts w:ascii="Garamond" w:hAnsi="Garamond"/>
                <w:sz w:val="20"/>
                <w:szCs w:val="20"/>
              </w:rPr>
              <w:t>Change log date corrected for v1.05</w:t>
            </w:r>
            <w:r w:rsidR="00F91ECC">
              <w:rPr>
                <w:rFonts w:ascii="Garamond" w:hAnsi="Garamond"/>
                <w:sz w:val="20"/>
                <w:szCs w:val="20"/>
              </w:rPr>
              <w:t>. Cross-references updated for 2014 version of ASVS.</w:t>
            </w:r>
            <w:r w:rsidR="004F1C2E">
              <w:rPr>
                <w:rFonts w:ascii="Garamond" w:hAnsi="Garamond"/>
                <w:sz w:val="20"/>
                <w:szCs w:val="20"/>
              </w:rPr>
              <w:t xml:space="preserve"> Contributors updated. Minor text changes to cards</w:t>
            </w:r>
            <w:r w:rsidR="00BD7EC2">
              <w:rPr>
                <w:rFonts w:ascii="Garamond" w:hAnsi="Garamond"/>
                <w:sz w:val="20"/>
                <w:szCs w:val="20"/>
              </w:rPr>
              <w:t xml:space="preserve"> to improve readability</w:t>
            </w:r>
            <w:r w:rsidR="004F1C2E">
              <w:rPr>
                <w:rFonts w:ascii="Garamond" w:hAnsi="Garamond"/>
                <w:sz w:val="20"/>
                <w:szCs w:val="20"/>
              </w:rPr>
              <w:t>.</w:t>
            </w: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562DAFFF" w:rsidR="00FD71AA" w:rsidRPr="00E942CA" w:rsidRDefault="00A657DC" w:rsidP="00BD2F3A">
            <w:pPr>
              <w:rPr>
                <w:rFonts w:ascii="Garamond" w:hAnsi="Garamond"/>
                <w:sz w:val="20"/>
                <w:szCs w:val="20"/>
              </w:rPr>
            </w:pPr>
            <w:ins w:id="1094" w:author="Colin Watson" w:date="2015-06-04T13:49:00Z">
              <w:r>
                <w:rPr>
                  <w:rFonts w:ascii="Garamond" w:hAnsi="Garamond"/>
                  <w:sz w:val="20"/>
                  <w:szCs w:val="20"/>
                </w:rPr>
                <w:t>1.</w:t>
              </w:r>
              <w:r w:rsidR="00024EFB">
                <w:rPr>
                  <w:rFonts w:ascii="Garamond" w:hAnsi="Garamond"/>
                  <w:sz w:val="20"/>
                  <w:szCs w:val="20"/>
                </w:rPr>
                <w:t>20</w:t>
              </w:r>
            </w:ins>
          </w:p>
        </w:tc>
        <w:tc>
          <w:tcPr>
            <w:tcW w:w="1134" w:type="dxa"/>
            <w:shd w:val="clear" w:color="auto" w:fill="auto"/>
            <w:tcMar>
              <w:top w:w="57" w:type="dxa"/>
              <w:left w:w="57" w:type="dxa"/>
              <w:bottom w:w="57" w:type="dxa"/>
              <w:right w:w="57" w:type="dxa"/>
            </w:tcMar>
          </w:tcPr>
          <w:p w14:paraId="2C82F874" w14:textId="685E3AFF" w:rsidR="00FD71AA" w:rsidRPr="00E942CA" w:rsidRDefault="003108EC" w:rsidP="00BD2F3A">
            <w:pPr>
              <w:rPr>
                <w:rFonts w:ascii="Garamond" w:hAnsi="Garamond"/>
                <w:sz w:val="20"/>
                <w:szCs w:val="20"/>
              </w:rPr>
            </w:pPr>
            <w:ins w:id="1095" w:author="Colin Watson" w:date="2016-06-29T15:29:00Z">
              <w:r>
                <w:rPr>
                  <w:rFonts w:ascii="Garamond" w:hAnsi="Garamond"/>
                  <w:sz w:val="20"/>
                  <w:szCs w:val="20"/>
                </w:rPr>
                <w:t>29 Jun</w:t>
              </w:r>
            </w:ins>
            <w:ins w:id="1096" w:author="Colin Watson" w:date="2016-06-09T16:49:00Z">
              <w:r w:rsidR="00560B06">
                <w:rPr>
                  <w:rFonts w:ascii="Garamond" w:hAnsi="Garamond"/>
                  <w:sz w:val="20"/>
                  <w:szCs w:val="20"/>
                </w:rPr>
                <w:t xml:space="preserve"> 2016</w:t>
              </w:r>
            </w:ins>
          </w:p>
        </w:tc>
        <w:tc>
          <w:tcPr>
            <w:tcW w:w="13240" w:type="dxa"/>
            <w:shd w:val="clear" w:color="auto" w:fill="auto"/>
            <w:tcMar>
              <w:top w:w="57" w:type="dxa"/>
              <w:left w:w="57" w:type="dxa"/>
              <w:bottom w:w="57" w:type="dxa"/>
              <w:right w:w="57" w:type="dxa"/>
            </w:tcMar>
          </w:tcPr>
          <w:p w14:paraId="1A1C810E" w14:textId="134AE966" w:rsidR="00FD71AA" w:rsidRPr="00E942CA" w:rsidRDefault="001B1E9C" w:rsidP="00A915D2">
            <w:pPr>
              <w:rPr>
                <w:rFonts w:ascii="Garamond" w:hAnsi="Garamond"/>
                <w:sz w:val="20"/>
                <w:szCs w:val="20"/>
              </w:rPr>
            </w:pPr>
            <w:ins w:id="1097" w:author="Colin Watson" w:date="2015-06-04T13:50:00Z">
              <w:r>
                <w:rPr>
                  <w:rFonts w:ascii="Garamond" w:hAnsi="Garamond"/>
                  <w:sz w:val="20"/>
                  <w:szCs w:val="20"/>
                </w:rPr>
                <w:t xml:space="preserve">Video mentioned/linked. Separate score sheet mentioned/linked. </w:t>
              </w:r>
            </w:ins>
            <w:ins w:id="1098" w:author="Colin Watson" w:date="2015-06-04T13:51:00Z">
              <w:r>
                <w:rPr>
                  <w:rFonts w:ascii="Garamond" w:hAnsi="Garamond"/>
                  <w:sz w:val="20"/>
                  <w:szCs w:val="20"/>
                </w:rPr>
                <w:t>Previous embedded</w:t>
              </w:r>
            </w:ins>
            <w:ins w:id="1099" w:author="Colin Watson" w:date="2015-06-04T13:50:00Z">
              <w:r>
                <w:rPr>
                  <w:rFonts w:ascii="Garamond" w:hAnsi="Garamond"/>
                  <w:sz w:val="20"/>
                  <w:szCs w:val="20"/>
                </w:rPr>
                <w:t xml:space="preserve"> score sheet pages deleted. </w:t>
              </w:r>
            </w:ins>
            <w:ins w:id="1100" w:author="Colin Watson" w:date="2015-06-04T13:49:00Z">
              <w:r w:rsidR="00A657DC">
                <w:rPr>
                  <w:rFonts w:ascii="Garamond" w:hAnsi="Garamond"/>
                  <w:sz w:val="20"/>
                  <w:szCs w:val="20"/>
                </w:rPr>
                <w:t xml:space="preserve">Correction </w:t>
              </w:r>
            </w:ins>
            <w:ins w:id="1101" w:author="Colin Watson" w:date="2015-06-04T13:50:00Z">
              <w:r>
                <w:rPr>
                  <w:rFonts w:ascii="Garamond" w:hAnsi="Garamond"/>
                  <w:sz w:val="20"/>
                  <w:szCs w:val="20"/>
                </w:rPr>
                <w:t xml:space="preserve">(identified by Tom Brennan) </w:t>
              </w:r>
            </w:ins>
            <w:ins w:id="1102" w:author="Colin Watson" w:date="2015-06-04T13:49:00Z">
              <w:r w:rsidR="00A657DC">
                <w:rPr>
                  <w:rFonts w:ascii="Garamond" w:hAnsi="Garamond"/>
                  <w:sz w:val="20"/>
                  <w:szCs w:val="20"/>
                </w:rPr>
                <w:t>and addition to text on card 8 Authentication.</w:t>
              </w:r>
            </w:ins>
            <w:ins w:id="1103" w:author="Colin Watson" w:date="2015-06-04T13:51:00Z">
              <w:r w:rsidR="00977290">
                <w:rPr>
                  <w:rFonts w:ascii="Garamond" w:hAnsi="Garamond"/>
                  <w:sz w:val="20"/>
                  <w:szCs w:val="20"/>
                </w:rPr>
                <w:t xml:space="preserve"> </w:t>
              </w:r>
            </w:ins>
            <w:ins w:id="1104" w:author="Colin Watson" w:date="2015-06-04T13:58:00Z">
              <w:r w:rsidR="00977290" w:rsidRPr="00977290">
                <w:rPr>
                  <w:rFonts w:ascii="Garamond" w:hAnsi="Garamond"/>
                  <w:sz w:val="20"/>
                  <w:szCs w:val="20"/>
                </w:rPr>
                <w:t>Oana Cornea</w:t>
              </w:r>
              <w:r w:rsidR="00977290">
                <w:rPr>
                  <w:rFonts w:ascii="Garamond" w:hAnsi="Garamond"/>
                  <w:sz w:val="20"/>
                  <w:szCs w:val="20"/>
                </w:rPr>
                <w:t xml:space="preserve"> and other p</w:t>
              </w:r>
            </w:ins>
            <w:ins w:id="1105" w:author="Colin Watson" w:date="2015-06-04T13:51:00Z">
              <w:r>
                <w:rPr>
                  <w:rFonts w:ascii="Garamond" w:hAnsi="Garamond"/>
                  <w:sz w:val="20"/>
                  <w:szCs w:val="20"/>
                </w:rPr>
                <w:t>ar</w:t>
              </w:r>
            </w:ins>
            <w:ins w:id="1106" w:author="Colin Watson" w:date="2015-06-04T13:52:00Z">
              <w:r>
                <w:rPr>
                  <w:rFonts w:ascii="Garamond" w:hAnsi="Garamond"/>
                  <w:sz w:val="20"/>
                  <w:szCs w:val="20"/>
                </w:rPr>
                <w:t>t</w:t>
              </w:r>
            </w:ins>
            <w:ins w:id="1107" w:author="Colin Watson" w:date="2015-06-04T13:51:00Z">
              <w:r>
                <w:rPr>
                  <w:rFonts w:ascii="Garamond" w:hAnsi="Garamond"/>
                  <w:sz w:val="20"/>
                  <w:szCs w:val="20"/>
                </w:rPr>
                <w:t xml:space="preserve">icipants at the AppSec EU 2015 project summit added to list of </w:t>
              </w:r>
              <w:r w:rsidR="00977290">
                <w:rPr>
                  <w:rFonts w:ascii="Garamond" w:hAnsi="Garamond"/>
                  <w:sz w:val="20"/>
                  <w:szCs w:val="20"/>
                </w:rPr>
                <w:t>c</w:t>
              </w:r>
            </w:ins>
            <w:ins w:id="1108" w:author="Colin Watson" w:date="2015-06-04T13:52:00Z">
              <w:r>
                <w:rPr>
                  <w:rFonts w:ascii="Garamond" w:hAnsi="Garamond"/>
                  <w:sz w:val="20"/>
                  <w:szCs w:val="20"/>
                </w:rPr>
                <w:t>ontributors.</w:t>
              </w:r>
            </w:ins>
            <w:ins w:id="1109" w:author="Colin Watson" w:date="2016-05-20T13:58:00Z">
              <w:r w:rsidR="00024EFB">
                <w:rPr>
                  <w:rFonts w:ascii="Garamond" w:hAnsi="Garamond"/>
                  <w:sz w:val="20"/>
                  <w:szCs w:val="20"/>
                </w:rPr>
                <w:t xml:space="preserve"> </w:t>
              </w:r>
            </w:ins>
            <w:ins w:id="1110" w:author="Colin Watson" w:date="2016-05-20T14:06:00Z">
              <w:r w:rsidR="005B2CB1" w:rsidRPr="005B2CB1">
                <w:rPr>
                  <w:rFonts w:ascii="Garamond" w:hAnsi="Garamond"/>
                  <w:sz w:val="20"/>
                  <w:szCs w:val="20"/>
                </w:rPr>
                <w:t>Darío De Filippis</w:t>
              </w:r>
              <w:r w:rsidR="005B2CB1">
                <w:rPr>
                  <w:rFonts w:ascii="Garamond" w:hAnsi="Garamond"/>
                  <w:sz w:val="20"/>
                  <w:szCs w:val="20"/>
                </w:rPr>
                <w:t xml:space="preserve"> added as </w:t>
              </w:r>
            </w:ins>
            <w:ins w:id="1111" w:author="Colin Watson" w:date="2016-06-09T16:46:00Z">
              <w:r w:rsidR="00560B06">
                <w:rPr>
                  <w:rFonts w:ascii="Garamond" w:hAnsi="Garamond"/>
                  <w:sz w:val="20"/>
                  <w:szCs w:val="20"/>
                </w:rPr>
                <w:t xml:space="preserve">project </w:t>
              </w:r>
            </w:ins>
            <w:ins w:id="1112" w:author="Colin Watson" w:date="2016-05-20T14:06:00Z">
              <w:r w:rsidR="005B2CB1">
                <w:rPr>
                  <w:rFonts w:ascii="Garamond" w:hAnsi="Garamond"/>
                  <w:sz w:val="20"/>
                  <w:szCs w:val="20"/>
                </w:rPr>
                <w:t xml:space="preserve">co-leader. Wiki Deck link added. </w:t>
              </w:r>
            </w:ins>
            <w:ins w:id="1113" w:author="Colin Watson" w:date="2016-06-09T16:46:00Z">
              <w:r w:rsidR="00560B06">
                <w:rPr>
                  <w:rFonts w:ascii="Garamond" w:hAnsi="Garamond"/>
                  <w:sz w:val="20"/>
                  <w:szCs w:val="20"/>
                </w:rPr>
                <w:t>Cross-references updated for ASVS v3.0</w:t>
              </w:r>
            </w:ins>
            <w:ins w:id="1114" w:author="Colin Watson" w:date="2016-06-29T15:28:00Z">
              <w:r w:rsidR="003108EC">
                <w:rPr>
                  <w:rFonts w:ascii="Garamond" w:hAnsi="Garamond"/>
                  <w:sz w:val="20"/>
                  <w:szCs w:val="20"/>
                </w:rPr>
                <w:t>.1</w:t>
              </w:r>
            </w:ins>
            <w:ins w:id="1115" w:author="Colin Watson" w:date="2016-06-09T16:46:00Z">
              <w:r w:rsidR="00560B06">
                <w:rPr>
                  <w:rFonts w:ascii="Garamond" w:hAnsi="Garamond"/>
                  <w:sz w:val="20"/>
                  <w:szCs w:val="20"/>
                </w:rPr>
                <w:t xml:space="preserve"> and CAPEC v2.8. Minor text changes to a small number of cards.</w:t>
              </w:r>
            </w:ins>
            <w:ins w:id="1116" w:author="Colin Watson" w:date="2016-06-09T16:49:00Z">
              <w:r w:rsidR="00560B06">
                <w:rPr>
                  <w:rFonts w:ascii="Garamond" w:hAnsi="Garamond"/>
                  <w:sz w:val="20"/>
                  <w:szCs w:val="20"/>
                </w:rPr>
                <w:t xml:space="preserve"> Added “-EN” to version number in preparation for “-ES” version.</w:t>
              </w:r>
            </w:ins>
            <w:ins w:id="1117" w:author="Colin Watson" w:date="2016-06-09T16:51:00Z">
              <w:r w:rsidR="00A915D2">
                <w:rPr>
                  <w:rFonts w:ascii="Garamond" w:hAnsi="Garamond"/>
                  <w:sz w:val="20"/>
                  <w:szCs w:val="20"/>
                </w:rPr>
                <w:t xml:space="preserve"> </w:t>
              </w:r>
              <w:r w:rsidR="00A915D2" w:rsidRPr="005B2CB1">
                <w:rPr>
                  <w:rFonts w:ascii="Garamond" w:hAnsi="Garamond"/>
                  <w:sz w:val="20"/>
                  <w:szCs w:val="20"/>
                </w:rPr>
                <w:t>Susana Romaniz</w:t>
              </w:r>
              <w:r w:rsidR="00A915D2">
                <w:rPr>
                  <w:rFonts w:ascii="Garamond" w:hAnsi="Garamond"/>
                  <w:sz w:val="20"/>
                  <w:szCs w:val="20"/>
                </w:rPr>
                <w:t xml:space="preserve"> added as a contributor to the Spanish translation.</w:t>
              </w:r>
            </w:ins>
            <w:ins w:id="1118" w:author="Colin Watson" w:date="2016-06-29T15:28:00Z">
              <w:r w:rsidR="003108EC">
                <w:rPr>
                  <w:rFonts w:ascii="Garamond" w:hAnsi="Garamond"/>
                  <w:sz w:val="20"/>
                  <w:szCs w:val="20"/>
                </w:rPr>
                <w:t xml:space="preserve"> Minor text changes to instructions and FAQs.</w:t>
              </w:r>
            </w:ins>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527F549E" w:rsidR="00752C36" w:rsidRDefault="00752C36" w:rsidP="00AA194A">
            <w:pPr>
              <w:pStyle w:val="C-Head-Top"/>
            </w:pPr>
            <w:r>
              <w:t>Project contributors</w:t>
            </w:r>
          </w:p>
          <w:p w14:paraId="6B126FFC" w14:textId="03CAEDA9"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ins w:id="1119" w:author="Colin Watson" w:date="2015-06-04T14:04:00Z">
              <w:r w:rsidR="0099311E">
                <w:rPr>
                  <w:b w:val="0"/>
                  <w:sz w:val="20"/>
                  <w:szCs w:val="20"/>
                </w:rPr>
                <w:t xml:space="preserve"> </w:t>
              </w:r>
              <w:r w:rsidR="0099311E" w:rsidRPr="0099311E">
                <w:rPr>
                  <w:b w:val="0"/>
                  <w:sz w:val="20"/>
                  <w:szCs w:val="20"/>
                </w:rPr>
                <w:t xml:space="preserve">Please </w:t>
              </w:r>
              <w:r w:rsidR="00024EFB">
                <w:rPr>
                  <w:b w:val="0"/>
                  <w:sz w:val="20"/>
                  <w:szCs w:val="20"/>
                </w:rPr>
                <w:t xml:space="preserve">contact the mailing list or </w:t>
              </w:r>
              <w:r w:rsidR="0099311E" w:rsidRPr="0099311E">
                <w:rPr>
                  <w:b w:val="0"/>
                  <w:sz w:val="20"/>
                  <w:szCs w:val="20"/>
                </w:rPr>
                <w:t>project leader</w:t>
              </w:r>
            </w:ins>
            <w:ins w:id="1120" w:author="Colin Watson" w:date="2016-05-20T14:01:00Z">
              <w:r w:rsidR="00024EFB">
                <w:rPr>
                  <w:b w:val="0"/>
                  <w:sz w:val="20"/>
                  <w:szCs w:val="20"/>
                </w:rPr>
                <w:t>s</w:t>
              </w:r>
            </w:ins>
            <w:ins w:id="1121" w:author="Colin Watson" w:date="2015-06-04T14:04:00Z">
              <w:r w:rsidR="0099311E" w:rsidRPr="0099311E">
                <w:rPr>
                  <w:b w:val="0"/>
                  <w:sz w:val="20"/>
                  <w:szCs w:val="20"/>
                </w:rPr>
                <w:t xml:space="preserve"> directly, if anyone is missing from the </w:t>
              </w:r>
              <w:r w:rsidR="0099311E">
                <w:rPr>
                  <w:b w:val="0"/>
                  <w:sz w:val="20"/>
                  <w:szCs w:val="20"/>
                </w:rPr>
                <w:t>below</w:t>
              </w:r>
              <w:r w:rsidR="0099311E" w:rsidRPr="0099311E">
                <w:rPr>
                  <w:b w:val="0"/>
                  <w:sz w:val="20"/>
                  <w:szCs w:val="20"/>
                </w:rPr>
                <w:t xml:space="preserve"> lists.</w:t>
              </w:r>
            </w:ins>
          </w:p>
          <w:p w14:paraId="673A437A" w14:textId="77777777" w:rsidR="00AE1EC4" w:rsidRDefault="00AE1EC4" w:rsidP="00AA194A">
            <w:pPr>
              <w:pStyle w:val="C-Head-Top"/>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2584"/>
              <w:gridCol w:w="2584"/>
            </w:tblGrid>
            <w:tr w:rsidR="00024EFB" w14:paraId="2222764A" w14:textId="072EDB69" w:rsidTr="0035045B">
              <w:tc>
                <w:tcPr>
                  <w:tcW w:w="2584" w:type="dxa"/>
                </w:tcPr>
                <w:p w14:paraId="14B9D208" w14:textId="77777777" w:rsidR="00024EFB" w:rsidRPr="00F91ECC" w:rsidRDefault="00024EFB" w:rsidP="00BD7EC2">
                  <w:pPr>
                    <w:pStyle w:val="C-Head-Top"/>
                    <w:numPr>
                      <w:ilvl w:val="0"/>
                      <w:numId w:val="18"/>
                    </w:numPr>
                    <w:spacing w:after="40"/>
                    <w:ind w:left="714" w:hanging="357"/>
                    <w:rPr>
                      <w:rFonts w:eastAsiaTheme="majorEastAsia" w:cstheme="majorBidi"/>
                      <w:b w:val="0"/>
                      <w:bCs/>
                      <w:color w:val="243F60" w:themeColor="accent1" w:themeShade="7F"/>
                      <w:sz w:val="20"/>
                      <w:szCs w:val="20"/>
                    </w:rPr>
                  </w:pPr>
                  <w:r>
                    <w:rPr>
                      <w:b w:val="0"/>
                      <w:sz w:val="20"/>
                      <w:szCs w:val="20"/>
                    </w:rPr>
                    <w:t>Simon Bennetts</w:t>
                  </w:r>
                </w:p>
                <w:p w14:paraId="37BB41EB" w14:textId="77777777" w:rsidR="00024EFB" w:rsidRPr="00CC7F7B" w:rsidRDefault="00024EFB" w:rsidP="00BD7EC2">
                  <w:pPr>
                    <w:pStyle w:val="C-Head-Top"/>
                    <w:numPr>
                      <w:ilvl w:val="0"/>
                      <w:numId w:val="18"/>
                    </w:numPr>
                    <w:spacing w:after="40"/>
                    <w:ind w:left="714" w:hanging="357"/>
                    <w:rPr>
                      <w:sz w:val="20"/>
                      <w:szCs w:val="20"/>
                    </w:rPr>
                  </w:pPr>
                  <w:r>
                    <w:rPr>
                      <w:b w:val="0"/>
                      <w:sz w:val="20"/>
                      <w:szCs w:val="20"/>
                    </w:rPr>
                    <w:t>Tom Brennan</w:t>
                  </w:r>
                </w:p>
                <w:p w14:paraId="25DC9303" w14:textId="77777777" w:rsidR="00024EFB" w:rsidRDefault="00024EFB" w:rsidP="00BD7EC2">
                  <w:pPr>
                    <w:pStyle w:val="C-Head-Top"/>
                    <w:numPr>
                      <w:ilvl w:val="0"/>
                      <w:numId w:val="18"/>
                    </w:numPr>
                    <w:spacing w:after="40"/>
                    <w:ind w:left="714" w:hanging="357"/>
                    <w:rPr>
                      <w:ins w:id="1122" w:author="Colin Watson" w:date="2015-06-04T13:58:00Z"/>
                      <w:b w:val="0"/>
                      <w:sz w:val="20"/>
                      <w:szCs w:val="20"/>
                    </w:rPr>
                  </w:pPr>
                  <w:r w:rsidRPr="00CC7F7B">
                    <w:rPr>
                      <w:b w:val="0"/>
                      <w:sz w:val="20"/>
                      <w:szCs w:val="20"/>
                    </w:rPr>
                    <w:t>Fabio Cerullo</w:t>
                  </w:r>
                </w:p>
                <w:p w14:paraId="79DF74E8" w14:textId="0C0D5383" w:rsidR="00024EFB" w:rsidRDefault="00024EFB" w:rsidP="00BD7EC2">
                  <w:pPr>
                    <w:pStyle w:val="C-Head-Top"/>
                    <w:numPr>
                      <w:ilvl w:val="0"/>
                      <w:numId w:val="18"/>
                    </w:numPr>
                    <w:spacing w:after="40"/>
                    <w:ind w:left="714" w:hanging="357"/>
                    <w:rPr>
                      <w:ins w:id="1123" w:author="Colin Watson" w:date="2015-06-04T13:59:00Z"/>
                      <w:b w:val="0"/>
                      <w:sz w:val="20"/>
                      <w:szCs w:val="20"/>
                    </w:rPr>
                  </w:pPr>
                  <w:ins w:id="1124" w:author="Colin Watson" w:date="2015-06-04T13:58:00Z">
                    <w:r w:rsidRPr="00977290">
                      <w:rPr>
                        <w:b w:val="0"/>
                        <w:sz w:val="20"/>
                        <w:szCs w:val="20"/>
                      </w:rPr>
                      <w:t>Oana Cornea</w:t>
                    </w:r>
                  </w:ins>
                </w:p>
                <w:p w14:paraId="75CB32A7" w14:textId="77777777" w:rsidR="00024EFB" w:rsidRDefault="00024EFB" w:rsidP="00A926F6">
                  <w:pPr>
                    <w:pStyle w:val="C-Head-Top"/>
                    <w:numPr>
                      <w:ilvl w:val="0"/>
                      <w:numId w:val="18"/>
                    </w:numPr>
                    <w:spacing w:after="40"/>
                    <w:ind w:left="714" w:hanging="357"/>
                    <w:rPr>
                      <w:ins w:id="1125" w:author="Colin Watson" w:date="2016-05-20T13:59:00Z"/>
                      <w:b w:val="0"/>
                      <w:sz w:val="20"/>
                      <w:szCs w:val="20"/>
                    </w:rPr>
                  </w:pPr>
                  <w:ins w:id="1126" w:author="Colin Watson" w:date="2015-06-04T13:59:00Z">
                    <w:r w:rsidRPr="00A926F6">
                      <w:rPr>
                        <w:b w:val="0"/>
                        <w:sz w:val="20"/>
                        <w:szCs w:val="20"/>
                      </w:rPr>
                      <w:t>Johanna Curiel</w:t>
                    </w:r>
                  </w:ins>
                </w:p>
                <w:p w14:paraId="09E045AC" w14:textId="7BDD8B08" w:rsidR="00024EFB" w:rsidRPr="00A926F6" w:rsidRDefault="00024EFB" w:rsidP="00A926F6">
                  <w:pPr>
                    <w:pStyle w:val="C-Head-Top"/>
                    <w:numPr>
                      <w:ilvl w:val="0"/>
                      <w:numId w:val="18"/>
                    </w:numPr>
                    <w:spacing w:after="40"/>
                    <w:ind w:left="714" w:hanging="357"/>
                    <w:rPr>
                      <w:ins w:id="1127" w:author="Colin Watson" w:date="2015-06-04T13:59:00Z"/>
                      <w:b w:val="0"/>
                      <w:sz w:val="20"/>
                      <w:szCs w:val="20"/>
                    </w:rPr>
                  </w:pPr>
                  <w:ins w:id="1128" w:author="Colin Watson" w:date="2016-05-20T13:59:00Z">
                    <w:r>
                      <w:rPr>
                        <w:b w:val="0"/>
                        <w:sz w:val="20"/>
                        <w:szCs w:val="20"/>
                      </w:rPr>
                      <w:t>Todd Dahl</w:t>
                    </w:r>
                  </w:ins>
                </w:p>
                <w:p w14:paraId="0F633991" w14:textId="77777777" w:rsidR="00024EFB" w:rsidRPr="00A926F6" w:rsidRDefault="00024EFB" w:rsidP="00A926F6">
                  <w:pPr>
                    <w:pStyle w:val="C-Head-Top"/>
                    <w:numPr>
                      <w:ilvl w:val="0"/>
                      <w:numId w:val="18"/>
                    </w:numPr>
                    <w:spacing w:after="40"/>
                    <w:ind w:left="714" w:hanging="357"/>
                    <w:rPr>
                      <w:ins w:id="1129" w:author="Colin Watson" w:date="2015-06-04T13:59:00Z"/>
                      <w:b w:val="0"/>
                      <w:sz w:val="20"/>
                      <w:szCs w:val="20"/>
                    </w:rPr>
                  </w:pPr>
                  <w:ins w:id="1130" w:author="Colin Watson" w:date="2015-06-04T13:59:00Z">
                    <w:r w:rsidRPr="00A926F6">
                      <w:rPr>
                        <w:b w:val="0"/>
                        <w:sz w:val="20"/>
                        <w:szCs w:val="20"/>
                      </w:rPr>
                      <w:t>Luis Enriquez</w:t>
                    </w:r>
                  </w:ins>
                </w:p>
                <w:p w14:paraId="1AC1A5BF" w14:textId="682B86EC" w:rsidR="00024EFB" w:rsidRDefault="00024EFB" w:rsidP="00433538">
                  <w:pPr>
                    <w:pStyle w:val="C-Head-Top"/>
                    <w:numPr>
                      <w:ilvl w:val="0"/>
                      <w:numId w:val="18"/>
                    </w:numPr>
                    <w:spacing w:after="40"/>
                    <w:ind w:left="714" w:hanging="357"/>
                    <w:rPr>
                      <w:ins w:id="1131" w:author="Colin Watson" w:date="2016-05-20T14:00:00Z"/>
                      <w:b w:val="0"/>
                      <w:sz w:val="20"/>
                      <w:szCs w:val="20"/>
                    </w:rPr>
                  </w:pPr>
                  <w:ins w:id="1132" w:author="Colin Watson" w:date="2015-06-04T13:59:00Z">
                    <w:r w:rsidRPr="00A926F6">
                      <w:rPr>
                        <w:b w:val="0"/>
                        <w:sz w:val="20"/>
                        <w:szCs w:val="20"/>
                      </w:rPr>
                      <w:t>Ken Ferris</w:t>
                    </w:r>
                  </w:ins>
                </w:p>
                <w:p w14:paraId="102EAFFE" w14:textId="57CD40FE" w:rsidR="00024EFB" w:rsidRDefault="00024EFB" w:rsidP="00433538">
                  <w:pPr>
                    <w:pStyle w:val="C-Head-Top"/>
                    <w:numPr>
                      <w:ilvl w:val="0"/>
                      <w:numId w:val="18"/>
                    </w:numPr>
                    <w:spacing w:after="40"/>
                    <w:ind w:left="714" w:hanging="357"/>
                    <w:rPr>
                      <w:ins w:id="1133" w:author="Colin Watson" w:date="2015-06-12T14:53:00Z"/>
                      <w:b w:val="0"/>
                      <w:sz w:val="20"/>
                      <w:szCs w:val="20"/>
                    </w:rPr>
                  </w:pPr>
                  <w:ins w:id="1134" w:author="Colin Watson" w:date="2016-05-20T14:00:00Z">
                    <w:r w:rsidRPr="00024EFB">
                      <w:rPr>
                        <w:b w:val="0"/>
                        <w:sz w:val="20"/>
                        <w:szCs w:val="20"/>
                        <w:lang w:val="en-US"/>
                      </w:rPr>
                      <w:t>Darío De Filippis</w:t>
                    </w:r>
                  </w:ins>
                </w:p>
                <w:p w14:paraId="48C4B8FB" w14:textId="313358C7" w:rsidR="00024EFB" w:rsidRPr="00024EFB" w:rsidRDefault="00024EFB" w:rsidP="0035045B">
                  <w:pPr>
                    <w:pStyle w:val="C-Head-Top"/>
                    <w:spacing w:after="40"/>
                    <w:ind w:left="714"/>
                    <w:rPr>
                      <w:rFonts w:eastAsiaTheme="majorEastAsia" w:cstheme="majorBidi"/>
                      <w:b w:val="0"/>
                      <w:bCs/>
                      <w:color w:val="243F60" w:themeColor="accent1" w:themeShade="7F"/>
                      <w:sz w:val="20"/>
                      <w:szCs w:val="20"/>
                    </w:rPr>
                  </w:pPr>
                </w:p>
              </w:tc>
              <w:tc>
                <w:tcPr>
                  <w:tcW w:w="2584" w:type="dxa"/>
                </w:tcPr>
                <w:p w14:paraId="453E8E40" w14:textId="77777777" w:rsidR="00024EFB" w:rsidRPr="00433538" w:rsidRDefault="00024EFB" w:rsidP="0035045B">
                  <w:pPr>
                    <w:pStyle w:val="C-Head-Top"/>
                    <w:numPr>
                      <w:ilvl w:val="0"/>
                      <w:numId w:val="18"/>
                    </w:numPr>
                    <w:spacing w:after="40"/>
                    <w:ind w:left="527" w:hanging="357"/>
                    <w:rPr>
                      <w:ins w:id="1135" w:author="Colin Watson" w:date="2016-05-20T14:02:00Z"/>
                      <w:b w:val="0"/>
                      <w:sz w:val="20"/>
                      <w:szCs w:val="20"/>
                    </w:rPr>
                  </w:pPr>
                  <w:ins w:id="1136" w:author="Colin Watson" w:date="2016-05-20T14:02:00Z">
                    <w:r w:rsidRPr="00433538">
                      <w:rPr>
                        <w:b w:val="0"/>
                        <w:sz w:val="20"/>
                        <w:szCs w:val="20"/>
                      </w:rPr>
                      <w:t>Sebastien Gioria</w:t>
                    </w:r>
                  </w:ins>
                </w:p>
                <w:p w14:paraId="0BE3FFE6" w14:textId="77777777" w:rsidR="00024EFB" w:rsidRPr="00604DF4" w:rsidRDefault="00024EFB" w:rsidP="0035045B">
                  <w:pPr>
                    <w:pStyle w:val="C-Head-Top"/>
                    <w:numPr>
                      <w:ilvl w:val="0"/>
                      <w:numId w:val="18"/>
                    </w:numPr>
                    <w:spacing w:after="40"/>
                    <w:ind w:left="527" w:hanging="357"/>
                    <w:rPr>
                      <w:ins w:id="1137" w:author="Colin Watson" w:date="2016-05-20T14:02:00Z"/>
                      <w:rFonts w:eastAsiaTheme="majorEastAsia" w:cstheme="majorBidi"/>
                      <w:b w:val="0"/>
                      <w:bCs/>
                      <w:color w:val="243F60" w:themeColor="accent1" w:themeShade="7F"/>
                      <w:sz w:val="20"/>
                      <w:szCs w:val="20"/>
                    </w:rPr>
                  </w:pPr>
                  <w:ins w:id="1138" w:author="Colin Watson" w:date="2016-05-20T14:02:00Z">
                    <w:r w:rsidRPr="00D636D7">
                      <w:rPr>
                        <w:b w:val="0"/>
                        <w:sz w:val="20"/>
                        <w:szCs w:val="20"/>
                      </w:rPr>
                      <w:t>Tobias Gondrom</w:t>
                    </w:r>
                  </w:ins>
                </w:p>
                <w:p w14:paraId="44DCDB71" w14:textId="77777777" w:rsidR="00024EFB" w:rsidRPr="00373831" w:rsidRDefault="00024EFB" w:rsidP="0035045B">
                  <w:pPr>
                    <w:pStyle w:val="C-Head-Top"/>
                    <w:numPr>
                      <w:ilvl w:val="0"/>
                      <w:numId w:val="18"/>
                    </w:numPr>
                    <w:spacing w:after="40"/>
                    <w:ind w:left="527" w:hanging="357"/>
                    <w:rPr>
                      <w:ins w:id="1139" w:author="Colin Watson" w:date="2016-05-20T14:02:00Z"/>
                      <w:rFonts w:eastAsiaTheme="majorEastAsia" w:cstheme="majorBidi"/>
                      <w:b w:val="0"/>
                      <w:bCs/>
                      <w:color w:val="243F60" w:themeColor="accent1" w:themeShade="7F"/>
                      <w:sz w:val="20"/>
                      <w:szCs w:val="20"/>
                    </w:rPr>
                  </w:pPr>
                  <w:ins w:id="1140" w:author="Colin Watson" w:date="2016-05-20T14:02:00Z">
                    <w:r w:rsidRPr="00A926F6">
                      <w:rPr>
                        <w:rFonts w:eastAsiaTheme="majorEastAsia" w:cstheme="majorBidi"/>
                        <w:b w:val="0"/>
                        <w:bCs/>
                        <w:color w:val="243F60" w:themeColor="accent1" w:themeShade="7F"/>
                        <w:sz w:val="20"/>
                        <w:szCs w:val="20"/>
                      </w:rPr>
                      <w:t>Timo Goosen</w:t>
                    </w:r>
                  </w:ins>
                </w:p>
                <w:p w14:paraId="2E67960E" w14:textId="77777777" w:rsidR="00024EFB" w:rsidRPr="0035045B" w:rsidRDefault="00024EFB" w:rsidP="0035045B">
                  <w:pPr>
                    <w:pStyle w:val="C-Head-Top"/>
                    <w:numPr>
                      <w:ilvl w:val="0"/>
                      <w:numId w:val="18"/>
                    </w:numPr>
                    <w:spacing w:after="40"/>
                    <w:ind w:left="527" w:hanging="357"/>
                    <w:rPr>
                      <w:ins w:id="1141" w:author="Colin Watson" w:date="2016-05-20T14:02:00Z"/>
                      <w:rFonts w:eastAsiaTheme="majorEastAsia" w:cstheme="majorBidi"/>
                      <w:b w:val="0"/>
                      <w:bCs/>
                      <w:color w:val="243F60" w:themeColor="accent1" w:themeShade="7F"/>
                      <w:sz w:val="20"/>
                      <w:szCs w:val="20"/>
                    </w:rPr>
                  </w:pPr>
                  <w:ins w:id="1142" w:author="Colin Watson" w:date="2016-05-20T14:02:00Z">
                    <w:r w:rsidRPr="00D636D7">
                      <w:rPr>
                        <w:b w:val="0"/>
                        <w:sz w:val="20"/>
                        <w:szCs w:val="20"/>
                      </w:rPr>
                      <w:t>Anthony Harrison</w:t>
                    </w:r>
                    <w:r w:rsidRPr="00A926F6">
                      <w:rPr>
                        <w:b w:val="0"/>
                        <w:sz w:val="20"/>
                        <w:szCs w:val="20"/>
                      </w:rPr>
                      <w:t xml:space="preserve"> </w:t>
                    </w:r>
                  </w:ins>
                </w:p>
                <w:p w14:paraId="1BA078BA" w14:textId="56F45247" w:rsidR="00024EFB" w:rsidRPr="0035045B" w:rsidRDefault="00024EFB" w:rsidP="0035045B">
                  <w:pPr>
                    <w:pStyle w:val="C-Head-Top"/>
                    <w:numPr>
                      <w:ilvl w:val="0"/>
                      <w:numId w:val="18"/>
                    </w:numPr>
                    <w:spacing w:after="40"/>
                    <w:ind w:left="527" w:hanging="357"/>
                    <w:rPr>
                      <w:ins w:id="1143" w:author="Colin Watson" w:date="2016-05-20T14:01:00Z"/>
                      <w:rFonts w:eastAsiaTheme="majorEastAsia" w:cstheme="majorBidi"/>
                      <w:b w:val="0"/>
                      <w:bCs/>
                      <w:color w:val="243F60" w:themeColor="accent1" w:themeShade="7F"/>
                      <w:sz w:val="20"/>
                      <w:szCs w:val="20"/>
                    </w:rPr>
                  </w:pPr>
                  <w:ins w:id="1144" w:author="Colin Watson" w:date="2016-05-20T14:01:00Z">
                    <w:r w:rsidRPr="00A926F6">
                      <w:rPr>
                        <w:b w:val="0"/>
                        <w:sz w:val="20"/>
                        <w:szCs w:val="20"/>
                      </w:rPr>
                      <w:t>John Herrlin</w:t>
                    </w:r>
                  </w:ins>
                </w:p>
                <w:p w14:paraId="0BEB1D83" w14:textId="76443828" w:rsidR="00024EFB" w:rsidRDefault="00024EFB" w:rsidP="0035045B">
                  <w:pPr>
                    <w:pStyle w:val="C-Head-Top"/>
                    <w:numPr>
                      <w:ilvl w:val="0"/>
                      <w:numId w:val="18"/>
                    </w:numPr>
                    <w:spacing w:after="40"/>
                    <w:ind w:left="527" w:hanging="357"/>
                    <w:rPr>
                      <w:ins w:id="1145" w:author="Colin Watson" w:date="2015-06-04T14:00:00Z"/>
                      <w:rFonts w:eastAsiaTheme="majorEastAsia" w:cstheme="majorBidi"/>
                      <w:b w:val="0"/>
                      <w:bCs/>
                      <w:color w:val="243F60" w:themeColor="accent1" w:themeShade="7F"/>
                      <w:sz w:val="20"/>
                      <w:szCs w:val="20"/>
                    </w:rPr>
                  </w:pPr>
                  <w:r w:rsidRPr="00BD7EC2">
                    <w:rPr>
                      <w:rFonts w:eastAsiaTheme="majorEastAsia" w:cstheme="majorBidi"/>
                      <w:b w:val="0"/>
                      <w:bCs/>
                      <w:color w:val="243F60" w:themeColor="accent1" w:themeShade="7F"/>
                      <w:sz w:val="20"/>
                      <w:szCs w:val="20"/>
                    </w:rPr>
                    <w:t>Jerry Hoff</w:t>
                  </w:r>
                </w:p>
                <w:p w14:paraId="384F0610" w14:textId="77777777" w:rsidR="00024EFB" w:rsidRPr="00A926F6" w:rsidRDefault="00024EFB" w:rsidP="0035045B">
                  <w:pPr>
                    <w:pStyle w:val="C-Head-Top"/>
                    <w:numPr>
                      <w:ilvl w:val="0"/>
                      <w:numId w:val="18"/>
                    </w:numPr>
                    <w:spacing w:after="40"/>
                    <w:ind w:left="527" w:hanging="357"/>
                    <w:rPr>
                      <w:ins w:id="1146" w:author="Colin Watson" w:date="2015-06-04T14:00:00Z"/>
                      <w:rFonts w:eastAsiaTheme="majorEastAsia" w:cstheme="majorBidi"/>
                      <w:b w:val="0"/>
                      <w:bCs/>
                      <w:color w:val="243F60" w:themeColor="accent1" w:themeShade="7F"/>
                      <w:sz w:val="20"/>
                      <w:szCs w:val="20"/>
                    </w:rPr>
                  </w:pPr>
                  <w:ins w:id="1147" w:author="Colin Watson" w:date="2015-06-04T14:00:00Z">
                    <w:r w:rsidRPr="00A926F6">
                      <w:rPr>
                        <w:rFonts w:eastAsiaTheme="majorEastAsia" w:cstheme="majorBidi"/>
                        <w:b w:val="0"/>
                        <w:bCs/>
                        <w:color w:val="243F60" w:themeColor="accent1" w:themeShade="7F"/>
                        <w:sz w:val="20"/>
                        <w:szCs w:val="20"/>
                      </w:rPr>
                      <w:t>Marios Kourtesis</w:t>
                    </w:r>
                  </w:ins>
                </w:p>
                <w:p w14:paraId="08781F4B" w14:textId="4AA86975" w:rsidR="00024EFB" w:rsidRPr="00D636D7" w:rsidRDefault="00024EFB" w:rsidP="0035045B">
                  <w:pPr>
                    <w:pStyle w:val="C-Head-Top"/>
                    <w:numPr>
                      <w:ilvl w:val="0"/>
                      <w:numId w:val="18"/>
                    </w:numPr>
                    <w:spacing w:after="40"/>
                    <w:ind w:left="527" w:hanging="357"/>
                    <w:rPr>
                      <w:rFonts w:eastAsiaTheme="majorEastAsia" w:cstheme="majorBidi"/>
                      <w:b w:val="0"/>
                      <w:bCs/>
                      <w:color w:val="243F60" w:themeColor="accent1" w:themeShade="7F"/>
                      <w:sz w:val="20"/>
                      <w:szCs w:val="20"/>
                    </w:rPr>
                  </w:pPr>
                  <w:ins w:id="1148" w:author="Colin Watson" w:date="2015-06-04T14:00:00Z">
                    <w:r w:rsidRPr="00A926F6">
                      <w:rPr>
                        <w:rFonts w:eastAsiaTheme="majorEastAsia" w:cstheme="majorBidi"/>
                        <w:b w:val="0"/>
                        <w:bCs/>
                        <w:color w:val="243F60" w:themeColor="accent1" w:themeShade="7F"/>
                        <w:sz w:val="20"/>
                        <w:szCs w:val="20"/>
                      </w:rPr>
                      <w:t>Antonis Manaras</w:t>
                    </w:r>
                  </w:ins>
                </w:p>
                <w:p w14:paraId="2C7BC545" w14:textId="77777777" w:rsidR="00024EFB" w:rsidRPr="00D636D7" w:rsidRDefault="00024EFB" w:rsidP="0035045B">
                  <w:pPr>
                    <w:pStyle w:val="C-Head-Top"/>
                    <w:numPr>
                      <w:ilvl w:val="0"/>
                      <w:numId w:val="18"/>
                    </w:numPr>
                    <w:spacing w:after="40"/>
                    <w:ind w:left="527" w:hanging="357"/>
                    <w:rPr>
                      <w:ins w:id="1149" w:author="Colin Watson" w:date="2016-05-20T14:02:00Z"/>
                      <w:rFonts w:eastAsiaTheme="majorEastAsia" w:cstheme="majorBidi"/>
                      <w:b w:val="0"/>
                      <w:bCs/>
                      <w:color w:val="243F60" w:themeColor="accent1" w:themeShade="7F"/>
                      <w:sz w:val="20"/>
                      <w:szCs w:val="20"/>
                    </w:rPr>
                  </w:pPr>
                  <w:ins w:id="1150" w:author="Colin Watson" w:date="2016-05-20T14:02:00Z">
                    <w:r>
                      <w:rPr>
                        <w:b w:val="0"/>
                        <w:sz w:val="20"/>
                        <w:szCs w:val="20"/>
                      </w:rPr>
                      <w:t>Jim Manico</w:t>
                    </w:r>
                  </w:ins>
                </w:p>
                <w:p w14:paraId="3DF95AF0" w14:textId="77777777" w:rsidR="00024EFB" w:rsidRDefault="00024EFB" w:rsidP="0035045B">
                  <w:pPr>
                    <w:pStyle w:val="C-Head-Top"/>
                    <w:ind w:left="720"/>
                    <w:rPr>
                      <w:sz w:val="20"/>
                      <w:szCs w:val="20"/>
                    </w:rPr>
                  </w:pPr>
                </w:p>
              </w:tc>
              <w:tc>
                <w:tcPr>
                  <w:tcW w:w="2584" w:type="dxa"/>
                </w:tcPr>
                <w:p w14:paraId="074C5D50" w14:textId="77777777" w:rsidR="00024EFB" w:rsidRPr="00D636D7" w:rsidRDefault="00024EFB" w:rsidP="00FD0E7A">
                  <w:pPr>
                    <w:pStyle w:val="C-Head-Top"/>
                    <w:numPr>
                      <w:ilvl w:val="0"/>
                      <w:numId w:val="18"/>
                    </w:numPr>
                    <w:spacing w:after="40"/>
                    <w:ind w:left="494" w:hanging="357"/>
                    <w:rPr>
                      <w:ins w:id="1151" w:author="Colin Watson" w:date="2016-05-20T14:02:00Z"/>
                      <w:rFonts w:eastAsiaTheme="majorEastAsia" w:cstheme="majorBidi"/>
                      <w:b w:val="0"/>
                      <w:bCs/>
                      <w:color w:val="243F60" w:themeColor="accent1" w:themeShade="7F"/>
                      <w:sz w:val="20"/>
                      <w:szCs w:val="20"/>
                    </w:rPr>
                  </w:pPr>
                  <w:ins w:id="1152" w:author="Colin Watson" w:date="2016-05-20T14:02:00Z">
                    <w:r>
                      <w:rPr>
                        <w:b w:val="0"/>
                        <w:sz w:val="20"/>
                        <w:szCs w:val="20"/>
                      </w:rPr>
                      <w:t>Mark Miller</w:t>
                    </w:r>
                  </w:ins>
                </w:p>
                <w:p w14:paraId="17A47BF0" w14:textId="77777777" w:rsidR="00024EFB" w:rsidRPr="00604DF4" w:rsidRDefault="00024EFB" w:rsidP="00FD0E7A">
                  <w:pPr>
                    <w:pStyle w:val="C-Head-Top"/>
                    <w:numPr>
                      <w:ilvl w:val="0"/>
                      <w:numId w:val="18"/>
                    </w:numPr>
                    <w:spacing w:after="40"/>
                    <w:ind w:left="494" w:hanging="357"/>
                    <w:rPr>
                      <w:ins w:id="1153" w:author="Colin Watson" w:date="2016-05-20T14:02:00Z"/>
                      <w:rFonts w:eastAsiaTheme="majorEastAsia" w:cstheme="majorBidi"/>
                      <w:b w:val="0"/>
                      <w:bCs/>
                      <w:color w:val="243F60" w:themeColor="accent1" w:themeShade="7F"/>
                      <w:sz w:val="20"/>
                      <w:szCs w:val="20"/>
                    </w:rPr>
                  </w:pPr>
                  <w:ins w:id="1154" w:author="Colin Watson" w:date="2016-05-20T14:02:00Z">
                    <w:r>
                      <w:rPr>
                        <w:b w:val="0"/>
                        <w:sz w:val="20"/>
                        <w:szCs w:val="20"/>
                      </w:rPr>
                      <w:t>Cam Morris</w:t>
                    </w:r>
                  </w:ins>
                </w:p>
                <w:p w14:paraId="1C3370AB" w14:textId="77777777" w:rsidR="00024EFB" w:rsidRPr="00604DF4" w:rsidRDefault="00024EFB" w:rsidP="00FD0E7A">
                  <w:pPr>
                    <w:pStyle w:val="C-Head-Top"/>
                    <w:numPr>
                      <w:ilvl w:val="0"/>
                      <w:numId w:val="18"/>
                    </w:numPr>
                    <w:spacing w:after="40"/>
                    <w:ind w:left="494" w:hanging="357"/>
                    <w:rPr>
                      <w:ins w:id="1155" w:author="Colin Watson" w:date="2016-05-20T14:02:00Z"/>
                      <w:rFonts w:eastAsiaTheme="majorEastAsia" w:cstheme="majorBidi"/>
                      <w:b w:val="0"/>
                      <w:bCs/>
                      <w:color w:val="243F60" w:themeColor="accent1" w:themeShade="7F"/>
                      <w:sz w:val="20"/>
                      <w:szCs w:val="20"/>
                    </w:rPr>
                  </w:pPr>
                  <w:ins w:id="1156" w:author="Colin Watson" w:date="2016-05-20T14:02:00Z">
                    <w:r w:rsidRPr="00024EFB">
                      <w:rPr>
                        <w:rFonts w:eastAsiaTheme="majorEastAsia" w:cstheme="majorBidi"/>
                        <w:b w:val="0"/>
                        <w:bCs/>
                        <w:color w:val="243F60" w:themeColor="accent1" w:themeShade="7F"/>
                        <w:sz w:val="20"/>
                        <w:szCs w:val="20"/>
                        <w:lang w:val="en-US"/>
                      </w:rPr>
                      <w:t>Susana Romaniz</w:t>
                    </w:r>
                  </w:ins>
                </w:p>
                <w:p w14:paraId="7C7618B9" w14:textId="77777777" w:rsidR="00024EFB" w:rsidRPr="00A926F6" w:rsidRDefault="00024EFB" w:rsidP="00FD0E7A">
                  <w:pPr>
                    <w:pStyle w:val="C-Head-Top"/>
                    <w:numPr>
                      <w:ilvl w:val="0"/>
                      <w:numId w:val="18"/>
                    </w:numPr>
                    <w:spacing w:after="40"/>
                    <w:ind w:left="494" w:hanging="357"/>
                    <w:rPr>
                      <w:ins w:id="1157" w:author="Colin Watson" w:date="2016-05-20T14:02:00Z"/>
                      <w:rFonts w:eastAsiaTheme="majorEastAsia" w:cstheme="majorBidi"/>
                      <w:b w:val="0"/>
                      <w:bCs/>
                      <w:color w:val="243F60" w:themeColor="accent1" w:themeShade="7F"/>
                      <w:sz w:val="20"/>
                      <w:szCs w:val="20"/>
                    </w:rPr>
                  </w:pPr>
                  <w:ins w:id="1158" w:author="Colin Watson" w:date="2016-05-20T14:02:00Z">
                    <w:r w:rsidRPr="00A926F6">
                      <w:rPr>
                        <w:rFonts w:eastAsiaTheme="majorEastAsia" w:cstheme="majorBidi"/>
                        <w:b w:val="0"/>
                        <w:bCs/>
                        <w:color w:val="243F60" w:themeColor="accent1" w:themeShade="7F"/>
                        <w:sz w:val="20"/>
                        <w:szCs w:val="20"/>
                      </w:rPr>
                      <w:t>Ravishankar Sahadevan</w:t>
                    </w:r>
                  </w:ins>
                </w:p>
                <w:p w14:paraId="599F71C8" w14:textId="77777777" w:rsidR="00024EFB" w:rsidRPr="00D636D7" w:rsidRDefault="00024EFB" w:rsidP="00FD0E7A">
                  <w:pPr>
                    <w:pStyle w:val="C-Head-Top"/>
                    <w:numPr>
                      <w:ilvl w:val="0"/>
                      <w:numId w:val="18"/>
                    </w:numPr>
                    <w:spacing w:after="40"/>
                    <w:ind w:left="494" w:hanging="357"/>
                    <w:rPr>
                      <w:ins w:id="1159" w:author="Colin Watson" w:date="2016-05-20T14:02:00Z"/>
                      <w:rFonts w:eastAsiaTheme="majorEastAsia" w:cstheme="majorBidi"/>
                      <w:b w:val="0"/>
                      <w:bCs/>
                      <w:color w:val="243F60" w:themeColor="accent1" w:themeShade="7F"/>
                      <w:sz w:val="20"/>
                      <w:szCs w:val="20"/>
                    </w:rPr>
                  </w:pPr>
                  <w:ins w:id="1160" w:author="Colin Watson" w:date="2016-05-20T14:02:00Z">
                    <w:r w:rsidRPr="00A926F6">
                      <w:rPr>
                        <w:rFonts w:eastAsiaTheme="majorEastAsia" w:cstheme="majorBidi"/>
                        <w:b w:val="0"/>
                        <w:bCs/>
                        <w:color w:val="243F60" w:themeColor="accent1" w:themeShade="7F"/>
                        <w:sz w:val="20"/>
                        <w:szCs w:val="20"/>
                      </w:rPr>
                      <w:t>Tao Sauvage</w:t>
                    </w:r>
                  </w:ins>
                </w:p>
                <w:p w14:paraId="54DCFA2B" w14:textId="77777777" w:rsidR="00024EFB" w:rsidRPr="00AD263E" w:rsidRDefault="00024EFB" w:rsidP="00FD0E7A">
                  <w:pPr>
                    <w:pStyle w:val="C-Head-Top"/>
                    <w:numPr>
                      <w:ilvl w:val="0"/>
                      <w:numId w:val="18"/>
                    </w:numPr>
                    <w:spacing w:after="40"/>
                    <w:ind w:left="494" w:hanging="357"/>
                    <w:rPr>
                      <w:ins w:id="1161" w:author="Colin Watson" w:date="2016-05-20T14:02:00Z"/>
                      <w:rFonts w:eastAsiaTheme="majorEastAsia" w:cstheme="majorBidi"/>
                      <w:b w:val="0"/>
                      <w:bCs/>
                      <w:color w:val="243F60" w:themeColor="accent1" w:themeShade="7F"/>
                      <w:sz w:val="20"/>
                      <w:szCs w:val="20"/>
                    </w:rPr>
                  </w:pPr>
                  <w:ins w:id="1162" w:author="Colin Watson" w:date="2016-05-20T14:02:00Z">
                    <w:r>
                      <w:rPr>
                        <w:b w:val="0"/>
                        <w:sz w:val="20"/>
                        <w:szCs w:val="20"/>
                      </w:rPr>
                      <w:t>Stephen de Vries</w:t>
                    </w:r>
                  </w:ins>
                </w:p>
                <w:p w14:paraId="3C762EC5" w14:textId="77777777" w:rsidR="00024EFB" w:rsidRDefault="00024EFB" w:rsidP="00FD0E7A">
                  <w:pPr>
                    <w:pStyle w:val="C-Head-Top"/>
                    <w:numPr>
                      <w:ilvl w:val="0"/>
                      <w:numId w:val="18"/>
                    </w:numPr>
                    <w:ind w:left="494" w:hanging="357"/>
                    <w:rPr>
                      <w:ins w:id="1163" w:author="Colin Watson" w:date="2016-05-20T14:02:00Z"/>
                      <w:b w:val="0"/>
                      <w:sz w:val="20"/>
                      <w:szCs w:val="20"/>
                    </w:rPr>
                  </w:pPr>
                  <w:ins w:id="1164" w:author="Colin Watson" w:date="2016-05-20T14:02:00Z">
                    <w:r>
                      <w:rPr>
                        <w:b w:val="0"/>
                        <w:sz w:val="20"/>
                        <w:szCs w:val="20"/>
                      </w:rPr>
                      <w:t>Colin Watson</w:t>
                    </w:r>
                  </w:ins>
                </w:p>
                <w:p w14:paraId="2BA4067D" w14:textId="77777777" w:rsidR="00024EFB" w:rsidRPr="00A926F6" w:rsidRDefault="00024EFB" w:rsidP="0035045B">
                  <w:pPr>
                    <w:pStyle w:val="C-Head-Top"/>
                    <w:spacing w:after="40"/>
                    <w:ind w:left="714"/>
                    <w:rPr>
                      <w:ins w:id="1165" w:author="Colin Watson" w:date="2016-05-20T14:02:00Z"/>
                      <w:b w:val="0"/>
                      <w:sz w:val="20"/>
                      <w:szCs w:val="20"/>
                    </w:rPr>
                  </w:pPr>
                </w:p>
              </w:tc>
            </w:tr>
          </w:tbl>
          <w:p w14:paraId="71E34941" w14:textId="77777777" w:rsidR="00A03624" w:rsidRDefault="00A03624" w:rsidP="00AA194A">
            <w:pPr>
              <w:pStyle w:val="C-Head-Top"/>
              <w:rPr>
                <w:b w:val="0"/>
                <w:sz w:val="20"/>
                <w:szCs w:val="20"/>
              </w:rPr>
            </w:pPr>
          </w:p>
          <w:p w14:paraId="69F921B5" w14:textId="5B862F16" w:rsidR="00373831" w:rsidRDefault="00373831" w:rsidP="00D636D7">
            <w:pPr>
              <w:pStyle w:val="C-Head-Top"/>
              <w:numPr>
                <w:ilvl w:val="0"/>
                <w:numId w:val="19"/>
              </w:numPr>
              <w:rPr>
                <w:b w:val="0"/>
                <w:sz w:val="20"/>
                <w:szCs w:val="20"/>
              </w:rPr>
            </w:pPr>
            <w:r>
              <w:rPr>
                <w:b w:val="0"/>
                <w:sz w:val="20"/>
                <w:szCs w:val="20"/>
              </w:rPr>
              <w:t>OWASP’s hard-working employees</w:t>
            </w:r>
            <w:ins w:id="1166" w:author="Colin Watson" w:date="2016-05-20T14:03:00Z">
              <w:r w:rsidR="003C0469">
                <w:rPr>
                  <w:b w:val="0"/>
                  <w:sz w:val="20"/>
                  <w:szCs w:val="20"/>
                </w:rPr>
                <w:t>, especially Kate Hartmann</w:t>
              </w:r>
            </w:ins>
          </w:p>
          <w:p w14:paraId="78A32E2A" w14:textId="3B766EB2" w:rsidR="00377162" w:rsidRDefault="00377162" w:rsidP="00D636D7">
            <w:pPr>
              <w:pStyle w:val="C-Head-Top"/>
              <w:numPr>
                <w:ilvl w:val="0"/>
                <w:numId w:val="19"/>
              </w:numPr>
              <w:rPr>
                <w:b w:val="0"/>
                <w:sz w:val="20"/>
                <w:szCs w:val="20"/>
              </w:rPr>
            </w:pPr>
            <w:r>
              <w:rPr>
                <w:b w:val="0"/>
                <w:sz w:val="20"/>
                <w:szCs w:val="20"/>
              </w:rPr>
              <w:t>Attendees at OWASP London, OWASP Manchester</w:t>
            </w:r>
            <w:r w:rsidR="00AF0D17">
              <w:rPr>
                <w:b w:val="0"/>
                <w:sz w:val="20"/>
                <w:szCs w:val="20"/>
              </w:rPr>
              <w:t>,</w:t>
            </w:r>
            <w:r>
              <w:rPr>
                <w:b w:val="0"/>
                <w:sz w:val="20"/>
                <w:szCs w:val="20"/>
              </w:rPr>
              <w:t xml:space="preserve"> OWASP Netherlands </w:t>
            </w:r>
            <w:r w:rsidR="00AF0D17">
              <w:rPr>
                <w:b w:val="0"/>
                <w:sz w:val="20"/>
                <w:szCs w:val="20"/>
              </w:rPr>
              <w:t xml:space="preserve">and OWASP Scotland </w:t>
            </w:r>
            <w:r>
              <w:rPr>
                <w:b w:val="0"/>
                <w:sz w:val="20"/>
                <w:szCs w:val="20"/>
              </w:rPr>
              <w:t>chapter meetings</w:t>
            </w:r>
            <w:r w:rsidR="004C7227">
              <w:rPr>
                <w:b w:val="0"/>
                <w:sz w:val="20"/>
                <w:szCs w:val="20"/>
              </w:rPr>
              <w:t>, and the London Gamification meetup,</w:t>
            </w:r>
            <w:r>
              <w:rPr>
                <w:b w:val="0"/>
                <w:sz w:val="20"/>
                <w:szCs w:val="20"/>
              </w:rPr>
              <w:t xml:space="preserve"> who made helpful suggestions and asked challenging questions</w:t>
            </w:r>
          </w:p>
          <w:p w14:paraId="377E3BA0" w14:textId="498175D6" w:rsidR="00A03624" w:rsidRPr="0035045B" w:rsidRDefault="00A03624" w:rsidP="00D636D7">
            <w:pPr>
              <w:pStyle w:val="C-Head-Top"/>
              <w:numPr>
                <w:ilvl w:val="0"/>
                <w:numId w:val="19"/>
              </w:numPr>
              <w:rPr>
                <w:ins w:id="1167" w:author="Colin Watson" w:date="2015-06-04T14:01:00Z"/>
                <w:b w:val="0"/>
              </w:rPr>
            </w:pPr>
            <w:r>
              <w:rPr>
                <w:b w:val="0"/>
                <w:sz w:val="20"/>
                <w:szCs w:val="20"/>
              </w:rPr>
              <w:t>Blackfoot UK L</w:t>
            </w:r>
            <w:r w:rsidR="00492466">
              <w:rPr>
                <w:b w:val="0"/>
                <w:sz w:val="20"/>
                <w:szCs w:val="20"/>
              </w:rPr>
              <w:t>imited</w:t>
            </w:r>
            <w:r>
              <w:rPr>
                <w:b w:val="0"/>
                <w:sz w:val="20"/>
                <w:szCs w:val="20"/>
              </w:rPr>
              <w:t xml:space="preserve"> for gifting print-ready design files and </w:t>
            </w:r>
            <w:r w:rsidR="00AF0D17">
              <w:rPr>
                <w:b w:val="0"/>
                <w:sz w:val="20"/>
                <w:szCs w:val="20"/>
              </w:rPr>
              <w:t xml:space="preserve">hundreds </w:t>
            </w:r>
            <w:r>
              <w:rPr>
                <w:b w:val="0"/>
                <w:sz w:val="20"/>
                <w:szCs w:val="20"/>
              </w:rPr>
              <w:t>of professionally printed card decks</w:t>
            </w:r>
            <w:r w:rsidR="00492466">
              <w:rPr>
                <w:b w:val="0"/>
                <w:sz w:val="20"/>
                <w:szCs w:val="20"/>
              </w:rPr>
              <w:t xml:space="preserve"> for distribution </w:t>
            </w:r>
            <w:r w:rsidR="00160C72">
              <w:rPr>
                <w:b w:val="0"/>
                <w:sz w:val="20"/>
                <w:szCs w:val="20"/>
              </w:rPr>
              <w:t xml:space="preserve">by post and </w:t>
            </w:r>
            <w:r w:rsidR="00492466">
              <w:rPr>
                <w:b w:val="0"/>
                <w:sz w:val="20"/>
                <w:szCs w:val="20"/>
              </w:rPr>
              <w:t>at OWASP chapter meetings</w:t>
            </w:r>
          </w:p>
          <w:p w14:paraId="70C5B97C" w14:textId="19E1947A" w:rsidR="002F04E0" w:rsidRDefault="00A926F6" w:rsidP="0035045B">
            <w:pPr>
              <w:pStyle w:val="C-Head-Top"/>
              <w:numPr>
                <w:ilvl w:val="0"/>
                <w:numId w:val="19"/>
              </w:numPr>
            </w:pPr>
            <w:ins w:id="1168" w:author="Colin Watson" w:date="2015-06-04T14:01:00Z">
              <w:r>
                <w:rPr>
                  <w:b w:val="0"/>
                  <w:sz w:val="20"/>
                  <w:szCs w:val="20"/>
                </w:rPr>
                <w:t>OWASP NYC for creating an OWASP box design and distributing packs at AppSec USA</w:t>
              </w:r>
            </w:ins>
            <w:ins w:id="1169" w:author="Colin Watson" w:date="2015-06-04T14:02:00Z">
              <w:r>
                <w:rPr>
                  <w:b w:val="0"/>
                  <w:sz w:val="20"/>
                  <w:szCs w:val="20"/>
                </w:rPr>
                <w:t xml:space="preserve"> 2014</w:t>
              </w:r>
            </w:ins>
            <w:ins w:id="1170" w:author="Colin Watson" w:date="2015-06-04T14:01:00Z">
              <w:r>
                <w:rPr>
                  <w:b w:val="0"/>
                  <w:sz w:val="20"/>
                  <w:szCs w:val="20"/>
                </w:rPr>
                <w:t>.</w:t>
              </w:r>
            </w:ins>
          </w:p>
          <w:p w14:paraId="690BD1FB" w14:textId="5BCE8C90" w:rsidR="00377162" w:rsidRPr="00012F19" w:rsidRDefault="00012F19" w:rsidP="00D636D7">
            <w:pPr>
              <w:pStyle w:val="C-Head-Middle"/>
            </w:pPr>
            <w:r>
              <w:t>P</w:t>
            </w:r>
            <w:r w:rsidR="00377162" w:rsidRPr="00012F19">
              <w:t>odcasts</w:t>
            </w:r>
            <w:r>
              <w:t xml:space="preserve"> and videos</w:t>
            </w:r>
          </w:p>
          <w:p w14:paraId="3D96D1C9" w14:textId="27FC8451" w:rsidR="00012F19" w:rsidRDefault="00012F19" w:rsidP="00D636D7">
            <w:pPr>
              <w:rPr>
                <w:rFonts w:ascii="Garamond" w:hAnsi="Garamond"/>
                <w:sz w:val="20"/>
                <w:szCs w:val="20"/>
              </w:rPr>
            </w:pPr>
            <w:r w:rsidRPr="00D636D7">
              <w:rPr>
                <w:rFonts w:ascii="Garamond" w:hAnsi="Garamond"/>
                <w:sz w:val="20"/>
                <w:szCs w:val="20"/>
              </w:rPr>
              <w:t xml:space="preserve">The following supporting </w:t>
            </w:r>
            <w:r>
              <w:rPr>
                <w:rFonts w:ascii="Garamond" w:hAnsi="Garamond"/>
                <w:sz w:val="20"/>
                <w:szCs w:val="20"/>
              </w:rPr>
              <w:t xml:space="preserve">OWASP Cornucopia </w:t>
            </w:r>
            <w:r w:rsidRPr="00D636D7">
              <w:rPr>
                <w:rFonts w:ascii="Garamond" w:hAnsi="Garamond"/>
                <w:sz w:val="20"/>
                <w:szCs w:val="20"/>
              </w:rPr>
              <w:t>resources are available online:</w:t>
            </w:r>
          </w:p>
          <w:p w14:paraId="5F0A3084" w14:textId="77777777" w:rsidR="00012F19" w:rsidRPr="00D636D7" w:rsidRDefault="00012F19" w:rsidP="00D636D7">
            <w:pPr>
              <w:rPr>
                <w:rFonts w:ascii="Garamond" w:hAnsi="Garamond"/>
                <w:sz w:val="20"/>
                <w:szCs w:val="20"/>
              </w:rPr>
            </w:pPr>
          </w:p>
          <w:p w14:paraId="5D97B5DD" w14:textId="7E0AC9D5" w:rsidR="001B1E9C" w:rsidRDefault="001B1E9C" w:rsidP="00D636D7">
            <w:pPr>
              <w:pStyle w:val="C-Head-Middle"/>
              <w:numPr>
                <w:ilvl w:val="0"/>
                <w:numId w:val="20"/>
              </w:numPr>
              <w:spacing w:before="0" w:after="120"/>
              <w:ind w:left="714" w:hanging="357"/>
              <w:rPr>
                <w:ins w:id="1171" w:author="Colin Watson" w:date="2015-06-04T13:52:00Z"/>
                <w:b w:val="0"/>
                <w:sz w:val="20"/>
                <w:szCs w:val="20"/>
              </w:rPr>
            </w:pPr>
            <w:ins w:id="1172" w:author="Colin Watson" w:date="2015-06-04T13:53:00Z">
              <w:r>
                <w:rPr>
                  <w:b w:val="0"/>
                  <w:sz w:val="20"/>
                  <w:szCs w:val="20"/>
                </w:rPr>
                <w:t xml:space="preserve">Video - </w:t>
              </w:r>
            </w:ins>
            <w:ins w:id="1173" w:author="Colin Watson" w:date="2015-06-04T13:52:00Z">
              <w:r>
                <w:rPr>
                  <w:b w:val="0"/>
                  <w:sz w:val="20"/>
                  <w:szCs w:val="20"/>
                </w:rPr>
                <w:t>Using the cards, created during AppSec EU 2015 project summit</w:t>
              </w:r>
            </w:ins>
            <w:ins w:id="1174" w:author="Colin Watson" w:date="2015-06-04T13:54:00Z">
              <w:r>
                <w:rPr>
                  <w:b w:val="0"/>
                  <w:sz w:val="20"/>
                  <w:szCs w:val="20"/>
                </w:rPr>
                <w:t>, 20</w:t>
              </w:r>
              <w:r w:rsidRPr="00876684">
                <w:rPr>
                  <w:b w:val="0"/>
                  <w:sz w:val="20"/>
                  <w:szCs w:val="20"/>
                  <w:vertAlign w:val="superscript"/>
                </w:rPr>
                <w:t>th</w:t>
              </w:r>
              <w:r>
                <w:rPr>
                  <w:b w:val="0"/>
                  <w:sz w:val="20"/>
                  <w:szCs w:val="20"/>
                </w:rPr>
                <w:t xml:space="preserve"> May 2015</w:t>
              </w:r>
            </w:ins>
            <w:ins w:id="1175" w:author="Colin Watson" w:date="2015-06-04T13:53:00Z">
              <w:r>
                <w:rPr>
                  <w:b w:val="0"/>
                  <w:sz w:val="20"/>
                  <w:szCs w:val="20"/>
                </w:rPr>
                <w:br/>
              </w:r>
            </w:ins>
            <w:ins w:id="1176" w:author="Colin Watson" w:date="2015-06-04T13:54:00Z">
              <w:r>
                <w:rPr>
                  <w:b w:val="0"/>
                  <w:sz w:val="20"/>
                  <w:szCs w:val="20"/>
                </w:rPr>
                <w:fldChar w:fldCharType="begin"/>
              </w:r>
              <w:r>
                <w:rPr>
                  <w:b w:val="0"/>
                  <w:sz w:val="20"/>
                  <w:szCs w:val="20"/>
                </w:rPr>
                <w:instrText xml:space="preserve"> HYPERLINK "https://www.youtube.com/watch?v=i5Y0akWj31k" </w:instrText>
              </w:r>
              <w:r>
                <w:rPr>
                  <w:b w:val="0"/>
                  <w:sz w:val="20"/>
                  <w:szCs w:val="20"/>
                </w:rPr>
                <w:fldChar w:fldCharType="separate"/>
              </w:r>
              <w:r w:rsidRPr="001B1E9C">
                <w:rPr>
                  <w:rStyle w:val="Hyperlink"/>
                  <w:b w:val="0"/>
                  <w:sz w:val="20"/>
                  <w:szCs w:val="20"/>
                </w:rPr>
                <w:t>https://www.youtube.com/watch?v=i5Y0akWj31k</w:t>
              </w:r>
              <w:r>
                <w:rPr>
                  <w:b w:val="0"/>
                  <w:sz w:val="20"/>
                  <w:szCs w:val="20"/>
                </w:rPr>
                <w:fldChar w:fldCharType="end"/>
              </w:r>
            </w:ins>
          </w:p>
          <w:p w14:paraId="046B1E57" w14:textId="515E3B89" w:rsidR="00377162" w:rsidRDefault="00C92D2E" w:rsidP="00D636D7">
            <w:pPr>
              <w:pStyle w:val="C-Head-Middle"/>
              <w:numPr>
                <w:ilvl w:val="0"/>
                <w:numId w:val="20"/>
              </w:numPr>
              <w:spacing w:before="0" w:after="120"/>
              <w:ind w:left="714" w:hanging="357"/>
              <w:rPr>
                <w:b w:val="0"/>
                <w:sz w:val="20"/>
                <w:szCs w:val="20"/>
              </w:rPr>
            </w:pPr>
            <w:r>
              <w:rPr>
                <w:b w:val="0"/>
                <w:sz w:val="20"/>
                <w:szCs w:val="20"/>
              </w:rPr>
              <w:t>Podcast i</w:t>
            </w:r>
            <w:r w:rsidR="00012F19">
              <w:rPr>
                <w:b w:val="0"/>
                <w:sz w:val="20"/>
                <w:szCs w:val="20"/>
              </w:rPr>
              <w:t xml:space="preserve">nterview, OWASP 24/7 </w:t>
            </w:r>
            <w:r w:rsidR="00012F19" w:rsidRPr="00D636D7">
              <w:rPr>
                <w:b w:val="0"/>
                <w:sz w:val="20"/>
                <w:szCs w:val="20"/>
              </w:rPr>
              <w:t>Podcast</w:t>
            </w:r>
            <w:r w:rsidR="00012F19">
              <w:rPr>
                <w:b w:val="0"/>
                <w:sz w:val="20"/>
                <w:szCs w:val="20"/>
              </w:rPr>
              <w:t xml:space="preserve"> channel, 21</w:t>
            </w:r>
            <w:r w:rsidR="00012F19" w:rsidRPr="00D636D7">
              <w:rPr>
                <w:b w:val="0"/>
                <w:sz w:val="20"/>
                <w:szCs w:val="20"/>
                <w:vertAlign w:val="superscript"/>
              </w:rPr>
              <w:t>st</w:t>
            </w:r>
            <w:r w:rsidR="00012F19">
              <w:rPr>
                <w:b w:val="0"/>
                <w:sz w:val="20"/>
                <w:szCs w:val="20"/>
              </w:rPr>
              <w:t xml:space="preserve"> March 2014</w:t>
            </w:r>
            <w:r w:rsidR="00012F19" w:rsidRPr="00D636D7">
              <w:rPr>
                <w:b w:val="0"/>
                <w:sz w:val="20"/>
                <w:szCs w:val="20"/>
              </w:rPr>
              <w:br/>
            </w:r>
            <w:hyperlink r:id="rId32" w:history="1">
              <w:r w:rsidR="00012F19" w:rsidRPr="00D636D7">
                <w:rPr>
                  <w:rStyle w:val="Hyperlink"/>
                  <w:b w:val="0"/>
                  <w:sz w:val="20"/>
                  <w:szCs w:val="20"/>
                </w:rPr>
                <w:t>http://trustedsoftwarealliance.com/2014/03/21/the-owasp-cornucopia-project-with-colin-watson/</w:t>
              </w:r>
            </w:hyperlink>
          </w:p>
          <w:p w14:paraId="2D5E8F29" w14:textId="01EC341C" w:rsidR="00012F19" w:rsidRDefault="00C92D2E" w:rsidP="00D636D7">
            <w:pPr>
              <w:pStyle w:val="C-Head-Middle"/>
              <w:numPr>
                <w:ilvl w:val="0"/>
                <w:numId w:val="20"/>
              </w:numPr>
              <w:spacing w:before="0" w:after="120"/>
              <w:ind w:left="714" w:hanging="357"/>
              <w:rPr>
                <w:b w:val="0"/>
                <w:sz w:val="20"/>
                <w:szCs w:val="20"/>
              </w:rPr>
            </w:pPr>
            <w:r>
              <w:rPr>
                <w:b w:val="0"/>
                <w:sz w:val="20"/>
                <w:szCs w:val="20"/>
              </w:rPr>
              <w:t>Video of p</w:t>
            </w:r>
            <w:r w:rsidR="00012F19">
              <w:rPr>
                <w:b w:val="0"/>
                <w:sz w:val="20"/>
                <w:szCs w:val="20"/>
              </w:rPr>
              <w:t xml:space="preserve">resentation, </w:t>
            </w:r>
            <w:r w:rsidR="00012F19" w:rsidRPr="00012F19">
              <w:rPr>
                <w:b w:val="0"/>
                <w:sz w:val="20"/>
                <w:szCs w:val="20"/>
              </w:rPr>
              <w:t>OWASP EU</w:t>
            </w:r>
            <w:r w:rsidR="00012F19">
              <w:rPr>
                <w:b w:val="0"/>
                <w:sz w:val="20"/>
                <w:szCs w:val="20"/>
              </w:rPr>
              <w:t xml:space="preserve"> </w:t>
            </w:r>
            <w:r w:rsidR="00012F19" w:rsidRPr="00012F19">
              <w:rPr>
                <w:b w:val="0"/>
                <w:sz w:val="20"/>
                <w:szCs w:val="20"/>
              </w:rPr>
              <w:t>Tour</w:t>
            </w:r>
            <w:ins w:id="1177" w:author="Colin Watson" w:date="2015-06-04T13:52:00Z">
              <w:r w:rsidR="001B1E9C">
                <w:rPr>
                  <w:b w:val="0"/>
                  <w:sz w:val="20"/>
                  <w:szCs w:val="20"/>
                </w:rPr>
                <w:t xml:space="preserve"> </w:t>
              </w:r>
            </w:ins>
            <w:r w:rsidR="00012F19" w:rsidRPr="00012F19">
              <w:rPr>
                <w:b w:val="0"/>
                <w:sz w:val="20"/>
                <w:szCs w:val="20"/>
              </w:rPr>
              <w:t>2013 London</w:t>
            </w:r>
            <w:r w:rsidR="00012F19">
              <w:rPr>
                <w:b w:val="0"/>
                <w:sz w:val="20"/>
                <w:szCs w:val="20"/>
              </w:rPr>
              <w:t xml:space="preserve">, </w:t>
            </w:r>
            <w:r w:rsidR="00981685">
              <w:rPr>
                <w:b w:val="0"/>
                <w:sz w:val="20"/>
                <w:szCs w:val="20"/>
              </w:rPr>
              <w:t>3</w:t>
            </w:r>
            <w:r w:rsidR="00981685" w:rsidRPr="00D636D7">
              <w:rPr>
                <w:b w:val="0"/>
                <w:sz w:val="20"/>
                <w:szCs w:val="20"/>
                <w:vertAlign w:val="superscript"/>
              </w:rPr>
              <w:t>rd</w:t>
            </w:r>
            <w:r w:rsidR="00981685">
              <w:rPr>
                <w:b w:val="0"/>
                <w:sz w:val="20"/>
                <w:szCs w:val="20"/>
              </w:rPr>
              <w:t xml:space="preserve"> June </w:t>
            </w:r>
            <w:r w:rsidR="00012F19">
              <w:rPr>
                <w:b w:val="0"/>
                <w:sz w:val="20"/>
                <w:szCs w:val="20"/>
              </w:rPr>
              <w:t>2013</w:t>
            </w:r>
            <w:r w:rsidR="00012F19">
              <w:rPr>
                <w:b w:val="0"/>
                <w:sz w:val="20"/>
                <w:szCs w:val="20"/>
              </w:rPr>
              <w:br/>
            </w:r>
            <w:hyperlink r:id="rId33" w:history="1">
              <w:r w:rsidR="00012F19" w:rsidRPr="00D636D7">
                <w:rPr>
                  <w:rStyle w:val="Hyperlink"/>
                  <w:b w:val="0"/>
                  <w:sz w:val="20"/>
                  <w:szCs w:val="20"/>
                </w:rPr>
                <w:t>https://www.youtube.com/watch?v=Q_LE-8xNXVk</w:t>
              </w:r>
            </w:hyperlink>
          </w:p>
          <w:p w14:paraId="40EE5DF3" w14:textId="6138BA9E" w:rsidR="00C92D2E" w:rsidRPr="00D636D7" w:rsidRDefault="00C92D2E" w:rsidP="00D636D7">
            <w:pPr>
              <w:pStyle w:val="C-Head-Middle"/>
              <w:spacing w:before="0" w:after="120"/>
              <w:rPr>
                <w:b w:val="0"/>
                <w:sz w:val="20"/>
                <w:szCs w:val="20"/>
              </w:rPr>
            </w:pPr>
            <w:r>
              <w:rPr>
                <w:b w:val="0"/>
                <w:sz w:val="20"/>
                <w:szCs w:val="20"/>
              </w:rPr>
              <w:t>See the project website for further information and presentation materials.</w:t>
            </w: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5"/>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FC079F" w:rsidRDefault="00FC079F" w:rsidP="00F76FDB">
      <w:r>
        <w:separator/>
      </w:r>
    </w:p>
  </w:endnote>
  <w:endnote w:type="continuationSeparator" w:id="0">
    <w:p w14:paraId="73A1999C" w14:textId="77777777" w:rsidR="00FC079F" w:rsidRDefault="00FC079F"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FC079F" w:rsidRDefault="00FC079F" w:rsidP="00F76FDB">
      <w:r>
        <w:separator/>
      </w:r>
    </w:p>
  </w:footnote>
  <w:footnote w:type="continuationSeparator" w:id="0">
    <w:p w14:paraId="1F1A936A" w14:textId="77777777" w:rsidR="00FC079F" w:rsidRDefault="00FC079F"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FC079F" w14:paraId="0EB9D3F2" w14:textId="77777777" w:rsidTr="00584225">
      <w:tc>
        <w:tcPr>
          <w:tcW w:w="5353" w:type="dxa"/>
        </w:tcPr>
        <w:p w14:paraId="264BA2F9" w14:textId="2C277E09" w:rsidR="00FC079F" w:rsidRPr="00AC3581" w:rsidRDefault="00FC079F"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ins w:id="1178" w:author="Colin Watson" w:date="2016-06-09T16:48:00Z">
            <w:r>
              <w:rPr>
                <w:rFonts w:ascii="Garamond" w:hAnsi="Garamond"/>
                <w:color w:val="BFBFBF" w:themeColor="background1" w:themeShade="BF"/>
                <w:sz w:val="16"/>
                <w:szCs w:val="16"/>
              </w:rPr>
              <w:t>v1.20-EN</w:t>
            </w:r>
          </w:ins>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EB09F0">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EB09F0">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p>
      </w:tc>
      <w:tc>
        <w:tcPr>
          <w:tcW w:w="2693" w:type="dxa"/>
        </w:tcPr>
        <w:p w14:paraId="3EB7FCCE" w14:textId="56292C22" w:rsidR="00FC079F" w:rsidRDefault="00FC079F" w:rsidP="00AC3581">
          <w:pPr>
            <w:pStyle w:val="Header"/>
            <w:jc w:val="center"/>
            <w:rPr>
              <w:rFonts w:ascii="Garamond" w:hAnsi="Garamond"/>
              <w:sz w:val="16"/>
              <w:szCs w:val="16"/>
            </w:rPr>
          </w:pPr>
        </w:p>
      </w:tc>
      <w:tc>
        <w:tcPr>
          <w:tcW w:w="7308" w:type="dxa"/>
        </w:tcPr>
        <w:p w14:paraId="336A43DA" w14:textId="022F527A" w:rsidR="00FC079F" w:rsidRDefault="00FC079F" w:rsidP="00AC3581">
          <w:pPr>
            <w:pStyle w:val="Header"/>
            <w:jc w:val="right"/>
            <w:rPr>
              <w:rFonts w:ascii="Garamond" w:hAnsi="Garamond"/>
              <w:sz w:val="16"/>
              <w:szCs w:val="16"/>
            </w:rPr>
          </w:pPr>
          <w:r>
            <w:rPr>
              <w:rFonts w:ascii="Garamond" w:hAnsi="Garamond"/>
              <w:color w:val="BFBFBF" w:themeColor="background1" w:themeShade="BF"/>
              <w:sz w:val="16"/>
              <w:szCs w:val="16"/>
            </w:rPr>
            <w:t>© 2012-201</w:t>
          </w:r>
          <w:ins w:id="1179" w:author="Colin Watson" w:date="2015-06-04T13:48:00Z">
            <w:r>
              <w:rPr>
                <w:rFonts w:ascii="Garamond" w:hAnsi="Garamond"/>
                <w:color w:val="BFBFBF" w:themeColor="background1" w:themeShade="BF"/>
                <w:sz w:val="16"/>
                <w:szCs w:val="16"/>
              </w:rPr>
              <w:t>6</w:t>
            </w:r>
          </w:ins>
          <w:r>
            <w:rPr>
              <w:rFonts w:ascii="Garamond" w:hAnsi="Garamond"/>
              <w:color w:val="BFBFBF" w:themeColor="background1" w:themeShade="BF"/>
              <w:sz w:val="16"/>
              <w:szCs w:val="16"/>
            </w:rPr>
            <w:t xml:space="preserve"> </w:t>
          </w:r>
          <w:r w:rsidRPr="00F76FDB">
            <w:rPr>
              <w:rFonts w:ascii="Garamond" w:hAnsi="Garamond"/>
              <w:color w:val="BFBFBF" w:themeColor="background1" w:themeShade="BF"/>
              <w:sz w:val="16"/>
              <w:szCs w:val="16"/>
            </w:rPr>
            <w:t>OWASP Foundation</w:t>
          </w:r>
        </w:p>
      </w:tc>
    </w:tr>
  </w:tbl>
  <w:p w14:paraId="193CA993" w14:textId="73F0D5FA" w:rsidR="00FC079F" w:rsidRPr="00AC3581" w:rsidRDefault="00FC079F"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18F"/>
    <w:multiLevelType w:val="hybridMultilevel"/>
    <w:tmpl w:val="13C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A961E4A"/>
    <w:multiLevelType w:val="hybridMultilevel"/>
    <w:tmpl w:val="6BE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A02608"/>
    <w:multiLevelType w:val="hybridMultilevel"/>
    <w:tmpl w:val="9A74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74407A"/>
    <w:multiLevelType w:val="hybridMultilevel"/>
    <w:tmpl w:val="EB1A06A6"/>
    <w:lvl w:ilvl="0" w:tplc="822C3DC2">
      <w:start w:val="1"/>
      <w:numFmt w:val="decimal"/>
      <w:lvlText w:val="D%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8"/>
  </w:num>
  <w:num w:numId="3">
    <w:abstractNumId w:val="12"/>
  </w:num>
  <w:num w:numId="4">
    <w:abstractNumId w:val="9"/>
  </w:num>
  <w:num w:numId="5">
    <w:abstractNumId w:val="5"/>
  </w:num>
  <w:num w:numId="6">
    <w:abstractNumId w:val="19"/>
  </w:num>
  <w:num w:numId="7">
    <w:abstractNumId w:val="7"/>
  </w:num>
  <w:num w:numId="8">
    <w:abstractNumId w:val="2"/>
  </w:num>
  <w:num w:numId="9">
    <w:abstractNumId w:val="11"/>
  </w:num>
  <w:num w:numId="10">
    <w:abstractNumId w:val="18"/>
  </w:num>
  <w:num w:numId="11">
    <w:abstractNumId w:val="4"/>
  </w:num>
  <w:num w:numId="12">
    <w:abstractNumId w:val="3"/>
  </w:num>
  <w:num w:numId="13">
    <w:abstractNumId w:val="1"/>
  </w:num>
  <w:num w:numId="14">
    <w:abstractNumId w:val="17"/>
  </w:num>
  <w:num w:numId="15">
    <w:abstractNumId w:val="16"/>
  </w:num>
  <w:num w:numId="16">
    <w:abstractNumId w:val="15"/>
  </w:num>
  <w:num w:numId="17">
    <w:abstractNumId w:val="14"/>
  </w:num>
  <w:num w:numId="18">
    <w:abstractNumId w:val="10"/>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0BA0"/>
    <w:rsid w:val="00012B5A"/>
    <w:rsid w:val="00012DD9"/>
    <w:rsid w:val="00012F19"/>
    <w:rsid w:val="00016C50"/>
    <w:rsid w:val="00016C8C"/>
    <w:rsid w:val="000178BF"/>
    <w:rsid w:val="0002059E"/>
    <w:rsid w:val="0002122B"/>
    <w:rsid w:val="00024EFB"/>
    <w:rsid w:val="00026082"/>
    <w:rsid w:val="00032A99"/>
    <w:rsid w:val="00032DFD"/>
    <w:rsid w:val="00040390"/>
    <w:rsid w:val="00045AE0"/>
    <w:rsid w:val="00050836"/>
    <w:rsid w:val="00055242"/>
    <w:rsid w:val="0005734D"/>
    <w:rsid w:val="000718F5"/>
    <w:rsid w:val="00073196"/>
    <w:rsid w:val="00073685"/>
    <w:rsid w:val="00074EF2"/>
    <w:rsid w:val="00080F32"/>
    <w:rsid w:val="00081E9C"/>
    <w:rsid w:val="00082F65"/>
    <w:rsid w:val="00085DCB"/>
    <w:rsid w:val="00092D86"/>
    <w:rsid w:val="000A7953"/>
    <w:rsid w:val="000B186F"/>
    <w:rsid w:val="000B6485"/>
    <w:rsid w:val="000B6575"/>
    <w:rsid w:val="000C64DF"/>
    <w:rsid w:val="000D0A75"/>
    <w:rsid w:val="000D4EA9"/>
    <w:rsid w:val="000F0DA3"/>
    <w:rsid w:val="000F481F"/>
    <w:rsid w:val="000F7D6B"/>
    <w:rsid w:val="00100FB2"/>
    <w:rsid w:val="001023D7"/>
    <w:rsid w:val="00104206"/>
    <w:rsid w:val="00104556"/>
    <w:rsid w:val="00105694"/>
    <w:rsid w:val="00110317"/>
    <w:rsid w:val="001119EC"/>
    <w:rsid w:val="00127D56"/>
    <w:rsid w:val="00127EEE"/>
    <w:rsid w:val="00131418"/>
    <w:rsid w:val="00135351"/>
    <w:rsid w:val="00144A1E"/>
    <w:rsid w:val="00144AE9"/>
    <w:rsid w:val="00151E7E"/>
    <w:rsid w:val="001558C6"/>
    <w:rsid w:val="00160C72"/>
    <w:rsid w:val="00160C88"/>
    <w:rsid w:val="00164D96"/>
    <w:rsid w:val="00165FE5"/>
    <w:rsid w:val="0017793D"/>
    <w:rsid w:val="00180460"/>
    <w:rsid w:val="00181BD6"/>
    <w:rsid w:val="0018364D"/>
    <w:rsid w:val="00186CBC"/>
    <w:rsid w:val="00191018"/>
    <w:rsid w:val="00191B12"/>
    <w:rsid w:val="0019306E"/>
    <w:rsid w:val="00193D38"/>
    <w:rsid w:val="00195629"/>
    <w:rsid w:val="00195991"/>
    <w:rsid w:val="00197D10"/>
    <w:rsid w:val="001A18C4"/>
    <w:rsid w:val="001A6E3D"/>
    <w:rsid w:val="001A7167"/>
    <w:rsid w:val="001B1E9C"/>
    <w:rsid w:val="001B4C30"/>
    <w:rsid w:val="001B5499"/>
    <w:rsid w:val="001C187F"/>
    <w:rsid w:val="001D0063"/>
    <w:rsid w:val="001D2F04"/>
    <w:rsid w:val="001D4F00"/>
    <w:rsid w:val="001D726E"/>
    <w:rsid w:val="001E0DD0"/>
    <w:rsid w:val="001E5500"/>
    <w:rsid w:val="001F05FC"/>
    <w:rsid w:val="001F53F5"/>
    <w:rsid w:val="002004B2"/>
    <w:rsid w:val="00210876"/>
    <w:rsid w:val="00216FE3"/>
    <w:rsid w:val="00234E4D"/>
    <w:rsid w:val="002357A0"/>
    <w:rsid w:val="00237769"/>
    <w:rsid w:val="00244CCE"/>
    <w:rsid w:val="00250021"/>
    <w:rsid w:val="00250C42"/>
    <w:rsid w:val="002528C3"/>
    <w:rsid w:val="00256FAF"/>
    <w:rsid w:val="0026135C"/>
    <w:rsid w:val="00261DC9"/>
    <w:rsid w:val="00262D9D"/>
    <w:rsid w:val="0026353C"/>
    <w:rsid w:val="0026661F"/>
    <w:rsid w:val="002802DE"/>
    <w:rsid w:val="002808C2"/>
    <w:rsid w:val="002820F9"/>
    <w:rsid w:val="00282865"/>
    <w:rsid w:val="00282A41"/>
    <w:rsid w:val="002834AF"/>
    <w:rsid w:val="00293109"/>
    <w:rsid w:val="002A08A1"/>
    <w:rsid w:val="002A42F9"/>
    <w:rsid w:val="002A4557"/>
    <w:rsid w:val="002A62BC"/>
    <w:rsid w:val="002A6D64"/>
    <w:rsid w:val="002B1146"/>
    <w:rsid w:val="002B2019"/>
    <w:rsid w:val="002B223C"/>
    <w:rsid w:val="002B78E1"/>
    <w:rsid w:val="002B7D6A"/>
    <w:rsid w:val="002C4BA9"/>
    <w:rsid w:val="002C53E8"/>
    <w:rsid w:val="002D4093"/>
    <w:rsid w:val="002D43BD"/>
    <w:rsid w:val="002D43D7"/>
    <w:rsid w:val="002D5098"/>
    <w:rsid w:val="002D7A5E"/>
    <w:rsid w:val="002F04E0"/>
    <w:rsid w:val="002F3BB9"/>
    <w:rsid w:val="002F6AC3"/>
    <w:rsid w:val="002F71CA"/>
    <w:rsid w:val="002F77DD"/>
    <w:rsid w:val="00306097"/>
    <w:rsid w:val="003108EC"/>
    <w:rsid w:val="00320CE3"/>
    <w:rsid w:val="003222DF"/>
    <w:rsid w:val="00323E15"/>
    <w:rsid w:val="00331F9F"/>
    <w:rsid w:val="00332F9A"/>
    <w:rsid w:val="00340A4A"/>
    <w:rsid w:val="0034110F"/>
    <w:rsid w:val="0034419C"/>
    <w:rsid w:val="00346594"/>
    <w:rsid w:val="0035045B"/>
    <w:rsid w:val="00357147"/>
    <w:rsid w:val="00357CF4"/>
    <w:rsid w:val="003658A4"/>
    <w:rsid w:val="0037362E"/>
    <w:rsid w:val="00373831"/>
    <w:rsid w:val="003751DB"/>
    <w:rsid w:val="003754D6"/>
    <w:rsid w:val="00377162"/>
    <w:rsid w:val="0037717F"/>
    <w:rsid w:val="00381B3C"/>
    <w:rsid w:val="00383699"/>
    <w:rsid w:val="00386196"/>
    <w:rsid w:val="0039012D"/>
    <w:rsid w:val="00396D14"/>
    <w:rsid w:val="00397550"/>
    <w:rsid w:val="003A07ED"/>
    <w:rsid w:val="003A3407"/>
    <w:rsid w:val="003B7B22"/>
    <w:rsid w:val="003C0469"/>
    <w:rsid w:val="003D1DAF"/>
    <w:rsid w:val="003E0AF2"/>
    <w:rsid w:val="003E173D"/>
    <w:rsid w:val="003F0F38"/>
    <w:rsid w:val="003F3CC3"/>
    <w:rsid w:val="003F5B4E"/>
    <w:rsid w:val="00401FBF"/>
    <w:rsid w:val="00410235"/>
    <w:rsid w:val="00420C46"/>
    <w:rsid w:val="0042428B"/>
    <w:rsid w:val="004264A6"/>
    <w:rsid w:val="00432084"/>
    <w:rsid w:val="00433538"/>
    <w:rsid w:val="00437837"/>
    <w:rsid w:val="00437C9A"/>
    <w:rsid w:val="00441BA4"/>
    <w:rsid w:val="004457E8"/>
    <w:rsid w:val="0045210D"/>
    <w:rsid w:val="004530A5"/>
    <w:rsid w:val="00462FA9"/>
    <w:rsid w:val="00475524"/>
    <w:rsid w:val="00476863"/>
    <w:rsid w:val="00483440"/>
    <w:rsid w:val="00486C23"/>
    <w:rsid w:val="0049066F"/>
    <w:rsid w:val="00492466"/>
    <w:rsid w:val="004A0924"/>
    <w:rsid w:val="004B2433"/>
    <w:rsid w:val="004C149C"/>
    <w:rsid w:val="004C3015"/>
    <w:rsid w:val="004C6AFF"/>
    <w:rsid w:val="004C7227"/>
    <w:rsid w:val="004D310C"/>
    <w:rsid w:val="004D6372"/>
    <w:rsid w:val="004E35B6"/>
    <w:rsid w:val="004F1AFA"/>
    <w:rsid w:val="004F1C2E"/>
    <w:rsid w:val="004F51DF"/>
    <w:rsid w:val="004F5DE7"/>
    <w:rsid w:val="005056AD"/>
    <w:rsid w:val="00505C26"/>
    <w:rsid w:val="00505E92"/>
    <w:rsid w:val="005174DB"/>
    <w:rsid w:val="00521F35"/>
    <w:rsid w:val="00524AC5"/>
    <w:rsid w:val="00544785"/>
    <w:rsid w:val="0054592B"/>
    <w:rsid w:val="00550506"/>
    <w:rsid w:val="00560B06"/>
    <w:rsid w:val="00565C18"/>
    <w:rsid w:val="00565E22"/>
    <w:rsid w:val="00566648"/>
    <w:rsid w:val="005825C4"/>
    <w:rsid w:val="00584225"/>
    <w:rsid w:val="00586F98"/>
    <w:rsid w:val="0058711B"/>
    <w:rsid w:val="005A1396"/>
    <w:rsid w:val="005B0FEB"/>
    <w:rsid w:val="005B2CB1"/>
    <w:rsid w:val="005B4E2E"/>
    <w:rsid w:val="005B6CF1"/>
    <w:rsid w:val="005C15E2"/>
    <w:rsid w:val="005C36FB"/>
    <w:rsid w:val="005D3CA1"/>
    <w:rsid w:val="005F0E7E"/>
    <w:rsid w:val="006025AC"/>
    <w:rsid w:val="00604963"/>
    <w:rsid w:val="00611469"/>
    <w:rsid w:val="00620A43"/>
    <w:rsid w:val="006278EA"/>
    <w:rsid w:val="006375C1"/>
    <w:rsid w:val="00643E00"/>
    <w:rsid w:val="00644AD2"/>
    <w:rsid w:val="006452BF"/>
    <w:rsid w:val="00654AC9"/>
    <w:rsid w:val="00654E85"/>
    <w:rsid w:val="00654EFA"/>
    <w:rsid w:val="00655545"/>
    <w:rsid w:val="00663B40"/>
    <w:rsid w:val="00675997"/>
    <w:rsid w:val="006777CF"/>
    <w:rsid w:val="00683EF4"/>
    <w:rsid w:val="00690C0B"/>
    <w:rsid w:val="006945EB"/>
    <w:rsid w:val="006948EC"/>
    <w:rsid w:val="006A59CD"/>
    <w:rsid w:val="006B151B"/>
    <w:rsid w:val="006B34C6"/>
    <w:rsid w:val="006B4178"/>
    <w:rsid w:val="006B7214"/>
    <w:rsid w:val="006C65F1"/>
    <w:rsid w:val="006D1C9B"/>
    <w:rsid w:val="006D30D7"/>
    <w:rsid w:val="006D3127"/>
    <w:rsid w:val="006E1986"/>
    <w:rsid w:val="006E1C99"/>
    <w:rsid w:val="006F4E39"/>
    <w:rsid w:val="00702FA1"/>
    <w:rsid w:val="00704A2A"/>
    <w:rsid w:val="00710272"/>
    <w:rsid w:val="007136E4"/>
    <w:rsid w:val="007179B7"/>
    <w:rsid w:val="00721612"/>
    <w:rsid w:val="00722B28"/>
    <w:rsid w:val="00736193"/>
    <w:rsid w:val="00745283"/>
    <w:rsid w:val="00746958"/>
    <w:rsid w:val="007522E3"/>
    <w:rsid w:val="0075245A"/>
    <w:rsid w:val="00752C36"/>
    <w:rsid w:val="007535D8"/>
    <w:rsid w:val="007570A6"/>
    <w:rsid w:val="007572F9"/>
    <w:rsid w:val="007707F7"/>
    <w:rsid w:val="00772BEF"/>
    <w:rsid w:val="00776087"/>
    <w:rsid w:val="00777036"/>
    <w:rsid w:val="00782BB0"/>
    <w:rsid w:val="00785B95"/>
    <w:rsid w:val="00787167"/>
    <w:rsid w:val="007A3F16"/>
    <w:rsid w:val="007B3A33"/>
    <w:rsid w:val="007C3792"/>
    <w:rsid w:val="007D39C8"/>
    <w:rsid w:val="007D646C"/>
    <w:rsid w:val="007E493F"/>
    <w:rsid w:val="007F60CE"/>
    <w:rsid w:val="008015F2"/>
    <w:rsid w:val="00802378"/>
    <w:rsid w:val="00806A33"/>
    <w:rsid w:val="00807EFD"/>
    <w:rsid w:val="0081344B"/>
    <w:rsid w:val="00817653"/>
    <w:rsid w:val="008237C8"/>
    <w:rsid w:val="00824C4C"/>
    <w:rsid w:val="00825595"/>
    <w:rsid w:val="008257F4"/>
    <w:rsid w:val="00831405"/>
    <w:rsid w:val="00837A54"/>
    <w:rsid w:val="008439A8"/>
    <w:rsid w:val="00846DCC"/>
    <w:rsid w:val="00847163"/>
    <w:rsid w:val="00853F25"/>
    <w:rsid w:val="00861C91"/>
    <w:rsid w:val="008624BE"/>
    <w:rsid w:val="00870405"/>
    <w:rsid w:val="00873BD8"/>
    <w:rsid w:val="00876684"/>
    <w:rsid w:val="00877129"/>
    <w:rsid w:val="0088453A"/>
    <w:rsid w:val="008846C9"/>
    <w:rsid w:val="008877B4"/>
    <w:rsid w:val="00897FF0"/>
    <w:rsid w:val="008A2138"/>
    <w:rsid w:val="008A281A"/>
    <w:rsid w:val="008B0761"/>
    <w:rsid w:val="008C2DEF"/>
    <w:rsid w:val="008C797B"/>
    <w:rsid w:val="008E1A45"/>
    <w:rsid w:val="008E28F9"/>
    <w:rsid w:val="008F7EEF"/>
    <w:rsid w:val="009103F2"/>
    <w:rsid w:val="00915D6A"/>
    <w:rsid w:val="009213D1"/>
    <w:rsid w:val="00921658"/>
    <w:rsid w:val="00921D58"/>
    <w:rsid w:val="00926773"/>
    <w:rsid w:val="00940E13"/>
    <w:rsid w:val="00944165"/>
    <w:rsid w:val="00945FAB"/>
    <w:rsid w:val="00946D61"/>
    <w:rsid w:val="00950C99"/>
    <w:rsid w:val="0095369F"/>
    <w:rsid w:val="0096213B"/>
    <w:rsid w:val="00962EA8"/>
    <w:rsid w:val="00964444"/>
    <w:rsid w:val="00974706"/>
    <w:rsid w:val="0097482B"/>
    <w:rsid w:val="00977290"/>
    <w:rsid w:val="00980816"/>
    <w:rsid w:val="00981685"/>
    <w:rsid w:val="00985CA0"/>
    <w:rsid w:val="00991A9B"/>
    <w:rsid w:val="00991DD2"/>
    <w:rsid w:val="00993006"/>
    <w:rsid w:val="0099311E"/>
    <w:rsid w:val="009946EC"/>
    <w:rsid w:val="009B0FA2"/>
    <w:rsid w:val="009B3366"/>
    <w:rsid w:val="009B6B37"/>
    <w:rsid w:val="009C1035"/>
    <w:rsid w:val="009C4B8E"/>
    <w:rsid w:val="009C6EDD"/>
    <w:rsid w:val="009D2114"/>
    <w:rsid w:val="009D3431"/>
    <w:rsid w:val="009D54AF"/>
    <w:rsid w:val="009D68DF"/>
    <w:rsid w:val="009E148E"/>
    <w:rsid w:val="009E4737"/>
    <w:rsid w:val="009E57E0"/>
    <w:rsid w:val="009E5A4D"/>
    <w:rsid w:val="009E605A"/>
    <w:rsid w:val="009F213A"/>
    <w:rsid w:val="00A03624"/>
    <w:rsid w:val="00A03CF5"/>
    <w:rsid w:val="00A03FD7"/>
    <w:rsid w:val="00A05F66"/>
    <w:rsid w:val="00A12FD5"/>
    <w:rsid w:val="00A27374"/>
    <w:rsid w:val="00A31539"/>
    <w:rsid w:val="00A3624D"/>
    <w:rsid w:val="00A40376"/>
    <w:rsid w:val="00A42E9D"/>
    <w:rsid w:val="00A43A7F"/>
    <w:rsid w:val="00A45A0D"/>
    <w:rsid w:val="00A47643"/>
    <w:rsid w:val="00A53020"/>
    <w:rsid w:val="00A53065"/>
    <w:rsid w:val="00A53DE1"/>
    <w:rsid w:val="00A56D80"/>
    <w:rsid w:val="00A60459"/>
    <w:rsid w:val="00A614CB"/>
    <w:rsid w:val="00A62544"/>
    <w:rsid w:val="00A657DC"/>
    <w:rsid w:val="00A74D04"/>
    <w:rsid w:val="00A802B6"/>
    <w:rsid w:val="00A80C33"/>
    <w:rsid w:val="00A87A34"/>
    <w:rsid w:val="00A915D2"/>
    <w:rsid w:val="00A926F6"/>
    <w:rsid w:val="00A95286"/>
    <w:rsid w:val="00AA194A"/>
    <w:rsid w:val="00AA55A7"/>
    <w:rsid w:val="00AB10DC"/>
    <w:rsid w:val="00AB1780"/>
    <w:rsid w:val="00AB1BED"/>
    <w:rsid w:val="00AB2BE4"/>
    <w:rsid w:val="00AB3EB9"/>
    <w:rsid w:val="00AB4126"/>
    <w:rsid w:val="00AC0DE4"/>
    <w:rsid w:val="00AC1DF0"/>
    <w:rsid w:val="00AC2FE7"/>
    <w:rsid w:val="00AC3581"/>
    <w:rsid w:val="00AC3D1D"/>
    <w:rsid w:val="00AD0646"/>
    <w:rsid w:val="00AD1223"/>
    <w:rsid w:val="00AD263E"/>
    <w:rsid w:val="00AD3D34"/>
    <w:rsid w:val="00AD58C8"/>
    <w:rsid w:val="00AD61AB"/>
    <w:rsid w:val="00AE1EC4"/>
    <w:rsid w:val="00AF0B0A"/>
    <w:rsid w:val="00AF0D17"/>
    <w:rsid w:val="00AF2B7C"/>
    <w:rsid w:val="00AF4AA7"/>
    <w:rsid w:val="00B06E8F"/>
    <w:rsid w:val="00B14EAB"/>
    <w:rsid w:val="00B159AB"/>
    <w:rsid w:val="00B16D0D"/>
    <w:rsid w:val="00B25D9F"/>
    <w:rsid w:val="00B33FF4"/>
    <w:rsid w:val="00B36A0F"/>
    <w:rsid w:val="00B3709C"/>
    <w:rsid w:val="00B37330"/>
    <w:rsid w:val="00B42451"/>
    <w:rsid w:val="00B428BA"/>
    <w:rsid w:val="00B46E16"/>
    <w:rsid w:val="00B53BC4"/>
    <w:rsid w:val="00B63452"/>
    <w:rsid w:val="00B634EE"/>
    <w:rsid w:val="00B66BA2"/>
    <w:rsid w:val="00B71E39"/>
    <w:rsid w:val="00B74E67"/>
    <w:rsid w:val="00B767AA"/>
    <w:rsid w:val="00B77C1F"/>
    <w:rsid w:val="00B800EC"/>
    <w:rsid w:val="00B90151"/>
    <w:rsid w:val="00B9521B"/>
    <w:rsid w:val="00BA19A5"/>
    <w:rsid w:val="00BA6FC4"/>
    <w:rsid w:val="00BB2065"/>
    <w:rsid w:val="00BB567E"/>
    <w:rsid w:val="00BB6D29"/>
    <w:rsid w:val="00BB7140"/>
    <w:rsid w:val="00BC2DF2"/>
    <w:rsid w:val="00BC4D25"/>
    <w:rsid w:val="00BD2F3A"/>
    <w:rsid w:val="00BD3014"/>
    <w:rsid w:val="00BD3BC0"/>
    <w:rsid w:val="00BD4E6B"/>
    <w:rsid w:val="00BD4EBA"/>
    <w:rsid w:val="00BD5C4E"/>
    <w:rsid w:val="00BD7EC2"/>
    <w:rsid w:val="00BE036B"/>
    <w:rsid w:val="00BE4375"/>
    <w:rsid w:val="00BF2E82"/>
    <w:rsid w:val="00BF47C9"/>
    <w:rsid w:val="00BF4E97"/>
    <w:rsid w:val="00C01785"/>
    <w:rsid w:val="00C05558"/>
    <w:rsid w:val="00C05A59"/>
    <w:rsid w:val="00C13959"/>
    <w:rsid w:val="00C17B58"/>
    <w:rsid w:val="00C17D42"/>
    <w:rsid w:val="00C20BCB"/>
    <w:rsid w:val="00C21560"/>
    <w:rsid w:val="00C321D9"/>
    <w:rsid w:val="00C33831"/>
    <w:rsid w:val="00C51BBE"/>
    <w:rsid w:val="00C57613"/>
    <w:rsid w:val="00C57FAC"/>
    <w:rsid w:val="00C64958"/>
    <w:rsid w:val="00C775C7"/>
    <w:rsid w:val="00C81E3D"/>
    <w:rsid w:val="00C90145"/>
    <w:rsid w:val="00C92D2E"/>
    <w:rsid w:val="00C97A5E"/>
    <w:rsid w:val="00CA7DC9"/>
    <w:rsid w:val="00CB2154"/>
    <w:rsid w:val="00CB2BF8"/>
    <w:rsid w:val="00CB3E04"/>
    <w:rsid w:val="00CB5B7A"/>
    <w:rsid w:val="00CB6DBA"/>
    <w:rsid w:val="00CB7E2D"/>
    <w:rsid w:val="00CD446E"/>
    <w:rsid w:val="00CE4F88"/>
    <w:rsid w:val="00CE76CB"/>
    <w:rsid w:val="00CF0844"/>
    <w:rsid w:val="00CF0BE0"/>
    <w:rsid w:val="00CF4C03"/>
    <w:rsid w:val="00D018ED"/>
    <w:rsid w:val="00D03ED0"/>
    <w:rsid w:val="00D059C6"/>
    <w:rsid w:val="00D11E48"/>
    <w:rsid w:val="00D12B61"/>
    <w:rsid w:val="00D2684D"/>
    <w:rsid w:val="00D26D73"/>
    <w:rsid w:val="00D33730"/>
    <w:rsid w:val="00D526DD"/>
    <w:rsid w:val="00D5285B"/>
    <w:rsid w:val="00D54C04"/>
    <w:rsid w:val="00D6005F"/>
    <w:rsid w:val="00D636D7"/>
    <w:rsid w:val="00D6436E"/>
    <w:rsid w:val="00D6784A"/>
    <w:rsid w:val="00D76561"/>
    <w:rsid w:val="00D77697"/>
    <w:rsid w:val="00D80769"/>
    <w:rsid w:val="00D80F49"/>
    <w:rsid w:val="00D83444"/>
    <w:rsid w:val="00D8433F"/>
    <w:rsid w:val="00D86A67"/>
    <w:rsid w:val="00D90CAF"/>
    <w:rsid w:val="00D97F80"/>
    <w:rsid w:val="00DC5009"/>
    <w:rsid w:val="00DC77D8"/>
    <w:rsid w:val="00DD0369"/>
    <w:rsid w:val="00DD4F55"/>
    <w:rsid w:val="00DD6063"/>
    <w:rsid w:val="00DE02AA"/>
    <w:rsid w:val="00DE1754"/>
    <w:rsid w:val="00DE3D50"/>
    <w:rsid w:val="00DE3FB7"/>
    <w:rsid w:val="00DE5E5B"/>
    <w:rsid w:val="00DF1F35"/>
    <w:rsid w:val="00E02793"/>
    <w:rsid w:val="00E05BD9"/>
    <w:rsid w:val="00E06E90"/>
    <w:rsid w:val="00E12054"/>
    <w:rsid w:val="00E143E9"/>
    <w:rsid w:val="00E14750"/>
    <w:rsid w:val="00E1556B"/>
    <w:rsid w:val="00E160F8"/>
    <w:rsid w:val="00E17F97"/>
    <w:rsid w:val="00E21F0E"/>
    <w:rsid w:val="00E2349C"/>
    <w:rsid w:val="00E301CA"/>
    <w:rsid w:val="00E321A1"/>
    <w:rsid w:val="00E331DE"/>
    <w:rsid w:val="00E41A5C"/>
    <w:rsid w:val="00E544C7"/>
    <w:rsid w:val="00E5615F"/>
    <w:rsid w:val="00E564A4"/>
    <w:rsid w:val="00E61DCC"/>
    <w:rsid w:val="00E671AA"/>
    <w:rsid w:val="00E7505E"/>
    <w:rsid w:val="00E80CAF"/>
    <w:rsid w:val="00E80CF3"/>
    <w:rsid w:val="00E836B6"/>
    <w:rsid w:val="00E85027"/>
    <w:rsid w:val="00E92BDF"/>
    <w:rsid w:val="00E942CA"/>
    <w:rsid w:val="00E94357"/>
    <w:rsid w:val="00EA4121"/>
    <w:rsid w:val="00EA4857"/>
    <w:rsid w:val="00EA49FF"/>
    <w:rsid w:val="00EB09F0"/>
    <w:rsid w:val="00EB6633"/>
    <w:rsid w:val="00EB7444"/>
    <w:rsid w:val="00ED23D0"/>
    <w:rsid w:val="00ED322A"/>
    <w:rsid w:val="00EE17F4"/>
    <w:rsid w:val="00EE3ADA"/>
    <w:rsid w:val="00EF593B"/>
    <w:rsid w:val="00EF6094"/>
    <w:rsid w:val="00F01F0E"/>
    <w:rsid w:val="00F04336"/>
    <w:rsid w:val="00F04889"/>
    <w:rsid w:val="00F120CB"/>
    <w:rsid w:val="00F2787C"/>
    <w:rsid w:val="00F336AB"/>
    <w:rsid w:val="00F40C5F"/>
    <w:rsid w:val="00F42F3C"/>
    <w:rsid w:val="00F43903"/>
    <w:rsid w:val="00F47BDC"/>
    <w:rsid w:val="00F5040A"/>
    <w:rsid w:val="00F50DC0"/>
    <w:rsid w:val="00F6401A"/>
    <w:rsid w:val="00F67D77"/>
    <w:rsid w:val="00F73D0B"/>
    <w:rsid w:val="00F742D9"/>
    <w:rsid w:val="00F75371"/>
    <w:rsid w:val="00F75834"/>
    <w:rsid w:val="00F76FDB"/>
    <w:rsid w:val="00F8742B"/>
    <w:rsid w:val="00F91A92"/>
    <w:rsid w:val="00F91ECC"/>
    <w:rsid w:val="00F92428"/>
    <w:rsid w:val="00F931F8"/>
    <w:rsid w:val="00F935EC"/>
    <w:rsid w:val="00F94936"/>
    <w:rsid w:val="00F95D9E"/>
    <w:rsid w:val="00FA2C9F"/>
    <w:rsid w:val="00FA53F4"/>
    <w:rsid w:val="00FB0995"/>
    <w:rsid w:val="00FB2866"/>
    <w:rsid w:val="00FB2C2F"/>
    <w:rsid w:val="00FB5CF9"/>
    <w:rsid w:val="00FC079F"/>
    <w:rsid w:val="00FC0BE1"/>
    <w:rsid w:val="00FC62DD"/>
    <w:rsid w:val="00FC6E40"/>
    <w:rsid w:val="00FC7D52"/>
    <w:rsid w:val="00FD0E7A"/>
    <w:rsid w:val="00FD28FE"/>
    <w:rsid w:val="00FD2D38"/>
    <w:rsid w:val="00FD387E"/>
    <w:rsid w:val="00FD520A"/>
    <w:rsid w:val="00FD71AA"/>
    <w:rsid w:val="00FF0C22"/>
    <w:rsid w:val="00FF6110"/>
    <w:rsid w:val="00FF7F6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3897327">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54235299">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57775782">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5652318">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s://www.owasp.org/index.php/AppSensor_DetectionPoints" TargetMode="External"/><Relationship Id="rId28" Type="http://schemas.openxmlformats.org/officeDocument/2006/relationships/hyperlink" Target="http://www.safecode.org/publications/SAFECode_Agile_Dev_Security0712.pdf" TargetMode="External"/><Relationship Id="rId29" Type="http://schemas.openxmlformats.org/officeDocument/2006/relationships/hyperlink" Target="https://www.owasp.org/index.php/Category:Framework_Security_Matri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computerworld.com/application-security/21545/security-why-choosing-frameworks-platforms-and-language-matter" TargetMode="External"/><Relationship Id="rId31" Type="http://schemas.openxmlformats.org/officeDocument/2006/relationships/image" Target="media/image3.png"/><Relationship Id="rId32" Type="http://schemas.openxmlformats.org/officeDocument/2006/relationships/hyperlink" Target="http://trustedsoftwarealliance.com/2014/03/21/the-owasp-cornucopia-project-with-colin-watson/"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s://www.youtube.com/watch?v=Q_LE-8xNXVk" TargetMode="External"/><Relationship Id="rId34" Type="http://schemas.openxmlformats.org/officeDocument/2006/relationships/image" Target="media/image4.png"/><Relationship Id="rId35"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1</Pages>
  <Words>9691</Words>
  <Characters>52047</Characters>
  <Application>Microsoft Macintosh Word</Application>
  <DocSecurity>0</DocSecurity>
  <Lines>4003</Lines>
  <Paragraphs>1763</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59975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v1.20-EN</dc:subject>
  <dc:creator>Colin Watson</dc:creator>
  <cp:keywords>ecommerce,website,security,requirements,threats,attacks</cp:keywords>
  <dc:description>This document is licensed under the Creative Commons Attribution-ShareAlike 3.0 license</dc:description>
  <cp:lastModifiedBy>Colin Watson</cp:lastModifiedBy>
  <cp:revision>15</cp:revision>
  <cp:lastPrinted>2015-03-31T16:57:00Z</cp:lastPrinted>
  <dcterms:created xsi:type="dcterms:W3CDTF">2016-06-13T18:24:00Z</dcterms:created>
  <dcterms:modified xsi:type="dcterms:W3CDTF">2016-06-29T14:33:00Z</dcterms:modified>
  <cp:category/>
</cp:coreProperties>
</file>