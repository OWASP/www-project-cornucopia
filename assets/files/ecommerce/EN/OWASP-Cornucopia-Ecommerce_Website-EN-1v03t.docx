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E19E2" w14:textId="77777777" w:rsidR="00C57FAC" w:rsidRPr="009C6EDD" w:rsidRDefault="00C57FAC">
      <w:pPr>
        <w:rPr>
          <w:rFonts w:ascii="Garamond" w:hAnsi="Garamond"/>
          <w:sz w:val="20"/>
          <w:szCs w:val="20"/>
        </w:rPr>
      </w:pPr>
    </w:p>
    <w:tbl>
      <w:tblPr>
        <w:tblStyle w:val="TableGrid"/>
        <w:tblW w:w="0" w:type="auto"/>
        <w:tblLook w:val="04A0" w:firstRow="1" w:lastRow="0" w:firstColumn="1" w:lastColumn="0" w:noHBand="0" w:noVBand="1"/>
      </w:tblPr>
      <w:tblGrid>
        <w:gridCol w:w="7479"/>
        <w:gridCol w:w="547"/>
        <w:gridCol w:w="7328"/>
      </w:tblGrid>
      <w:tr w:rsidR="009C6EDD" w14:paraId="44EF47CD" w14:textId="77777777" w:rsidTr="00D6436E">
        <w:tc>
          <w:tcPr>
            <w:tcW w:w="8026" w:type="dxa"/>
            <w:gridSpan w:val="2"/>
            <w:tcBorders>
              <w:top w:val="nil"/>
              <w:left w:val="nil"/>
              <w:bottom w:val="nil"/>
              <w:right w:val="nil"/>
            </w:tcBorders>
          </w:tcPr>
          <w:p w14:paraId="7689E331" w14:textId="7A0E7A61" w:rsidR="009C6EDD" w:rsidRPr="009C6EDD" w:rsidRDefault="00831405" w:rsidP="00C05558">
            <w:pPr>
              <w:jc w:val="center"/>
              <w:rPr>
                <w:rFonts w:ascii="Garamond" w:hAnsi="Garamond"/>
                <w:sz w:val="20"/>
                <w:szCs w:val="20"/>
              </w:rPr>
            </w:pPr>
            <w:r>
              <w:rPr>
                <w:noProof/>
                <w:lang w:val="en-US"/>
              </w:rPr>
              <w:drawing>
                <wp:inline distT="0" distB="0" distL="0" distR="0" wp14:anchorId="1879C74A" wp14:editId="12DF12AA">
                  <wp:extent cx="4959350" cy="1227455"/>
                  <wp:effectExtent l="0" t="0" r="0" b="0"/>
                  <wp:docPr id="1" name="Picture 1" descr="WHStore:watsonhall:groups:owasp:OWASP_Image_Toolbox:owasp_logo_122106.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Store:watsonhall:groups:owasp:OWASP_Image_Toolbox:owasp_logo_122106.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9350" cy="1227455"/>
                          </a:xfrm>
                          <a:prstGeom prst="rect">
                            <a:avLst/>
                          </a:prstGeom>
                          <a:noFill/>
                          <a:ln>
                            <a:noFill/>
                          </a:ln>
                        </pic:spPr>
                      </pic:pic>
                    </a:graphicData>
                  </a:graphic>
                </wp:inline>
              </w:drawing>
            </w:r>
          </w:p>
          <w:p w14:paraId="22DDC8F0" w14:textId="77777777" w:rsidR="009C6EDD" w:rsidRDefault="009C6EDD" w:rsidP="0097482B">
            <w:pPr>
              <w:spacing w:after="120"/>
              <w:jc w:val="center"/>
              <w:rPr>
                <w:rFonts w:ascii="Garamond" w:hAnsi="Garamond"/>
                <w:sz w:val="20"/>
                <w:szCs w:val="20"/>
              </w:rPr>
            </w:pPr>
          </w:p>
          <w:p w14:paraId="12DBC0C1" w14:textId="77777777" w:rsidR="00831405" w:rsidRDefault="00831405" w:rsidP="009D68DF">
            <w:pPr>
              <w:spacing w:after="120"/>
              <w:rPr>
                <w:rFonts w:ascii="Garamond" w:hAnsi="Garamond"/>
                <w:sz w:val="20"/>
                <w:szCs w:val="20"/>
              </w:rPr>
            </w:pPr>
          </w:p>
          <w:p w14:paraId="137E5A0C" w14:textId="77777777" w:rsidR="00831405" w:rsidRPr="009C6EDD" w:rsidRDefault="00831405" w:rsidP="0097482B">
            <w:pPr>
              <w:spacing w:after="120"/>
              <w:jc w:val="center"/>
              <w:rPr>
                <w:rFonts w:ascii="Garamond" w:hAnsi="Garamond"/>
                <w:sz w:val="20"/>
                <w:szCs w:val="20"/>
              </w:rPr>
            </w:pPr>
          </w:p>
          <w:p w14:paraId="317255A9" w14:textId="54EE7986" w:rsidR="009C6EDD" w:rsidRPr="00DD6063" w:rsidRDefault="009C6EDD" w:rsidP="00777036">
            <w:pPr>
              <w:jc w:val="center"/>
              <w:rPr>
                <w:rFonts w:ascii="Garamond" w:hAnsi="Garamond"/>
                <w:b/>
                <w:color w:val="000090"/>
                <w:sz w:val="72"/>
                <w:szCs w:val="72"/>
              </w:rPr>
            </w:pPr>
            <w:r w:rsidRPr="00DD6063">
              <w:rPr>
                <w:rFonts w:ascii="Garamond" w:hAnsi="Garamond"/>
                <w:b/>
                <w:color w:val="000090"/>
                <w:sz w:val="72"/>
                <w:szCs w:val="72"/>
              </w:rPr>
              <w:t>Co</w:t>
            </w:r>
            <w:r w:rsidRPr="00802378">
              <w:rPr>
                <w:rFonts w:ascii="Garamond" w:hAnsi="Garamond"/>
                <w:b/>
                <w:bCs/>
                <w:color w:val="000090"/>
                <w:spacing w:val="20"/>
                <w:sz w:val="72"/>
                <w:szCs w:val="72"/>
              </w:rPr>
              <w:t>r</w:t>
            </w:r>
            <w:r w:rsidRPr="00DD6063">
              <w:rPr>
                <w:rFonts w:ascii="Garamond" w:hAnsi="Garamond"/>
                <w:b/>
                <w:color w:val="000090"/>
                <w:sz w:val="72"/>
                <w:szCs w:val="72"/>
              </w:rPr>
              <w:t>nucopia</w:t>
            </w:r>
          </w:p>
          <w:p w14:paraId="0A4D1043" w14:textId="23966B4C" w:rsidR="009C6EDD" w:rsidRPr="00831405" w:rsidRDefault="009C6EDD" w:rsidP="00777036">
            <w:pPr>
              <w:jc w:val="center"/>
              <w:rPr>
                <w:rFonts w:ascii="Garamond" w:hAnsi="Garamond"/>
                <w:b/>
                <w:color w:val="000090"/>
                <w:sz w:val="32"/>
                <w:szCs w:val="32"/>
              </w:rPr>
            </w:pPr>
            <w:r w:rsidRPr="00831405">
              <w:rPr>
                <w:rFonts w:ascii="Garamond" w:hAnsi="Garamond"/>
                <w:b/>
                <w:color w:val="000090"/>
                <w:sz w:val="32"/>
                <w:szCs w:val="32"/>
              </w:rPr>
              <w:t xml:space="preserve">Ecommerce Website Edition </w:t>
            </w:r>
            <w:r w:rsidRPr="00831405">
              <w:rPr>
                <w:rFonts w:ascii="Garamond" w:hAnsi="Garamond"/>
                <w:b/>
                <w:color w:val="000090"/>
                <w:sz w:val="32"/>
                <w:szCs w:val="32"/>
              </w:rPr>
              <w:fldChar w:fldCharType="begin"/>
            </w:r>
            <w:r w:rsidRPr="00831405">
              <w:rPr>
                <w:rFonts w:ascii="Garamond" w:hAnsi="Garamond"/>
                <w:b/>
                <w:color w:val="000090"/>
                <w:sz w:val="32"/>
                <w:szCs w:val="32"/>
              </w:rPr>
              <w:instrText xml:space="preserve"> SUBJECT  \* MERGEFORMAT </w:instrText>
            </w:r>
            <w:r w:rsidRPr="00831405">
              <w:rPr>
                <w:rFonts w:ascii="Garamond" w:hAnsi="Garamond"/>
                <w:b/>
                <w:color w:val="000090"/>
                <w:sz w:val="32"/>
                <w:szCs w:val="32"/>
              </w:rPr>
              <w:fldChar w:fldCharType="separate"/>
            </w:r>
            <w:ins w:id="0" w:author="Colin Watson" w:date="2013-09-18T18:55:00Z">
              <w:r w:rsidR="0002122B">
                <w:rPr>
                  <w:rFonts w:ascii="Garamond" w:hAnsi="Garamond"/>
                  <w:b/>
                  <w:color w:val="000090"/>
                  <w:sz w:val="32"/>
                  <w:szCs w:val="32"/>
                </w:rPr>
                <w:t>v1.03</w:t>
              </w:r>
            </w:ins>
            <w:del w:id="1" w:author="Colin Watson" w:date="2013-09-18T18:55:00Z">
              <w:r w:rsidR="00396D14" w:rsidDel="0002122B">
                <w:rPr>
                  <w:rFonts w:ascii="Garamond" w:hAnsi="Garamond"/>
                  <w:b/>
                  <w:color w:val="000090"/>
                  <w:sz w:val="32"/>
                  <w:szCs w:val="32"/>
                </w:rPr>
                <w:delText>v1.02</w:delText>
              </w:r>
            </w:del>
            <w:r w:rsidRPr="00831405">
              <w:rPr>
                <w:rFonts w:ascii="Garamond" w:hAnsi="Garamond"/>
                <w:b/>
                <w:color w:val="000090"/>
                <w:sz w:val="32"/>
                <w:szCs w:val="32"/>
              </w:rPr>
              <w:fldChar w:fldCharType="end"/>
            </w:r>
          </w:p>
          <w:p w14:paraId="497581FA" w14:textId="77777777" w:rsidR="009C6EDD" w:rsidRPr="00165FE5" w:rsidRDefault="009C6EDD" w:rsidP="00777036">
            <w:pPr>
              <w:jc w:val="center"/>
              <w:rPr>
                <w:rFonts w:ascii="Garamond" w:hAnsi="Garamond"/>
                <w:sz w:val="20"/>
                <w:szCs w:val="20"/>
              </w:rPr>
            </w:pPr>
          </w:p>
          <w:p w14:paraId="76B650F4" w14:textId="303BDEA8" w:rsidR="00C05558" w:rsidRPr="00165FE5" w:rsidRDefault="00831405" w:rsidP="00944165">
            <w:pPr>
              <w:ind w:left="720" w:right="567"/>
              <w:jc w:val="both"/>
              <w:rPr>
                <w:rFonts w:ascii="Garamond" w:hAnsi="Garamond"/>
                <w:sz w:val="20"/>
                <w:szCs w:val="20"/>
              </w:rPr>
            </w:pPr>
            <w:r>
              <w:rPr>
                <w:rFonts w:ascii="Garamond" w:hAnsi="Garamond"/>
                <w:sz w:val="20"/>
                <w:szCs w:val="20"/>
              </w:rPr>
              <w:t xml:space="preserve">OWASP </w:t>
            </w:r>
            <w:r w:rsidR="00C05558" w:rsidRPr="00165FE5">
              <w:rPr>
                <w:rFonts w:ascii="Garamond" w:hAnsi="Garamond"/>
                <w:sz w:val="20"/>
                <w:szCs w:val="20"/>
              </w:rPr>
              <w:t>C</w:t>
            </w:r>
            <w:r w:rsidR="004E35B6" w:rsidRPr="00165FE5">
              <w:rPr>
                <w:rFonts w:ascii="Garamond" w:hAnsi="Garamond"/>
                <w:sz w:val="20"/>
                <w:szCs w:val="20"/>
              </w:rPr>
              <w:t xml:space="preserve">ornucopia </w:t>
            </w:r>
            <w:r w:rsidR="00944165">
              <w:rPr>
                <w:rFonts w:ascii="Garamond" w:hAnsi="Garamond"/>
                <w:sz w:val="20"/>
                <w:szCs w:val="20"/>
              </w:rPr>
              <w:t>is a mechanism to</w:t>
            </w:r>
            <w:r w:rsidR="004E35B6" w:rsidRPr="00165FE5">
              <w:rPr>
                <w:rFonts w:ascii="Garamond" w:hAnsi="Garamond"/>
                <w:sz w:val="20"/>
                <w:szCs w:val="20"/>
              </w:rPr>
              <w:t xml:space="preserve"> </w:t>
            </w:r>
            <w:r w:rsidR="002D4093" w:rsidRPr="00165FE5">
              <w:rPr>
                <w:rFonts w:ascii="Garamond" w:hAnsi="Garamond"/>
                <w:sz w:val="20"/>
                <w:szCs w:val="20"/>
              </w:rPr>
              <w:t>assist</w:t>
            </w:r>
            <w:r w:rsidR="004E35B6" w:rsidRPr="00165FE5">
              <w:rPr>
                <w:rFonts w:ascii="Garamond" w:hAnsi="Garamond"/>
                <w:sz w:val="20"/>
                <w:szCs w:val="20"/>
              </w:rPr>
              <w:t xml:space="preserve"> sof</w:t>
            </w:r>
            <w:r w:rsidR="00261DC9" w:rsidRPr="00165FE5">
              <w:rPr>
                <w:rFonts w:ascii="Garamond" w:hAnsi="Garamond"/>
                <w:sz w:val="20"/>
                <w:szCs w:val="20"/>
              </w:rPr>
              <w:t>t</w:t>
            </w:r>
            <w:r w:rsidR="004E35B6" w:rsidRPr="00165FE5">
              <w:rPr>
                <w:rFonts w:ascii="Garamond" w:hAnsi="Garamond"/>
                <w:sz w:val="20"/>
                <w:szCs w:val="20"/>
              </w:rPr>
              <w:t>ware</w:t>
            </w:r>
            <w:r w:rsidR="00C05558" w:rsidRPr="00165FE5">
              <w:rPr>
                <w:rFonts w:ascii="Garamond" w:hAnsi="Garamond"/>
                <w:sz w:val="20"/>
                <w:szCs w:val="20"/>
              </w:rPr>
              <w:t xml:space="preserve"> development teams identify security requirements</w:t>
            </w:r>
            <w:r w:rsidR="00944165">
              <w:rPr>
                <w:rFonts w:ascii="Garamond" w:hAnsi="Garamond"/>
                <w:sz w:val="20"/>
                <w:szCs w:val="20"/>
              </w:rPr>
              <w:t xml:space="preserve"> in Agile, conventional and</w:t>
            </w:r>
            <w:r w:rsidR="00045AE0">
              <w:rPr>
                <w:rFonts w:ascii="Garamond" w:hAnsi="Garamond"/>
                <w:sz w:val="20"/>
                <w:szCs w:val="20"/>
              </w:rPr>
              <w:t xml:space="preserve"> formal development processes</w:t>
            </w:r>
          </w:p>
          <w:p w14:paraId="426DC8A5"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Author</w:t>
            </w:r>
          </w:p>
          <w:p w14:paraId="79467046" w14:textId="5710C136" w:rsidR="009C6EDD" w:rsidRPr="00165FE5" w:rsidRDefault="009C6EDD" w:rsidP="00C05558">
            <w:pPr>
              <w:spacing w:after="120"/>
              <w:jc w:val="center"/>
              <w:rPr>
                <w:rFonts w:ascii="Garamond" w:hAnsi="Garamond"/>
                <w:sz w:val="20"/>
                <w:szCs w:val="20"/>
              </w:rPr>
            </w:pPr>
            <w:r w:rsidRPr="00165FE5">
              <w:rPr>
                <w:rFonts w:ascii="Garamond" w:hAnsi="Garamond"/>
                <w:sz w:val="20"/>
                <w:szCs w:val="20"/>
              </w:rPr>
              <w:t>Colin Watson</w:t>
            </w:r>
          </w:p>
          <w:p w14:paraId="1E4E1941" w14:textId="0D81D598" w:rsidR="009C6EDD" w:rsidRPr="00165FE5" w:rsidRDefault="00E21F0E" w:rsidP="00C05558">
            <w:pPr>
              <w:spacing w:before="240" w:after="60"/>
              <w:jc w:val="center"/>
              <w:rPr>
                <w:rFonts w:ascii="Garamond" w:hAnsi="Garamond"/>
                <w:sz w:val="18"/>
                <w:szCs w:val="18"/>
              </w:rPr>
            </w:pPr>
            <w:r>
              <w:rPr>
                <w:rFonts w:ascii="Garamond" w:hAnsi="Garamond"/>
                <w:sz w:val="18"/>
                <w:szCs w:val="18"/>
              </w:rPr>
              <w:t>Reviewers</w:t>
            </w:r>
          </w:p>
          <w:p w14:paraId="1690F77F" w14:textId="48EBE0A4" w:rsidR="009C6EDD" w:rsidRPr="00C57613" w:rsidRDefault="00752C36" w:rsidP="00C05558">
            <w:pPr>
              <w:spacing w:after="120"/>
              <w:jc w:val="center"/>
              <w:rPr>
                <w:rFonts w:ascii="Garamond" w:hAnsi="Garamond"/>
                <w:sz w:val="20"/>
                <w:szCs w:val="20"/>
              </w:rPr>
            </w:pPr>
            <w:r>
              <w:rPr>
                <w:rFonts w:ascii="Garamond" w:hAnsi="Garamond"/>
                <w:sz w:val="20"/>
                <w:szCs w:val="20"/>
              </w:rPr>
              <w:t>-</w:t>
            </w:r>
          </w:p>
          <w:p w14:paraId="63F758AD"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Acknowledgments</w:t>
            </w:r>
          </w:p>
          <w:p w14:paraId="6BAA177F" w14:textId="1DDA63D8" w:rsidR="00DD6063" w:rsidRPr="00777036" w:rsidRDefault="00DD6063" w:rsidP="001119EC">
            <w:pPr>
              <w:spacing w:after="120"/>
              <w:ind w:left="720" w:right="510"/>
              <w:jc w:val="both"/>
              <w:rPr>
                <w:rFonts w:ascii="Garamond" w:hAnsi="Garamond"/>
                <w:sz w:val="18"/>
                <w:szCs w:val="18"/>
              </w:rPr>
            </w:pPr>
            <w:r w:rsidRPr="00165FE5">
              <w:rPr>
                <w:rFonts w:ascii="Garamond" w:hAnsi="Garamond"/>
                <w:sz w:val="18"/>
                <w:szCs w:val="18"/>
              </w:rPr>
              <w:t>Microsoft SDL Team for the Elevation of</w:t>
            </w:r>
            <w:r w:rsidRPr="00777036">
              <w:rPr>
                <w:rFonts w:ascii="Garamond" w:hAnsi="Garamond"/>
                <w:sz w:val="18"/>
                <w:szCs w:val="18"/>
              </w:rPr>
              <w:t xml:space="preserve"> Privilege Threat Modelling Game</w:t>
            </w:r>
            <w:r w:rsidR="00FB0995">
              <w:rPr>
                <w:rFonts w:ascii="Garamond" w:hAnsi="Garamond"/>
                <w:sz w:val="18"/>
                <w:szCs w:val="18"/>
              </w:rPr>
              <w:t xml:space="preserve">, published </w:t>
            </w:r>
            <w:r w:rsidR="00FB0995" w:rsidRPr="00FB0995">
              <w:rPr>
                <w:rFonts w:ascii="Garamond" w:hAnsi="Garamond"/>
                <w:sz w:val="18"/>
                <w:szCs w:val="18"/>
              </w:rPr>
              <w:t>under a Creative Commons Attribution license</w:t>
            </w:r>
            <w:r w:rsidR="00FB0995">
              <w:rPr>
                <w:rFonts w:ascii="Garamond" w:hAnsi="Garamond"/>
                <w:sz w:val="18"/>
                <w:szCs w:val="18"/>
              </w:rPr>
              <w:t>, as the inspiration for Cornucopia</w:t>
            </w:r>
            <w:r w:rsidRPr="00777036">
              <w:rPr>
                <w:rFonts w:ascii="Garamond" w:hAnsi="Garamond"/>
                <w:sz w:val="18"/>
                <w:szCs w:val="18"/>
              </w:rPr>
              <w:t xml:space="preserve"> and from which many ideas, especially the game theory, were copied</w:t>
            </w:r>
            <w:r w:rsidR="001119EC">
              <w:rPr>
                <w:rFonts w:ascii="Garamond" w:hAnsi="Garamond"/>
                <w:sz w:val="18"/>
                <w:szCs w:val="18"/>
              </w:rPr>
              <w:t>.</w:t>
            </w:r>
          </w:p>
          <w:p w14:paraId="2311E281" w14:textId="64B4A818" w:rsidR="009C6EDD" w:rsidRPr="00777036" w:rsidRDefault="009C6EDD" w:rsidP="001119EC">
            <w:pPr>
              <w:spacing w:after="120"/>
              <w:ind w:left="720" w:right="510"/>
              <w:jc w:val="both"/>
              <w:rPr>
                <w:rFonts w:ascii="Garamond" w:hAnsi="Garamond"/>
                <w:sz w:val="18"/>
                <w:szCs w:val="18"/>
              </w:rPr>
            </w:pPr>
            <w:r w:rsidRPr="00777036">
              <w:rPr>
                <w:rFonts w:ascii="Garamond" w:hAnsi="Garamond"/>
                <w:sz w:val="18"/>
                <w:szCs w:val="18"/>
              </w:rPr>
              <w:t>Keith Turpin and contributors to the “OWASP Secure Coding Practices - Quick Reference Guide</w:t>
            </w:r>
            <w:proofErr w:type="gramStart"/>
            <w:r w:rsidRPr="00777036">
              <w:rPr>
                <w:rFonts w:ascii="Garamond" w:hAnsi="Garamond"/>
                <w:sz w:val="18"/>
                <w:szCs w:val="18"/>
              </w:rPr>
              <w:t>”</w:t>
            </w:r>
            <w:r w:rsidR="00323E15">
              <w:rPr>
                <w:rFonts w:ascii="Garamond" w:hAnsi="Garamond"/>
                <w:sz w:val="18"/>
                <w:szCs w:val="18"/>
              </w:rPr>
              <w:t>,</w:t>
            </w:r>
            <w:proofErr w:type="gramEnd"/>
            <w:r w:rsidR="00323E15">
              <w:rPr>
                <w:rFonts w:ascii="Garamond" w:hAnsi="Garamond"/>
                <w:sz w:val="18"/>
                <w:szCs w:val="18"/>
              </w:rPr>
              <w:t xml:space="preserve"> originally donated to OWASP by Boeing,</w:t>
            </w:r>
            <w:r w:rsidRPr="00777036">
              <w:rPr>
                <w:rFonts w:ascii="Garamond" w:hAnsi="Garamond"/>
                <w:sz w:val="18"/>
                <w:szCs w:val="18"/>
              </w:rPr>
              <w:t xml:space="preserve"> which </w:t>
            </w:r>
            <w:r w:rsidR="00921658">
              <w:rPr>
                <w:rFonts w:ascii="Garamond" w:hAnsi="Garamond"/>
                <w:sz w:val="18"/>
                <w:szCs w:val="18"/>
              </w:rPr>
              <w:t>is</w:t>
            </w:r>
            <w:r w:rsidRPr="00777036">
              <w:rPr>
                <w:rFonts w:ascii="Garamond" w:hAnsi="Garamond"/>
                <w:sz w:val="18"/>
                <w:szCs w:val="18"/>
              </w:rPr>
              <w:t xml:space="preserve"> used as the primary source of security requirements</w:t>
            </w:r>
            <w:r w:rsidR="00DD6063" w:rsidRPr="00777036">
              <w:rPr>
                <w:rFonts w:ascii="Garamond" w:hAnsi="Garamond"/>
                <w:sz w:val="18"/>
                <w:szCs w:val="18"/>
              </w:rPr>
              <w:t xml:space="preserve"> information to formulate the content of the cards</w:t>
            </w:r>
            <w:r w:rsidR="001119EC">
              <w:rPr>
                <w:rFonts w:ascii="Garamond" w:hAnsi="Garamond"/>
                <w:sz w:val="18"/>
                <w:szCs w:val="18"/>
              </w:rPr>
              <w:t>.</w:t>
            </w:r>
          </w:p>
          <w:p w14:paraId="02376BE6" w14:textId="08355A45" w:rsidR="00DD6063" w:rsidRDefault="00F92428" w:rsidP="001119EC">
            <w:pPr>
              <w:spacing w:after="120"/>
              <w:ind w:left="720" w:right="510"/>
              <w:jc w:val="both"/>
              <w:rPr>
                <w:rFonts w:ascii="Garamond" w:hAnsi="Garamond"/>
                <w:sz w:val="18"/>
                <w:szCs w:val="18"/>
              </w:rPr>
            </w:pPr>
            <w:r w:rsidRPr="00777036">
              <w:rPr>
                <w:rFonts w:ascii="Garamond" w:hAnsi="Garamond"/>
                <w:sz w:val="18"/>
                <w:szCs w:val="18"/>
              </w:rPr>
              <w:t xml:space="preserve">Contributors, supporters, </w:t>
            </w:r>
            <w:r w:rsidR="00DD6063" w:rsidRPr="00777036">
              <w:rPr>
                <w:rFonts w:ascii="Garamond" w:hAnsi="Garamond"/>
                <w:sz w:val="18"/>
                <w:szCs w:val="18"/>
              </w:rPr>
              <w:t xml:space="preserve">sponsors </w:t>
            </w:r>
            <w:r w:rsidRPr="00777036">
              <w:rPr>
                <w:rFonts w:ascii="Garamond" w:hAnsi="Garamond"/>
                <w:sz w:val="18"/>
                <w:szCs w:val="18"/>
              </w:rPr>
              <w:t>and volunteers to</w:t>
            </w:r>
            <w:r w:rsidR="00DD6063" w:rsidRPr="00777036">
              <w:rPr>
                <w:rFonts w:ascii="Garamond" w:hAnsi="Garamond"/>
                <w:sz w:val="18"/>
                <w:szCs w:val="18"/>
              </w:rPr>
              <w:t xml:space="preserve"> the OWASP ASVS</w:t>
            </w:r>
            <w:r w:rsidR="000D0A75">
              <w:rPr>
                <w:rFonts w:ascii="Garamond" w:hAnsi="Garamond"/>
                <w:sz w:val="18"/>
                <w:szCs w:val="18"/>
              </w:rPr>
              <w:t>,</w:t>
            </w:r>
            <w:r w:rsidR="00DD6063" w:rsidRPr="00777036">
              <w:rPr>
                <w:rFonts w:ascii="Garamond" w:hAnsi="Garamond"/>
                <w:sz w:val="18"/>
                <w:szCs w:val="18"/>
              </w:rPr>
              <w:t xml:space="preserve"> AppSensor </w:t>
            </w:r>
            <w:r w:rsidR="000D0A75">
              <w:rPr>
                <w:rFonts w:ascii="Garamond" w:hAnsi="Garamond"/>
                <w:sz w:val="18"/>
                <w:szCs w:val="18"/>
              </w:rPr>
              <w:t xml:space="preserve">and </w:t>
            </w:r>
            <w:r w:rsidR="001D726E">
              <w:rPr>
                <w:rFonts w:ascii="Garamond" w:hAnsi="Garamond"/>
                <w:sz w:val="18"/>
                <w:szCs w:val="18"/>
              </w:rPr>
              <w:t xml:space="preserve">Web </w:t>
            </w:r>
            <w:r w:rsidR="000D0A75" w:rsidRPr="000D0A75">
              <w:rPr>
                <w:rFonts w:ascii="Garamond" w:hAnsi="Garamond"/>
                <w:sz w:val="18"/>
                <w:szCs w:val="18"/>
              </w:rPr>
              <w:t>Framework Security Matrix</w:t>
            </w:r>
            <w:r w:rsidR="000D0A75">
              <w:rPr>
                <w:rFonts w:ascii="Garamond" w:hAnsi="Garamond"/>
                <w:sz w:val="18"/>
                <w:szCs w:val="18"/>
              </w:rPr>
              <w:t xml:space="preserve"> </w:t>
            </w:r>
            <w:r w:rsidR="00DD6063" w:rsidRPr="00777036">
              <w:rPr>
                <w:rFonts w:ascii="Garamond" w:hAnsi="Garamond"/>
                <w:sz w:val="18"/>
                <w:szCs w:val="18"/>
              </w:rPr>
              <w:t xml:space="preserve">projects, </w:t>
            </w:r>
            <w:r w:rsidR="006945EB">
              <w:rPr>
                <w:rFonts w:ascii="Garamond" w:hAnsi="Garamond"/>
                <w:sz w:val="18"/>
                <w:szCs w:val="18"/>
              </w:rPr>
              <w:t>Mitre’s</w:t>
            </w:r>
            <w:r w:rsidR="00DD6063" w:rsidRPr="00777036">
              <w:rPr>
                <w:rFonts w:ascii="Garamond" w:hAnsi="Garamond"/>
                <w:sz w:val="18"/>
                <w:szCs w:val="18"/>
              </w:rPr>
              <w:t xml:space="preserve"> Common Attack Pattern Enumeration and Classification (CAPEC), and SAFECode’s </w:t>
            </w:r>
            <w:r w:rsidRPr="00777036">
              <w:rPr>
                <w:rFonts w:ascii="Garamond" w:hAnsi="Garamond"/>
                <w:sz w:val="18"/>
                <w:szCs w:val="18"/>
              </w:rPr>
              <w:t xml:space="preserve">“Practical Security Stories and Security Tasks for Agile Development Environments” </w:t>
            </w:r>
            <w:r w:rsidR="00DD6063" w:rsidRPr="00777036">
              <w:rPr>
                <w:rFonts w:ascii="Garamond" w:hAnsi="Garamond"/>
                <w:sz w:val="18"/>
                <w:szCs w:val="18"/>
              </w:rPr>
              <w:t>which are</w:t>
            </w:r>
            <w:r w:rsidRPr="00777036">
              <w:rPr>
                <w:rFonts w:ascii="Garamond" w:hAnsi="Garamond"/>
                <w:sz w:val="18"/>
                <w:szCs w:val="18"/>
              </w:rPr>
              <w:t xml:space="preserve"> all</w:t>
            </w:r>
            <w:r w:rsidR="00040390">
              <w:rPr>
                <w:rFonts w:ascii="Garamond" w:hAnsi="Garamond"/>
                <w:sz w:val="18"/>
                <w:szCs w:val="18"/>
              </w:rPr>
              <w:t xml:space="preserve"> used in the cross-references </w:t>
            </w:r>
            <w:r w:rsidR="00E564A4">
              <w:rPr>
                <w:rFonts w:ascii="Garamond" w:hAnsi="Garamond"/>
                <w:sz w:val="18"/>
                <w:szCs w:val="18"/>
              </w:rPr>
              <w:t>provid</w:t>
            </w:r>
            <w:r w:rsidR="00040390">
              <w:rPr>
                <w:rFonts w:ascii="Garamond" w:hAnsi="Garamond"/>
                <w:sz w:val="18"/>
                <w:szCs w:val="18"/>
              </w:rPr>
              <w:t>ed.</w:t>
            </w:r>
          </w:p>
          <w:p w14:paraId="5D91F5DB" w14:textId="3DF38817" w:rsidR="00BE4375" w:rsidRPr="00B06E8F" w:rsidRDefault="001119EC" w:rsidP="001119EC">
            <w:pPr>
              <w:spacing w:after="120"/>
              <w:ind w:left="720" w:right="510"/>
              <w:jc w:val="both"/>
              <w:rPr>
                <w:rFonts w:ascii="Garamond" w:hAnsi="Garamond"/>
                <w:sz w:val="18"/>
                <w:szCs w:val="18"/>
              </w:rPr>
            </w:pPr>
            <w:r>
              <w:rPr>
                <w:rFonts w:ascii="Garamond" w:hAnsi="Garamond"/>
                <w:sz w:val="18"/>
                <w:szCs w:val="18"/>
              </w:rPr>
              <w:t xml:space="preserve">Playgen for </w:t>
            </w:r>
            <w:r w:rsidR="00B06E8F">
              <w:rPr>
                <w:rFonts w:ascii="Garamond" w:hAnsi="Garamond"/>
                <w:sz w:val="18"/>
                <w:szCs w:val="18"/>
              </w:rPr>
              <w:t>providing an illum</w:t>
            </w:r>
            <w:r w:rsidR="00BB6D29">
              <w:rPr>
                <w:rFonts w:ascii="Garamond" w:hAnsi="Garamond"/>
                <w:sz w:val="18"/>
                <w:szCs w:val="18"/>
              </w:rPr>
              <w:t xml:space="preserve">inating </w:t>
            </w:r>
            <w:r w:rsidR="00846DCC">
              <w:rPr>
                <w:rFonts w:ascii="Garamond" w:hAnsi="Garamond"/>
                <w:sz w:val="18"/>
                <w:szCs w:val="18"/>
              </w:rPr>
              <w:t xml:space="preserve">afternoon </w:t>
            </w:r>
            <w:r w:rsidR="00B06E8F">
              <w:rPr>
                <w:rFonts w:ascii="Garamond" w:hAnsi="Garamond"/>
                <w:sz w:val="18"/>
                <w:szCs w:val="18"/>
              </w:rPr>
              <w:t>seminar on task gamification</w:t>
            </w:r>
            <w:r w:rsidR="00ED322A">
              <w:rPr>
                <w:rFonts w:ascii="Garamond" w:hAnsi="Garamond"/>
                <w:sz w:val="18"/>
                <w:szCs w:val="18"/>
              </w:rPr>
              <w:t>,</w:t>
            </w:r>
            <w:r w:rsidR="00846DCC">
              <w:rPr>
                <w:rFonts w:ascii="Garamond" w:hAnsi="Garamond"/>
                <w:sz w:val="18"/>
                <w:szCs w:val="18"/>
              </w:rPr>
              <w:t xml:space="preserve"> and tartanmaker.com for the online tool to help create the card back pattern.</w:t>
            </w:r>
          </w:p>
          <w:p w14:paraId="4975355C" w14:textId="77777777" w:rsidR="00BE4375" w:rsidRDefault="00BE4375" w:rsidP="001119EC">
            <w:pPr>
              <w:rPr>
                <w:rFonts w:ascii="Garamond" w:hAnsi="Garamond"/>
                <w:sz w:val="20"/>
                <w:szCs w:val="20"/>
              </w:rPr>
            </w:pPr>
          </w:p>
          <w:p w14:paraId="3EA456EF" w14:textId="2359F24B" w:rsidR="00DD6063" w:rsidRPr="00DD6063" w:rsidRDefault="00DD6063" w:rsidP="00777036">
            <w:pPr>
              <w:jc w:val="center"/>
              <w:rPr>
                <w:rFonts w:ascii="Garamond" w:hAnsi="Garamond"/>
                <w:sz w:val="20"/>
                <w:szCs w:val="20"/>
              </w:rPr>
            </w:pPr>
            <w:r w:rsidRPr="00DD6063">
              <w:rPr>
                <w:rFonts w:ascii="Garamond" w:hAnsi="Garamond"/>
                <w:sz w:val="20"/>
                <w:szCs w:val="20"/>
              </w:rPr>
              <w:t>OWASP does not endorse or recommend commercial products or services</w:t>
            </w:r>
          </w:p>
          <w:p w14:paraId="31A4874B" w14:textId="00A33F60" w:rsidR="00BE4375" w:rsidRPr="00BE4375" w:rsidRDefault="00BE4375" w:rsidP="00777036">
            <w:pPr>
              <w:jc w:val="center"/>
              <w:rPr>
                <w:rFonts w:ascii="Garamond" w:hAnsi="Garamond"/>
                <w:sz w:val="20"/>
                <w:szCs w:val="20"/>
              </w:rPr>
            </w:pPr>
            <w:r w:rsidRPr="00BE4375">
              <w:rPr>
                <w:rFonts w:ascii="Garamond" w:hAnsi="Garamond"/>
                <w:sz w:val="20"/>
                <w:szCs w:val="20"/>
              </w:rPr>
              <w:t>© 20</w:t>
            </w:r>
            <w:r>
              <w:rPr>
                <w:rFonts w:ascii="Garamond" w:hAnsi="Garamond"/>
                <w:sz w:val="20"/>
                <w:szCs w:val="20"/>
              </w:rPr>
              <w:t>12</w:t>
            </w:r>
            <w:r w:rsidR="00825595">
              <w:rPr>
                <w:rFonts w:ascii="Garamond" w:hAnsi="Garamond"/>
                <w:sz w:val="20"/>
                <w:szCs w:val="20"/>
              </w:rPr>
              <w:t>-2013</w:t>
            </w:r>
            <w:r w:rsidRPr="00BE4375">
              <w:rPr>
                <w:rFonts w:ascii="Garamond" w:hAnsi="Garamond"/>
                <w:sz w:val="20"/>
                <w:szCs w:val="20"/>
              </w:rPr>
              <w:t xml:space="preserve"> OWASP Foundation</w:t>
            </w:r>
          </w:p>
          <w:p w14:paraId="7794FE2D" w14:textId="71513F18" w:rsidR="009C6EDD" w:rsidRDefault="00BE4375" w:rsidP="00831405">
            <w:pPr>
              <w:jc w:val="center"/>
              <w:rPr>
                <w:rFonts w:ascii="Garamond" w:hAnsi="Garamond"/>
                <w:sz w:val="20"/>
                <w:szCs w:val="20"/>
              </w:rPr>
            </w:pPr>
            <w:r w:rsidRPr="00BE4375">
              <w:rPr>
                <w:rFonts w:ascii="Garamond" w:hAnsi="Garamond"/>
                <w:sz w:val="20"/>
                <w:szCs w:val="20"/>
              </w:rPr>
              <w:t>This document is licensed under the Creative Co</w:t>
            </w:r>
            <w:r>
              <w:rPr>
                <w:rFonts w:ascii="Garamond" w:hAnsi="Garamond"/>
                <w:sz w:val="20"/>
                <w:szCs w:val="20"/>
              </w:rPr>
              <w:t>mmons Attribution-ShareAlike 3.0</w:t>
            </w:r>
            <w:r w:rsidRPr="00BE4375">
              <w:rPr>
                <w:rFonts w:ascii="Garamond" w:hAnsi="Garamond"/>
                <w:sz w:val="20"/>
                <w:szCs w:val="20"/>
              </w:rPr>
              <w:t xml:space="preserve"> license</w:t>
            </w:r>
          </w:p>
        </w:tc>
        <w:tc>
          <w:tcPr>
            <w:tcW w:w="7328" w:type="dxa"/>
            <w:tcBorders>
              <w:top w:val="nil"/>
              <w:left w:val="nil"/>
              <w:bottom w:val="nil"/>
              <w:right w:val="nil"/>
            </w:tcBorders>
          </w:tcPr>
          <w:p w14:paraId="1554ECCD" w14:textId="77777777" w:rsidR="009C6EDD" w:rsidRDefault="009C6EDD">
            <w:pPr>
              <w:rPr>
                <w:rFonts w:ascii="Garamond" w:hAnsi="Garamond"/>
                <w:sz w:val="20"/>
                <w:szCs w:val="20"/>
              </w:rPr>
            </w:pPr>
          </w:p>
          <w:p w14:paraId="29E80407" w14:textId="50469C40" w:rsidR="009C6EDD" w:rsidRDefault="00BA6FC4">
            <w:pPr>
              <w:rPr>
                <w:rFonts w:ascii="Garamond" w:hAnsi="Garamond"/>
                <w:sz w:val="20"/>
                <w:szCs w:val="20"/>
              </w:rPr>
            </w:pPr>
            <w:r w:rsidRPr="00BF47C9">
              <w:rPr>
                <w:rFonts w:ascii="Garamond" w:hAnsi="Garamond"/>
                <w:noProof/>
                <w:sz w:val="20"/>
                <w:szCs w:val="20"/>
                <w:lang w:val="en-US"/>
              </w:rPr>
              <w:drawing>
                <wp:inline distT="0" distB="0" distL="0" distR="0" wp14:anchorId="052B4F0B" wp14:editId="608AE1DD">
                  <wp:extent cx="4500680" cy="6586127"/>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1101" cy="6586744"/>
                          </a:xfrm>
                          <a:prstGeom prst="rect">
                            <a:avLst/>
                          </a:prstGeom>
                          <a:noFill/>
                          <a:ln>
                            <a:noFill/>
                          </a:ln>
                        </pic:spPr>
                      </pic:pic>
                    </a:graphicData>
                  </a:graphic>
                </wp:inline>
              </w:drawing>
            </w:r>
          </w:p>
        </w:tc>
      </w:tr>
      <w:tr w:rsidR="000F481F" w14:paraId="29B79CD3" w14:textId="77777777" w:rsidTr="00D6436E">
        <w:tc>
          <w:tcPr>
            <w:tcW w:w="7479" w:type="dxa"/>
            <w:tcBorders>
              <w:top w:val="nil"/>
              <w:left w:val="nil"/>
              <w:bottom w:val="nil"/>
              <w:right w:val="nil"/>
            </w:tcBorders>
          </w:tcPr>
          <w:p w14:paraId="7ECB7238" w14:textId="6CA028CF" w:rsidR="000F481F" w:rsidRPr="00F50DC0" w:rsidRDefault="009D68DF" w:rsidP="009D3431">
            <w:pPr>
              <w:pStyle w:val="C-Head-Top"/>
            </w:pPr>
            <w:r w:rsidRPr="00F50DC0">
              <w:lastRenderedPageBreak/>
              <w:t>Introduction</w:t>
            </w:r>
          </w:p>
          <w:p w14:paraId="5DE9BD50" w14:textId="07E3C9FD" w:rsidR="00E2349C" w:rsidRDefault="007179B7" w:rsidP="000F481F">
            <w:pPr>
              <w:spacing w:after="120"/>
              <w:rPr>
                <w:rFonts w:ascii="Garamond" w:hAnsi="Garamond"/>
                <w:sz w:val="20"/>
                <w:szCs w:val="20"/>
              </w:rPr>
            </w:pPr>
            <w:r>
              <w:rPr>
                <w:rFonts w:ascii="Garamond" w:hAnsi="Garamond"/>
                <w:sz w:val="20"/>
                <w:szCs w:val="20"/>
              </w:rPr>
              <w:t>The idea behind Cornucopia i</w:t>
            </w:r>
            <w:r w:rsidR="009B0FA2">
              <w:rPr>
                <w:rFonts w:ascii="Garamond" w:hAnsi="Garamond"/>
                <w:sz w:val="20"/>
                <w:szCs w:val="20"/>
              </w:rPr>
              <w:t xml:space="preserve">s to help development teams, especially those using Agile methodologies, to identify application security requirements and develop security-based user stories. Although the idea had been waiting for enough time to progress it, the final motivation came when </w:t>
            </w:r>
            <w:hyperlink r:id="rId10" w:history="1">
              <w:r w:rsidR="009B0FA2" w:rsidRPr="009B0FA2">
                <w:rPr>
                  <w:rStyle w:val="Hyperlink"/>
                  <w:rFonts w:ascii="Garamond" w:hAnsi="Garamond"/>
                  <w:sz w:val="20"/>
                  <w:szCs w:val="20"/>
                </w:rPr>
                <w:t>SAFECode</w:t>
              </w:r>
            </w:hyperlink>
            <w:r w:rsidR="009B0FA2">
              <w:rPr>
                <w:rFonts w:ascii="Garamond" w:hAnsi="Garamond"/>
                <w:sz w:val="20"/>
                <w:szCs w:val="20"/>
              </w:rPr>
              <w:t xml:space="preserve"> published its </w:t>
            </w:r>
            <w:hyperlink r:id="rId11" w:history="1">
              <w:r w:rsidR="009B0FA2" w:rsidRPr="009B0FA2">
                <w:rPr>
                  <w:rStyle w:val="Hyperlink"/>
                  <w:rFonts w:ascii="Garamond" w:hAnsi="Garamond"/>
                  <w:sz w:val="20"/>
                  <w:szCs w:val="20"/>
                </w:rPr>
                <w:t>Practical Security Stories and Security Tasks for Agile Development Environments</w:t>
              </w:r>
            </w:hyperlink>
            <w:r w:rsidR="009B0FA2">
              <w:rPr>
                <w:rFonts w:ascii="Garamond" w:hAnsi="Garamond"/>
                <w:sz w:val="20"/>
                <w:szCs w:val="20"/>
              </w:rPr>
              <w:t xml:space="preserve"> in July 2012.</w:t>
            </w:r>
          </w:p>
          <w:p w14:paraId="5C500D09" w14:textId="544A943A" w:rsidR="00897FF0" w:rsidRDefault="009B0FA2" w:rsidP="00897FF0">
            <w:pPr>
              <w:spacing w:after="120"/>
              <w:rPr>
                <w:rFonts w:ascii="Garamond" w:hAnsi="Garamond"/>
                <w:sz w:val="20"/>
                <w:szCs w:val="20"/>
              </w:rPr>
            </w:pPr>
            <w:r>
              <w:rPr>
                <w:rFonts w:ascii="Garamond" w:hAnsi="Garamond"/>
                <w:sz w:val="20"/>
                <w:szCs w:val="20"/>
              </w:rPr>
              <w:t xml:space="preserve">The </w:t>
            </w:r>
            <w:r w:rsidR="00897FF0">
              <w:rPr>
                <w:rFonts w:ascii="Garamond" w:hAnsi="Garamond"/>
                <w:sz w:val="20"/>
                <w:szCs w:val="20"/>
              </w:rPr>
              <w:t>Microsoft SDL team</w:t>
            </w:r>
            <w:r>
              <w:rPr>
                <w:rFonts w:ascii="Garamond" w:hAnsi="Garamond"/>
                <w:sz w:val="20"/>
                <w:szCs w:val="20"/>
              </w:rPr>
              <w:t xml:space="preserve"> had already published its super </w:t>
            </w:r>
            <w:hyperlink r:id="rId12" w:history="1">
              <w:r w:rsidR="00AF4AA7" w:rsidRPr="00897FF0">
                <w:rPr>
                  <w:rStyle w:val="Hyperlink"/>
                  <w:rFonts w:ascii="Garamond" w:hAnsi="Garamond"/>
                  <w:sz w:val="20"/>
                  <w:szCs w:val="20"/>
                </w:rPr>
                <w:t>Elevation of Privilege: The Threat Modeling Game</w:t>
              </w:r>
            </w:hyperlink>
            <w:r>
              <w:rPr>
                <w:rFonts w:ascii="Garamond" w:hAnsi="Garamond"/>
                <w:sz w:val="20"/>
                <w:szCs w:val="20"/>
              </w:rPr>
              <w:t xml:space="preserve"> (EoP) but that did not seem to address the </w:t>
            </w:r>
            <w:r w:rsidR="007179B7">
              <w:rPr>
                <w:rFonts w:ascii="Garamond" w:hAnsi="Garamond"/>
                <w:sz w:val="20"/>
                <w:szCs w:val="20"/>
              </w:rPr>
              <w:t xml:space="preserve">most appropriate kind </w:t>
            </w:r>
            <w:r>
              <w:rPr>
                <w:rFonts w:ascii="Garamond" w:hAnsi="Garamond"/>
                <w:sz w:val="20"/>
                <w:szCs w:val="20"/>
              </w:rPr>
              <w:t>of issues that web application development teams mostly have to address.</w:t>
            </w:r>
            <w:r w:rsidR="00D6784A">
              <w:rPr>
                <w:rFonts w:ascii="Garamond" w:hAnsi="Garamond"/>
                <w:sz w:val="20"/>
                <w:szCs w:val="20"/>
              </w:rPr>
              <w:t xml:space="preserve"> </w:t>
            </w:r>
            <w:r w:rsidR="007179B7">
              <w:rPr>
                <w:rFonts w:ascii="Garamond" w:hAnsi="Garamond"/>
                <w:sz w:val="20"/>
                <w:szCs w:val="20"/>
              </w:rPr>
              <w:t>EoP is</w:t>
            </w:r>
            <w:r w:rsidR="00D6784A">
              <w:rPr>
                <w:rFonts w:ascii="Garamond" w:hAnsi="Garamond"/>
                <w:sz w:val="20"/>
                <w:szCs w:val="20"/>
              </w:rPr>
              <w:t xml:space="preserve"> a great concept and game </w:t>
            </w:r>
            <w:r w:rsidR="007179B7">
              <w:rPr>
                <w:rFonts w:ascii="Garamond" w:hAnsi="Garamond"/>
                <w:sz w:val="20"/>
                <w:szCs w:val="20"/>
              </w:rPr>
              <w:t>strategy, and</w:t>
            </w:r>
            <w:r w:rsidR="00D6784A">
              <w:rPr>
                <w:rFonts w:ascii="Garamond" w:hAnsi="Garamond"/>
                <w:sz w:val="20"/>
                <w:szCs w:val="20"/>
              </w:rPr>
              <w:t xml:space="preserve"> was </w:t>
            </w:r>
            <w:hyperlink r:id="rId13" w:history="1">
              <w:r w:rsidR="00D6784A" w:rsidRPr="00D6784A">
                <w:rPr>
                  <w:rStyle w:val="Hyperlink"/>
                  <w:rFonts w:ascii="Garamond" w:hAnsi="Garamond"/>
                  <w:sz w:val="20"/>
                  <w:szCs w:val="20"/>
                </w:rPr>
                <w:t>published under a</w:t>
              </w:r>
            </w:hyperlink>
            <w:r w:rsidR="00D6784A">
              <w:rPr>
                <w:rFonts w:ascii="Garamond" w:hAnsi="Garamond"/>
                <w:sz w:val="20"/>
                <w:szCs w:val="20"/>
              </w:rPr>
              <w:t xml:space="preserve"> </w:t>
            </w:r>
            <w:hyperlink r:id="rId14" w:history="1">
              <w:r w:rsidR="00D6784A" w:rsidRPr="00D97F80">
                <w:rPr>
                  <w:rStyle w:val="Hyperlink"/>
                  <w:rFonts w:ascii="Garamond" w:hAnsi="Garamond"/>
                  <w:sz w:val="20"/>
                  <w:szCs w:val="20"/>
                </w:rPr>
                <w:t>Creative Commons Attribution License</w:t>
              </w:r>
            </w:hyperlink>
            <w:r w:rsidR="00D6784A">
              <w:rPr>
                <w:rFonts w:ascii="Garamond" w:hAnsi="Garamond"/>
                <w:sz w:val="20"/>
                <w:szCs w:val="20"/>
              </w:rPr>
              <w:t>.</w:t>
            </w:r>
          </w:p>
          <w:p w14:paraId="4BC4D5AC" w14:textId="7A63A2B3" w:rsidR="00AF4AA7" w:rsidRPr="00E21F0E" w:rsidRDefault="00AF4AA7" w:rsidP="00897FF0">
            <w:pPr>
              <w:spacing w:after="120"/>
              <w:rPr>
                <w:rFonts w:ascii="Garamond" w:hAnsi="Garamond"/>
                <w:sz w:val="20"/>
                <w:szCs w:val="20"/>
              </w:rPr>
            </w:pPr>
            <w:r w:rsidRPr="00897FF0">
              <w:rPr>
                <w:rFonts w:ascii="Garamond" w:hAnsi="Garamond"/>
                <w:sz w:val="20"/>
                <w:szCs w:val="20"/>
              </w:rPr>
              <w:t>Cornucopia Ecommerce Website Edition is based t</w:t>
            </w:r>
            <w:r w:rsidR="009B0FA2">
              <w:rPr>
                <w:rFonts w:ascii="Garamond" w:hAnsi="Garamond"/>
                <w:sz w:val="20"/>
                <w:szCs w:val="20"/>
              </w:rPr>
              <w:t>he concepts and game ideas in Eo</w:t>
            </w:r>
            <w:r w:rsidR="007179B7">
              <w:rPr>
                <w:rFonts w:ascii="Garamond" w:hAnsi="Garamond"/>
                <w:sz w:val="20"/>
                <w:szCs w:val="20"/>
              </w:rPr>
              <w:t>P, but those have</w:t>
            </w:r>
            <w:r w:rsidRPr="00897FF0">
              <w:rPr>
                <w:rFonts w:ascii="Garamond" w:hAnsi="Garamond"/>
                <w:sz w:val="20"/>
                <w:szCs w:val="20"/>
              </w:rPr>
              <w:t xml:space="preserve"> been modified to be more relevant to the types of issues ecommerce websit</w:t>
            </w:r>
            <w:r w:rsidR="006E1C99">
              <w:rPr>
                <w:rFonts w:ascii="Garamond" w:hAnsi="Garamond"/>
                <w:sz w:val="20"/>
                <w:szCs w:val="20"/>
              </w:rPr>
              <w:t xml:space="preserve">e developers encounter. It </w:t>
            </w:r>
            <w:r w:rsidRPr="00897FF0">
              <w:rPr>
                <w:rFonts w:ascii="Garamond" w:hAnsi="Garamond"/>
                <w:sz w:val="20"/>
                <w:szCs w:val="20"/>
              </w:rPr>
              <w:t>attempts to introduce threat-modelling ideas into development teams</w:t>
            </w:r>
            <w:r w:rsidR="006E1C99">
              <w:rPr>
                <w:rFonts w:ascii="Garamond" w:hAnsi="Garamond"/>
                <w:sz w:val="20"/>
                <w:szCs w:val="20"/>
              </w:rPr>
              <w:t xml:space="preserve"> that</w:t>
            </w:r>
            <w:r w:rsidR="00D97F80" w:rsidRPr="00E21F0E">
              <w:rPr>
                <w:rFonts w:ascii="Garamond" w:hAnsi="Garamond"/>
                <w:sz w:val="20"/>
                <w:szCs w:val="20"/>
              </w:rPr>
              <w:t xml:space="preserve"> </w:t>
            </w:r>
            <w:r w:rsidRPr="00E21F0E">
              <w:rPr>
                <w:rFonts w:ascii="Garamond" w:hAnsi="Garamond"/>
                <w:sz w:val="20"/>
                <w:szCs w:val="20"/>
              </w:rPr>
              <w:t>use Agile methodologies</w:t>
            </w:r>
            <w:r w:rsidR="00D97F80" w:rsidRPr="00E21F0E">
              <w:rPr>
                <w:rFonts w:ascii="Garamond" w:hAnsi="Garamond"/>
                <w:sz w:val="20"/>
                <w:szCs w:val="20"/>
              </w:rPr>
              <w:t>,</w:t>
            </w:r>
            <w:r w:rsidRPr="00E21F0E">
              <w:rPr>
                <w:rFonts w:ascii="Garamond" w:hAnsi="Garamond"/>
                <w:sz w:val="20"/>
                <w:szCs w:val="20"/>
              </w:rPr>
              <w:t xml:space="preserve"> or are more focused on web application weaknesses than other types of software vulnerabilities</w:t>
            </w:r>
            <w:r w:rsidR="006E1C99">
              <w:rPr>
                <w:rFonts w:ascii="Garamond" w:hAnsi="Garamond"/>
                <w:sz w:val="20"/>
                <w:szCs w:val="20"/>
              </w:rPr>
              <w:t xml:space="preserve"> or are </w:t>
            </w:r>
            <w:r w:rsidR="006E1C99" w:rsidRPr="00897FF0">
              <w:rPr>
                <w:rFonts w:ascii="Garamond" w:hAnsi="Garamond"/>
                <w:sz w:val="20"/>
                <w:szCs w:val="20"/>
              </w:rPr>
              <w:t>not fami</w:t>
            </w:r>
            <w:r w:rsidR="006E1C99" w:rsidRPr="00E21F0E">
              <w:rPr>
                <w:rFonts w:ascii="Garamond" w:hAnsi="Garamond"/>
                <w:sz w:val="20"/>
                <w:szCs w:val="20"/>
              </w:rPr>
              <w:t>liar with STRIDE and DREAD</w:t>
            </w:r>
            <w:r w:rsidRPr="00E21F0E">
              <w:rPr>
                <w:rFonts w:ascii="Garamond" w:hAnsi="Garamond"/>
                <w:sz w:val="20"/>
                <w:szCs w:val="20"/>
              </w:rPr>
              <w:t>.</w:t>
            </w:r>
          </w:p>
          <w:p w14:paraId="5A475B20" w14:textId="34796C3C" w:rsidR="00C64958" w:rsidRPr="00E21F0E" w:rsidRDefault="00C64958" w:rsidP="00127EEE">
            <w:pPr>
              <w:spacing w:after="120"/>
              <w:rPr>
                <w:rFonts w:ascii="Garamond" w:hAnsi="Garamond"/>
                <w:sz w:val="20"/>
                <w:szCs w:val="20"/>
              </w:rPr>
            </w:pPr>
            <w:r w:rsidRPr="00E21F0E">
              <w:rPr>
                <w:rFonts w:ascii="Garamond" w:hAnsi="Garamond"/>
                <w:sz w:val="20"/>
                <w:szCs w:val="20"/>
              </w:rPr>
              <w:t xml:space="preserve">Cornucopia Ecommerce Website Edition is referenced </w:t>
            </w:r>
            <w:r w:rsidR="00BD4EBA" w:rsidRPr="00E21F0E">
              <w:rPr>
                <w:rFonts w:ascii="Garamond" w:hAnsi="Garamond"/>
                <w:sz w:val="20"/>
                <w:szCs w:val="20"/>
              </w:rPr>
              <w:t>as an information resource in</w:t>
            </w:r>
            <w:r w:rsidRPr="00E21F0E">
              <w:rPr>
                <w:rFonts w:ascii="Garamond" w:hAnsi="Garamond"/>
                <w:sz w:val="20"/>
                <w:szCs w:val="20"/>
              </w:rPr>
              <w:t xml:space="preserve"> the</w:t>
            </w:r>
            <w:r w:rsidR="00127EEE" w:rsidRPr="00E21F0E">
              <w:rPr>
                <w:rFonts w:ascii="Garamond" w:hAnsi="Garamond"/>
                <w:sz w:val="20"/>
                <w:szCs w:val="20"/>
              </w:rPr>
              <w:t xml:space="preserve"> PCI S</w:t>
            </w:r>
            <w:r w:rsidR="00BD4EBA" w:rsidRPr="00E21F0E">
              <w:rPr>
                <w:rFonts w:ascii="Garamond" w:hAnsi="Garamond"/>
                <w:sz w:val="20"/>
                <w:szCs w:val="20"/>
              </w:rPr>
              <w:t>ecurity Standard Council</w:t>
            </w:r>
            <w:r w:rsidR="00127EEE" w:rsidRPr="00E21F0E">
              <w:rPr>
                <w:rFonts w:ascii="Garamond" w:hAnsi="Garamond"/>
                <w:sz w:val="20"/>
                <w:szCs w:val="20"/>
              </w:rPr>
              <w:t xml:space="preserve">’s </w:t>
            </w:r>
            <w:r w:rsidR="00BD4EBA" w:rsidRPr="00E21F0E">
              <w:rPr>
                <w:rFonts w:ascii="Garamond" w:hAnsi="Garamond"/>
                <w:sz w:val="20"/>
                <w:szCs w:val="20"/>
              </w:rPr>
              <w:t>Information Supplement</w:t>
            </w:r>
            <w:r w:rsidR="00127EEE" w:rsidRPr="00E21F0E">
              <w:rPr>
                <w:rFonts w:ascii="Garamond" w:hAnsi="Garamond"/>
                <w:sz w:val="20"/>
                <w:szCs w:val="20"/>
              </w:rPr>
              <w:t xml:space="preserve"> </w:t>
            </w:r>
            <w:hyperlink r:id="rId15" w:history="1">
              <w:r w:rsidR="00127EEE" w:rsidRPr="00E21F0E">
                <w:rPr>
                  <w:rStyle w:val="Hyperlink"/>
                  <w:rFonts w:ascii="Garamond" w:hAnsi="Garamond"/>
                  <w:sz w:val="20"/>
                  <w:szCs w:val="20"/>
                </w:rPr>
                <w:t>PCI DSS E-commerce Guidelines</w:t>
              </w:r>
            </w:hyperlink>
            <w:r w:rsidR="00127EEE" w:rsidRPr="00E21F0E">
              <w:rPr>
                <w:rFonts w:ascii="Garamond" w:hAnsi="Garamond"/>
                <w:sz w:val="20"/>
                <w:szCs w:val="20"/>
              </w:rPr>
              <w:t>, v2, January 2013.</w:t>
            </w:r>
          </w:p>
          <w:p w14:paraId="390512C3" w14:textId="7A0C6800" w:rsidR="007E493F" w:rsidRPr="007E493F" w:rsidRDefault="007E493F" w:rsidP="009D3431">
            <w:pPr>
              <w:pStyle w:val="C-Head-Middle"/>
            </w:pPr>
            <w:r w:rsidRPr="00E21F0E">
              <w:t xml:space="preserve">The </w:t>
            </w:r>
            <w:r w:rsidR="00383699">
              <w:t xml:space="preserve">card </w:t>
            </w:r>
            <w:r w:rsidRPr="00E21F0E">
              <w:t>deck</w:t>
            </w:r>
            <w:r w:rsidR="00383699">
              <w:t xml:space="preserve"> (pack)</w:t>
            </w:r>
          </w:p>
          <w:p w14:paraId="1EE17EF8" w14:textId="67296A85" w:rsidR="003F0F38" w:rsidRDefault="00D6784A" w:rsidP="00AF4AA7">
            <w:pPr>
              <w:spacing w:after="120"/>
              <w:rPr>
                <w:rFonts w:ascii="Garamond" w:hAnsi="Garamond"/>
                <w:sz w:val="20"/>
                <w:szCs w:val="20"/>
              </w:rPr>
            </w:pPr>
            <w:r>
              <w:rPr>
                <w:rFonts w:ascii="Garamond" w:hAnsi="Garamond"/>
                <w:sz w:val="20"/>
                <w:szCs w:val="20"/>
              </w:rPr>
              <w:t>Instead of Eo</w:t>
            </w:r>
            <w:r w:rsidR="00110317">
              <w:rPr>
                <w:rFonts w:ascii="Garamond" w:hAnsi="Garamond"/>
                <w:sz w:val="20"/>
                <w:szCs w:val="20"/>
              </w:rPr>
              <w:t>P’s STRIDE suits</w:t>
            </w:r>
            <w:r w:rsidR="00383699">
              <w:rPr>
                <w:rFonts w:ascii="Garamond" w:hAnsi="Garamond"/>
                <w:sz w:val="20"/>
                <w:szCs w:val="20"/>
              </w:rPr>
              <w:t xml:space="preserve"> (sets of cards with matching designs)</w:t>
            </w:r>
            <w:r w:rsidR="00110317">
              <w:rPr>
                <w:rFonts w:ascii="Garamond" w:hAnsi="Garamond"/>
                <w:sz w:val="20"/>
                <w:szCs w:val="20"/>
              </w:rPr>
              <w:t xml:space="preserve">, </w:t>
            </w:r>
            <w:r w:rsidR="006E1C99">
              <w:rPr>
                <w:rFonts w:ascii="Garamond" w:hAnsi="Garamond"/>
                <w:sz w:val="20"/>
                <w:szCs w:val="20"/>
              </w:rPr>
              <w:t>Cornucopia</w:t>
            </w:r>
            <w:r w:rsidR="00110317">
              <w:rPr>
                <w:rFonts w:ascii="Garamond" w:hAnsi="Garamond"/>
                <w:sz w:val="20"/>
                <w:szCs w:val="20"/>
              </w:rPr>
              <w:t xml:space="preserve"> s</w:t>
            </w:r>
            <w:r w:rsidR="003F0F38">
              <w:rPr>
                <w:rFonts w:ascii="Garamond" w:hAnsi="Garamond"/>
                <w:sz w:val="20"/>
                <w:szCs w:val="20"/>
              </w:rPr>
              <w:t xml:space="preserve">uits </w:t>
            </w:r>
            <w:r w:rsidR="00383699">
              <w:rPr>
                <w:rFonts w:ascii="Garamond" w:hAnsi="Garamond"/>
                <w:sz w:val="20"/>
                <w:szCs w:val="20"/>
              </w:rPr>
              <w:t>a</w:t>
            </w:r>
            <w:r w:rsidR="00110317">
              <w:rPr>
                <w:rFonts w:ascii="Garamond" w:hAnsi="Garamond"/>
                <w:sz w:val="20"/>
                <w:szCs w:val="20"/>
              </w:rPr>
              <w:t>re based on the structure of the</w:t>
            </w:r>
            <w:r w:rsidR="00110317" w:rsidRPr="00777036">
              <w:rPr>
                <w:rFonts w:ascii="Garamond" w:hAnsi="Garamond"/>
                <w:sz w:val="18"/>
                <w:szCs w:val="18"/>
              </w:rPr>
              <w:t xml:space="preserve"> </w:t>
            </w:r>
            <w:hyperlink r:id="rId16" w:history="1">
              <w:r w:rsidR="00110317" w:rsidRPr="00110317">
                <w:rPr>
                  <w:rStyle w:val="Hyperlink"/>
                  <w:rFonts w:ascii="Garamond" w:hAnsi="Garamond"/>
                  <w:sz w:val="18"/>
                  <w:szCs w:val="18"/>
                </w:rPr>
                <w:t>OWASP Secure Coding Practices - Quick Reference Guide</w:t>
              </w:r>
            </w:hyperlink>
            <w:r w:rsidR="00D97F80">
              <w:rPr>
                <w:rFonts w:ascii="Garamond" w:hAnsi="Garamond"/>
                <w:sz w:val="18"/>
                <w:szCs w:val="18"/>
              </w:rPr>
              <w:t xml:space="preserve"> (SCP)</w:t>
            </w:r>
            <w:r w:rsidR="003F0F38">
              <w:rPr>
                <w:rFonts w:ascii="Garamond" w:hAnsi="Garamond"/>
                <w:sz w:val="20"/>
                <w:szCs w:val="20"/>
              </w:rPr>
              <w:t xml:space="preserve">, </w:t>
            </w:r>
            <w:r w:rsidR="00110317">
              <w:rPr>
                <w:rFonts w:ascii="Garamond" w:hAnsi="Garamond"/>
                <w:sz w:val="20"/>
                <w:szCs w:val="20"/>
              </w:rPr>
              <w:t xml:space="preserve">but </w:t>
            </w:r>
            <w:r w:rsidR="00D97F80">
              <w:rPr>
                <w:rFonts w:ascii="Garamond" w:hAnsi="Garamond"/>
                <w:sz w:val="20"/>
                <w:szCs w:val="20"/>
              </w:rPr>
              <w:t>with</w:t>
            </w:r>
            <w:r w:rsidR="009B0FA2">
              <w:rPr>
                <w:rFonts w:ascii="Garamond" w:hAnsi="Garamond"/>
                <w:sz w:val="20"/>
                <w:szCs w:val="20"/>
              </w:rPr>
              <w:t xml:space="preserve"> additional</w:t>
            </w:r>
            <w:r w:rsidR="00110317">
              <w:rPr>
                <w:rFonts w:ascii="Garamond" w:hAnsi="Garamond"/>
                <w:sz w:val="20"/>
                <w:szCs w:val="20"/>
              </w:rPr>
              <w:t xml:space="preserve"> con</w:t>
            </w:r>
            <w:r w:rsidR="006E1C99">
              <w:rPr>
                <w:rFonts w:ascii="Garamond" w:hAnsi="Garamond"/>
                <w:sz w:val="20"/>
                <w:szCs w:val="20"/>
              </w:rPr>
              <w:t xml:space="preserve">sideration of </w:t>
            </w:r>
            <w:r w:rsidR="00110317">
              <w:rPr>
                <w:rFonts w:ascii="Garamond" w:hAnsi="Garamond"/>
                <w:sz w:val="20"/>
                <w:szCs w:val="20"/>
              </w:rPr>
              <w:t xml:space="preserve">sections in the </w:t>
            </w:r>
            <w:hyperlink r:id="rId17" w:history="1">
              <w:r w:rsidR="00110317" w:rsidRPr="00110317">
                <w:rPr>
                  <w:rStyle w:val="Hyperlink"/>
                  <w:rFonts w:ascii="Garamond" w:hAnsi="Garamond"/>
                  <w:sz w:val="20"/>
                  <w:szCs w:val="20"/>
                </w:rPr>
                <w:t xml:space="preserve">OWASP </w:t>
              </w:r>
              <w:r w:rsidR="003F0F38" w:rsidRPr="00110317">
                <w:rPr>
                  <w:rStyle w:val="Hyperlink"/>
                  <w:rFonts w:ascii="Garamond" w:hAnsi="Garamond"/>
                  <w:sz w:val="20"/>
                  <w:szCs w:val="20"/>
                </w:rPr>
                <w:t>A</w:t>
              </w:r>
              <w:r w:rsidR="00110317" w:rsidRPr="00110317">
                <w:rPr>
                  <w:rStyle w:val="Hyperlink"/>
                  <w:rFonts w:ascii="Garamond" w:hAnsi="Garamond"/>
                  <w:sz w:val="20"/>
                  <w:szCs w:val="20"/>
                </w:rPr>
                <w:t>pplication Security Verification Standard</w:t>
              </w:r>
            </w:hyperlink>
            <w:r w:rsidR="00110317">
              <w:rPr>
                <w:rFonts w:ascii="Garamond" w:hAnsi="Garamond"/>
                <w:sz w:val="20"/>
                <w:szCs w:val="20"/>
              </w:rPr>
              <w:t xml:space="preserve">, the </w:t>
            </w:r>
            <w:hyperlink r:id="rId18" w:history="1">
              <w:r w:rsidR="00110317" w:rsidRPr="00110317">
                <w:rPr>
                  <w:rStyle w:val="Hyperlink"/>
                  <w:rFonts w:ascii="Garamond" w:hAnsi="Garamond"/>
                  <w:sz w:val="20"/>
                  <w:szCs w:val="20"/>
                </w:rPr>
                <w:t>OWASP Testing Guide</w:t>
              </w:r>
            </w:hyperlink>
            <w:r w:rsidR="009B0FA2">
              <w:rPr>
                <w:rFonts w:ascii="Garamond" w:hAnsi="Garamond"/>
                <w:sz w:val="20"/>
                <w:szCs w:val="20"/>
              </w:rPr>
              <w:t xml:space="preserve"> and</w:t>
            </w:r>
            <w:r w:rsidR="00110317">
              <w:rPr>
                <w:rFonts w:ascii="Garamond" w:hAnsi="Garamond"/>
                <w:sz w:val="20"/>
                <w:szCs w:val="20"/>
              </w:rPr>
              <w:t xml:space="preserve"> </w:t>
            </w:r>
            <w:r w:rsidR="009B0FA2">
              <w:rPr>
                <w:rFonts w:ascii="Garamond" w:hAnsi="Garamond"/>
                <w:sz w:val="20"/>
                <w:szCs w:val="20"/>
              </w:rPr>
              <w:t xml:space="preserve">David Rook’s </w:t>
            </w:r>
            <w:hyperlink r:id="rId19" w:history="1">
              <w:r w:rsidR="00110317" w:rsidRPr="009B0FA2">
                <w:rPr>
                  <w:rStyle w:val="Hyperlink"/>
                  <w:rFonts w:ascii="Garamond" w:hAnsi="Garamond"/>
                  <w:sz w:val="20"/>
                  <w:szCs w:val="20"/>
                </w:rPr>
                <w:t>Principles of Secure Development</w:t>
              </w:r>
            </w:hyperlink>
            <w:r w:rsidR="009B0FA2">
              <w:rPr>
                <w:rFonts w:ascii="Garamond" w:hAnsi="Garamond"/>
                <w:sz w:val="20"/>
                <w:szCs w:val="20"/>
              </w:rPr>
              <w:t>. These</w:t>
            </w:r>
            <w:r w:rsidR="00110317">
              <w:rPr>
                <w:rFonts w:ascii="Garamond" w:hAnsi="Garamond"/>
                <w:sz w:val="20"/>
                <w:szCs w:val="20"/>
              </w:rPr>
              <w:t xml:space="preserve"> provided </w:t>
            </w:r>
            <w:r w:rsidR="009B0FA2">
              <w:rPr>
                <w:rFonts w:ascii="Garamond" w:hAnsi="Garamond"/>
                <w:sz w:val="20"/>
                <w:szCs w:val="20"/>
              </w:rPr>
              <w:t>five suits, and a sixth called “Cornucopia” was created for everything else:</w:t>
            </w:r>
            <w:r w:rsidR="003F0F38">
              <w:rPr>
                <w:rFonts w:ascii="Garamond" w:hAnsi="Garamond"/>
                <w:sz w:val="20"/>
                <w:szCs w:val="20"/>
              </w:rPr>
              <w:t xml:space="preserve"> </w:t>
            </w:r>
          </w:p>
          <w:p w14:paraId="71753F15" w14:textId="2B2B7876"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Data validation and encoding</w:t>
            </w:r>
            <w:ins w:id="2" w:author="Colin Watson" w:date="2013-09-11T11:00:00Z">
              <w:r w:rsidR="00704A2A">
                <w:rPr>
                  <w:rFonts w:ascii="Garamond" w:hAnsi="Garamond"/>
                  <w:sz w:val="20"/>
                  <w:szCs w:val="20"/>
                </w:rPr>
                <w:t xml:space="preserve"> (VE)</w:t>
              </w:r>
            </w:ins>
          </w:p>
          <w:p w14:paraId="7A928B20" w14:textId="3B1F0044"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Authentication</w:t>
            </w:r>
            <w:ins w:id="3" w:author="Colin Watson" w:date="2013-09-11T11:00:00Z">
              <w:r w:rsidR="00704A2A">
                <w:rPr>
                  <w:rFonts w:ascii="Garamond" w:hAnsi="Garamond"/>
                  <w:sz w:val="20"/>
                  <w:szCs w:val="20"/>
                </w:rPr>
                <w:t xml:space="preserve"> (AT)</w:t>
              </w:r>
            </w:ins>
          </w:p>
          <w:p w14:paraId="37AA1662" w14:textId="2F59FC4F"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Session management</w:t>
            </w:r>
            <w:ins w:id="4" w:author="Colin Watson" w:date="2013-09-11T11:00:00Z">
              <w:r w:rsidR="00704A2A">
                <w:rPr>
                  <w:rFonts w:ascii="Garamond" w:hAnsi="Garamond"/>
                  <w:sz w:val="20"/>
                  <w:szCs w:val="20"/>
                </w:rPr>
                <w:t xml:space="preserve"> (SM)</w:t>
              </w:r>
            </w:ins>
          </w:p>
          <w:p w14:paraId="37471960" w14:textId="2A3120BE"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Authorization</w:t>
            </w:r>
            <w:ins w:id="5" w:author="Colin Watson" w:date="2013-09-11T11:00:00Z">
              <w:r w:rsidR="00704A2A">
                <w:rPr>
                  <w:rFonts w:ascii="Garamond" w:hAnsi="Garamond"/>
                  <w:sz w:val="20"/>
                  <w:szCs w:val="20"/>
                </w:rPr>
                <w:t xml:space="preserve"> (AZ)</w:t>
              </w:r>
            </w:ins>
          </w:p>
          <w:p w14:paraId="09B5913C" w14:textId="39C1DBC9"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Cryptography</w:t>
            </w:r>
            <w:ins w:id="6" w:author="Colin Watson" w:date="2013-09-11T11:00:00Z">
              <w:r w:rsidR="00704A2A">
                <w:rPr>
                  <w:rFonts w:ascii="Garamond" w:hAnsi="Garamond"/>
                  <w:sz w:val="20"/>
                  <w:szCs w:val="20"/>
                </w:rPr>
                <w:t xml:space="preserve"> (CR)</w:t>
              </w:r>
            </w:ins>
          </w:p>
          <w:p w14:paraId="281285DE" w14:textId="5D1981CA"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Cornucopia</w:t>
            </w:r>
            <w:ins w:id="7" w:author="Colin Watson" w:date="2013-09-11T11:00:00Z">
              <w:r w:rsidR="00704A2A">
                <w:rPr>
                  <w:rFonts w:ascii="Garamond" w:hAnsi="Garamond"/>
                  <w:sz w:val="20"/>
                  <w:szCs w:val="20"/>
                </w:rPr>
                <w:t xml:space="preserve"> (C)</w:t>
              </w:r>
            </w:ins>
          </w:p>
          <w:p w14:paraId="6BCAB48C" w14:textId="21BADDD6" w:rsidR="00AF4AA7" w:rsidRDefault="00160C88" w:rsidP="00AF4AA7">
            <w:pPr>
              <w:spacing w:after="120"/>
              <w:rPr>
                <w:rFonts w:ascii="Garamond" w:hAnsi="Garamond"/>
                <w:sz w:val="20"/>
                <w:szCs w:val="20"/>
              </w:rPr>
            </w:pPr>
            <w:r>
              <w:rPr>
                <w:rFonts w:ascii="Garamond" w:hAnsi="Garamond"/>
                <w:sz w:val="20"/>
                <w:szCs w:val="20"/>
              </w:rPr>
              <w:t>Similar to poker-playing cards, e</w:t>
            </w:r>
            <w:r w:rsidR="00897FF0">
              <w:rPr>
                <w:rFonts w:ascii="Garamond" w:hAnsi="Garamond"/>
                <w:sz w:val="20"/>
                <w:szCs w:val="20"/>
              </w:rPr>
              <w:t>ach suit contains 13 cards (A</w:t>
            </w:r>
            <w:r w:rsidR="00D97F80">
              <w:rPr>
                <w:rFonts w:ascii="Garamond" w:hAnsi="Garamond"/>
                <w:sz w:val="20"/>
                <w:szCs w:val="20"/>
              </w:rPr>
              <w:t xml:space="preserve">ce, 2-10, Jack, Queen and King) but, unlike EoP, </w:t>
            </w:r>
            <w:r w:rsidR="00D6784A">
              <w:rPr>
                <w:rFonts w:ascii="Garamond" w:hAnsi="Garamond"/>
                <w:sz w:val="20"/>
                <w:szCs w:val="20"/>
              </w:rPr>
              <w:t>there are also two Joker cards.</w:t>
            </w:r>
            <w:r w:rsidR="00D97F80">
              <w:rPr>
                <w:rFonts w:ascii="Garamond" w:hAnsi="Garamond"/>
                <w:sz w:val="20"/>
                <w:szCs w:val="20"/>
              </w:rPr>
              <w:t xml:space="preserve"> The content was mainly drawn from the SCP.</w:t>
            </w:r>
          </w:p>
          <w:p w14:paraId="58BD0732" w14:textId="77777777" w:rsidR="00D6784A" w:rsidRPr="00D6784A" w:rsidRDefault="00D6784A" w:rsidP="009D3431">
            <w:pPr>
              <w:pStyle w:val="C-Head-Middle"/>
            </w:pPr>
            <w:r w:rsidRPr="00D6784A">
              <w:t>Mappings</w:t>
            </w:r>
          </w:p>
          <w:p w14:paraId="574A793F" w14:textId="02B998AA" w:rsidR="00D6784A" w:rsidRDefault="00D6784A" w:rsidP="00D6784A">
            <w:pPr>
              <w:spacing w:after="120"/>
              <w:rPr>
                <w:rFonts w:ascii="Garamond" w:hAnsi="Garamond"/>
                <w:sz w:val="20"/>
                <w:szCs w:val="20"/>
              </w:rPr>
            </w:pPr>
            <w:r>
              <w:rPr>
                <w:rFonts w:ascii="Garamond" w:hAnsi="Garamond"/>
                <w:sz w:val="20"/>
                <w:szCs w:val="20"/>
              </w:rPr>
              <w:t>Th</w:t>
            </w:r>
            <w:r w:rsidR="006E1C99">
              <w:rPr>
                <w:rFonts w:ascii="Garamond" w:hAnsi="Garamond"/>
                <w:sz w:val="20"/>
                <w:szCs w:val="20"/>
              </w:rPr>
              <w:t>e other driver for Cornucopia i</w:t>
            </w:r>
            <w:r>
              <w:rPr>
                <w:rFonts w:ascii="Garamond" w:hAnsi="Garamond"/>
                <w:sz w:val="20"/>
                <w:szCs w:val="20"/>
              </w:rPr>
              <w:t>s to link the attacks with requirement</w:t>
            </w:r>
            <w:r w:rsidR="003754D6">
              <w:rPr>
                <w:rFonts w:ascii="Garamond" w:hAnsi="Garamond"/>
                <w:sz w:val="20"/>
                <w:szCs w:val="20"/>
              </w:rPr>
              <w:t>s</w:t>
            </w:r>
            <w:r>
              <w:rPr>
                <w:rFonts w:ascii="Garamond" w:hAnsi="Garamond"/>
                <w:sz w:val="20"/>
                <w:szCs w:val="20"/>
              </w:rPr>
              <w:t xml:space="preserve"> and verification techniques. An initial aim had been to reference </w:t>
            </w:r>
            <w:hyperlink r:id="rId20" w:history="1">
              <w:r w:rsidRPr="009B0FA2">
                <w:rPr>
                  <w:rStyle w:val="Hyperlink"/>
                  <w:rFonts w:ascii="Garamond" w:hAnsi="Garamond"/>
                  <w:sz w:val="20"/>
                  <w:szCs w:val="20"/>
                </w:rPr>
                <w:t>CWE</w:t>
              </w:r>
            </w:hyperlink>
            <w:r>
              <w:rPr>
                <w:rFonts w:ascii="Garamond" w:hAnsi="Garamond"/>
                <w:sz w:val="20"/>
                <w:szCs w:val="20"/>
              </w:rPr>
              <w:t xml:space="preserve"> weakness IDs, but these proved too numerous, and instead it was decided to map each card to </w:t>
            </w:r>
            <w:hyperlink r:id="rId21" w:history="1">
              <w:r w:rsidRPr="00D6784A">
                <w:rPr>
                  <w:rStyle w:val="Hyperlink"/>
                  <w:rFonts w:ascii="Garamond" w:hAnsi="Garamond"/>
                  <w:sz w:val="20"/>
                  <w:szCs w:val="20"/>
                </w:rPr>
                <w:t>CAPEC</w:t>
              </w:r>
            </w:hyperlink>
            <w:r w:rsidR="003754D6">
              <w:rPr>
                <w:rFonts w:ascii="Garamond" w:hAnsi="Garamond"/>
                <w:sz w:val="20"/>
                <w:szCs w:val="20"/>
              </w:rPr>
              <w:t xml:space="preserve"> software attack pattern IDs which</w:t>
            </w:r>
            <w:r>
              <w:rPr>
                <w:rFonts w:ascii="Garamond" w:hAnsi="Garamond"/>
                <w:sz w:val="20"/>
                <w:szCs w:val="20"/>
              </w:rPr>
              <w:t xml:space="preserve"> </w:t>
            </w:r>
            <w:r w:rsidR="001B5499">
              <w:rPr>
                <w:rFonts w:ascii="Garamond" w:hAnsi="Garamond"/>
                <w:sz w:val="20"/>
                <w:szCs w:val="20"/>
              </w:rPr>
              <w:t>themsel</w:t>
            </w:r>
            <w:r w:rsidR="00C64958">
              <w:rPr>
                <w:rFonts w:ascii="Garamond" w:hAnsi="Garamond"/>
                <w:sz w:val="20"/>
                <w:szCs w:val="20"/>
              </w:rPr>
              <w:t>ves are</w:t>
            </w:r>
            <w:r>
              <w:rPr>
                <w:rFonts w:ascii="Garamond" w:hAnsi="Garamond"/>
                <w:sz w:val="20"/>
                <w:szCs w:val="20"/>
              </w:rPr>
              <w:t xml:space="preserve"> mapped to CWEs</w:t>
            </w:r>
            <w:r w:rsidR="00C64958">
              <w:rPr>
                <w:rFonts w:ascii="Garamond" w:hAnsi="Garamond"/>
                <w:sz w:val="20"/>
                <w:szCs w:val="20"/>
              </w:rPr>
              <w:t>,</w:t>
            </w:r>
            <w:r>
              <w:rPr>
                <w:rFonts w:ascii="Garamond" w:hAnsi="Garamond"/>
                <w:sz w:val="20"/>
                <w:szCs w:val="20"/>
              </w:rPr>
              <w:t xml:space="preserve"> so the desired result is achieved.</w:t>
            </w:r>
          </w:p>
          <w:p w14:paraId="4BA0CC1C" w14:textId="456248DC" w:rsidR="00C64958" w:rsidRPr="00AF4AA7" w:rsidRDefault="00D6784A" w:rsidP="00C64958">
            <w:pPr>
              <w:spacing w:after="120"/>
              <w:rPr>
                <w:rFonts w:ascii="Garamond" w:hAnsi="Garamond"/>
                <w:sz w:val="20"/>
                <w:szCs w:val="20"/>
              </w:rPr>
            </w:pPr>
            <w:r>
              <w:rPr>
                <w:rFonts w:ascii="Garamond" w:hAnsi="Garamond"/>
                <w:sz w:val="20"/>
                <w:szCs w:val="20"/>
              </w:rPr>
              <w:t>Each card is also mapped to the 36 primary se</w:t>
            </w:r>
            <w:r w:rsidR="00C64958">
              <w:rPr>
                <w:rFonts w:ascii="Garamond" w:hAnsi="Garamond"/>
                <w:sz w:val="20"/>
                <w:szCs w:val="20"/>
              </w:rPr>
              <w:t>curity stories in the SAFECode</w:t>
            </w:r>
            <w:r>
              <w:rPr>
                <w:rFonts w:ascii="Garamond" w:hAnsi="Garamond"/>
                <w:sz w:val="20"/>
                <w:szCs w:val="20"/>
              </w:rPr>
              <w:t xml:space="preserve"> document, as well as to the OWASP SCP</w:t>
            </w:r>
            <w:r w:rsidR="003754D6">
              <w:rPr>
                <w:rFonts w:ascii="Garamond" w:hAnsi="Garamond"/>
                <w:sz w:val="20"/>
                <w:szCs w:val="20"/>
              </w:rPr>
              <w:t xml:space="preserve"> v2</w:t>
            </w:r>
            <w:r>
              <w:rPr>
                <w:rFonts w:ascii="Garamond" w:hAnsi="Garamond"/>
                <w:sz w:val="20"/>
                <w:szCs w:val="20"/>
              </w:rPr>
              <w:t>, ASVS</w:t>
            </w:r>
            <w:r w:rsidR="003754D6">
              <w:rPr>
                <w:rFonts w:ascii="Garamond" w:hAnsi="Garamond"/>
                <w:sz w:val="20"/>
                <w:szCs w:val="20"/>
              </w:rPr>
              <w:t xml:space="preserve"> 2009</w:t>
            </w:r>
            <w:r>
              <w:rPr>
                <w:rFonts w:ascii="Garamond" w:hAnsi="Garamond"/>
                <w:sz w:val="20"/>
                <w:szCs w:val="20"/>
              </w:rPr>
              <w:t xml:space="preserve"> and </w:t>
            </w:r>
            <w:hyperlink r:id="rId22" w:history="1">
              <w:r w:rsidRPr="00D97F80">
                <w:rPr>
                  <w:rStyle w:val="Hyperlink"/>
                  <w:rFonts w:ascii="Garamond" w:hAnsi="Garamond"/>
                  <w:sz w:val="20"/>
                  <w:szCs w:val="20"/>
                </w:rPr>
                <w:t>AppSensor</w:t>
              </w:r>
            </w:hyperlink>
            <w:r>
              <w:rPr>
                <w:rFonts w:ascii="Garamond" w:hAnsi="Garamond"/>
                <w:sz w:val="20"/>
                <w:szCs w:val="20"/>
              </w:rPr>
              <w:t xml:space="preserve"> (application attack detection and response)</w:t>
            </w:r>
            <w:r w:rsidR="00C64958">
              <w:rPr>
                <w:rFonts w:ascii="Garamond" w:hAnsi="Garamond"/>
                <w:sz w:val="20"/>
                <w:szCs w:val="20"/>
              </w:rPr>
              <w:t xml:space="preserve"> to</w:t>
            </w:r>
            <w:r>
              <w:rPr>
                <w:rFonts w:ascii="Garamond" w:hAnsi="Garamond"/>
                <w:sz w:val="20"/>
                <w:szCs w:val="20"/>
              </w:rPr>
              <w:t xml:space="preserve"> help teams create their own security-related stories </w:t>
            </w:r>
            <w:r w:rsidR="00C64958">
              <w:rPr>
                <w:rFonts w:ascii="Garamond" w:hAnsi="Garamond"/>
                <w:sz w:val="20"/>
                <w:szCs w:val="20"/>
              </w:rPr>
              <w:t>for use</w:t>
            </w:r>
            <w:r>
              <w:rPr>
                <w:rFonts w:ascii="Garamond" w:hAnsi="Garamond"/>
                <w:sz w:val="20"/>
                <w:szCs w:val="20"/>
              </w:rPr>
              <w:t xml:space="preserve"> in Agile processes.</w:t>
            </w:r>
          </w:p>
        </w:tc>
        <w:tc>
          <w:tcPr>
            <w:tcW w:w="547" w:type="dxa"/>
            <w:tcBorders>
              <w:top w:val="nil"/>
              <w:left w:val="nil"/>
              <w:bottom w:val="nil"/>
              <w:right w:val="nil"/>
            </w:tcBorders>
          </w:tcPr>
          <w:p w14:paraId="72C32FE0" w14:textId="77777777" w:rsidR="000F481F" w:rsidRDefault="000F481F" w:rsidP="000F481F">
            <w:pPr>
              <w:spacing w:after="120"/>
              <w:rPr>
                <w:rFonts w:ascii="Garamond" w:hAnsi="Garamond"/>
                <w:sz w:val="20"/>
                <w:szCs w:val="20"/>
              </w:rPr>
            </w:pPr>
          </w:p>
        </w:tc>
        <w:tc>
          <w:tcPr>
            <w:tcW w:w="7328" w:type="dxa"/>
            <w:tcBorders>
              <w:top w:val="nil"/>
              <w:left w:val="nil"/>
              <w:bottom w:val="nil"/>
              <w:right w:val="nil"/>
            </w:tcBorders>
          </w:tcPr>
          <w:p w14:paraId="23643627" w14:textId="77777777" w:rsidR="003754D6" w:rsidRPr="00D6784A" w:rsidRDefault="003754D6" w:rsidP="009D3431">
            <w:pPr>
              <w:pStyle w:val="C-Head-Top"/>
            </w:pPr>
            <w:r w:rsidRPr="00D6784A">
              <w:t>Game strategy</w:t>
            </w:r>
          </w:p>
          <w:p w14:paraId="1AB16B0B" w14:textId="567E2FA3" w:rsidR="003754D6" w:rsidRDefault="003754D6" w:rsidP="003754D6">
            <w:pPr>
              <w:spacing w:after="120"/>
              <w:rPr>
                <w:rFonts w:ascii="Garamond" w:hAnsi="Garamond"/>
                <w:b/>
                <w:sz w:val="22"/>
                <w:szCs w:val="22"/>
              </w:rPr>
            </w:pPr>
            <w:r>
              <w:rPr>
                <w:rFonts w:ascii="Garamond" w:hAnsi="Garamond"/>
                <w:sz w:val="20"/>
                <w:szCs w:val="20"/>
              </w:rPr>
              <w:t xml:space="preserve">Apart from the content differences, the game rules are virtually identical to </w:t>
            </w:r>
            <w:hyperlink r:id="rId23" w:history="1">
              <w:r w:rsidRPr="00D6784A">
                <w:rPr>
                  <w:rStyle w:val="Hyperlink"/>
                  <w:rFonts w:ascii="Garamond" w:hAnsi="Garamond"/>
                  <w:sz w:val="20"/>
                  <w:szCs w:val="20"/>
                </w:rPr>
                <w:t>those for EoP</w:t>
              </w:r>
            </w:hyperlink>
            <w:r>
              <w:rPr>
                <w:rFonts w:ascii="Garamond" w:hAnsi="Garamond"/>
                <w:sz w:val="20"/>
                <w:szCs w:val="20"/>
              </w:rPr>
              <w:t>.</w:t>
            </w:r>
          </w:p>
          <w:p w14:paraId="5ACEC825" w14:textId="71199DE6" w:rsidR="009D68DF" w:rsidRPr="00E2349C" w:rsidRDefault="009D68DF" w:rsidP="009D3431">
            <w:pPr>
              <w:pStyle w:val="C-Head-Middle"/>
            </w:pPr>
            <w:r w:rsidRPr="00E2349C">
              <w:t>Printing the cards</w:t>
            </w:r>
          </w:p>
          <w:p w14:paraId="49E47DF3" w14:textId="42A0097C" w:rsidR="005B0FEB" w:rsidRDefault="005B0FEB" w:rsidP="000F481F">
            <w:pPr>
              <w:spacing w:after="120"/>
              <w:rPr>
                <w:rFonts w:ascii="Garamond" w:hAnsi="Garamond"/>
                <w:sz w:val="20"/>
                <w:szCs w:val="20"/>
              </w:rPr>
            </w:pPr>
            <w:r>
              <w:rPr>
                <w:rFonts w:ascii="Garamond" w:hAnsi="Garamond"/>
                <w:sz w:val="20"/>
                <w:szCs w:val="20"/>
              </w:rPr>
              <w:t>The cards can be printed in black</w:t>
            </w:r>
            <w:r w:rsidR="00D6436E">
              <w:rPr>
                <w:rFonts w:ascii="Garamond" w:hAnsi="Garamond"/>
                <w:sz w:val="20"/>
                <w:szCs w:val="20"/>
              </w:rPr>
              <w:t xml:space="preserve"> </w:t>
            </w:r>
            <w:r>
              <w:rPr>
                <w:rFonts w:ascii="Garamond" w:hAnsi="Garamond"/>
                <w:sz w:val="20"/>
                <w:szCs w:val="20"/>
              </w:rPr>
              <w:t>&amp;</w:t>
            </w:r>
            <w:r w:rsidR="00D6436E">
              <w:rPr>
                <w:rFonts w:ascii="Garamond" w:hAnsi="Garamond"/>
                <w:sz w:val="20"/>
                <w:szCs w:val="20"/>
              </w:rPr>
              <w:t xml:space="preserve"> </w:t>
            </w:r>
            <w:r>
              <w:rPr>
                <w:rFonts w:ascii="Garamond" w:hAnsi="Garamond"/>
                <w:sz w:val="20"/>
                <w:szCs w:val="20"/>
              </w:rPr>
              <w:t>white but are more</w:t>
            </w:r>
            <w:r w:rsidR="00210876">
              <w:rPr>
                <w:rFonts w:ascii="Garamond" w:hAnsi="Garamond"/>
                <w:sz w:val="20"/>
                <w:szCs w:val="20"/>
              </w:rPr>
              <w:t xml:space="preserve"> effective in color. The cards in the later pages of</w:t>
            </w:r>
            <w:r>
              <w:rPr>
                <w:rFonts w:ascii="Garamond" w:hAnsi="Garamond"/>
                <w:sz w:val="20"/>
                <w:szCs w:val="20"/>
              </w:rPr>
              <w:t xml:space="preserve"> this document have been laid out to fit on one type of pre</w:t>
            </w:r>
            <w:r w:rsidR="00D6784A">
              <w:rPr>
                <w:rFonts w:ascii="Garamond" w:hAnsi="Garamond"/>
                <w:sz w:val="20"/>
                <w:szCs w:val="20"/>
              </w:rPr>
              <w:t xml:space="preserve">-scored business </w:t>
            </w:r>
            <w:r w:rsidR="00EF6094">
              <w:rPr>
                <w:rFonts w:ascii="Garamond" w:hAnsi="Garamond"/>
                <w:sz w:val="20"/>
                <w:szCs w:val="20"/>
              </w:rPr>
              <w:t xml:space="preserve">A4 </w:t>
            </w:r>
            <w:r w:rsidR="00D6784A">
              <w:rPr>
                <w:rFonts w:ascii="Garamond" w:hAnsi="Garamond"/>
                <w:sz w:val="20"/>
                <w:szCs w:val="20"/>
              </w:rPr>
              <w:t>card sheets</w:t>
            </w:r>
            <w:r w:rsidR="00346594">
              <w:rPr>
                <w:rFonts w:ascii="Garamond" w:hAnsi="Garamond"/>
                <w:sz w:val="20"/>
                <w:szCs w:val="20"/>
              </w:rPr>
              <w:t xml:space="preserve">. </w:t>
            </w:r>
            <w:r w:rsidR="00210876">
              <w:rPr>
                <w:rFonts w:ascii="Garamond" w:hAnsi="Garamond"/>
                <w:sz w:val="20"/>
                <w:szCs w:val="20"/>
              </w:rPr>
              <w:t xml:space="preserve">This appeared to be the quickest way to </w:t>
            </w:r>
            <w:r w:rsidR="00EF6094">
              <w:rPr>
                <w:rFonts w:ascii="Garamond" w:hAnsi="Garamond"/>
                <w:sz w:val="20"/>
                <w:szCs w:val="20"/>
              </w:rPr>
              <w:t xml:space="preserve">initially </w:t>
            </w:r>
            <w:r w:rsidR="00210876">
              <w:rPr>
                <w:rFonts w:ascii="Garamond" w:hAnsi="Garamond"/>
                <w:sz w:val="20"/>
                <w:szCs w:val="20"/>
              </w:rPr>
              <w:t xml:space="preserve">provide </w:t>
            </w:r>
            <w:r w:rsidR="00D6784A">
              <w:rPr>
                <w:rFonts w:ascii="Garamond" w:hAnsi="Garamond"/>
                <w:sz w:val="20"/>
                <w:szCs w:val="20"/>
              </w:rPr>
              <w:t>t</w:t>
            </w:r>
            <w:r w:rsidR="00210876">
              <w:rPr>
                <w:rFonts w:ascii="Garamond" w:hAnsi="Garamond"/>
                <w:sz w:val="20"/>
                <w:szCs w:val="20"/>
              </w:rPr>
              <w:t>o create playing cards</w:t>
            </w:r>
            <w:r w:rsidR="00D6784A">
              <w:rPr>
                <w:rFonts w:ascii="Garamond" w:hAnsi="Garamond"/>
                <w:sz w:val="20"/>
                <w:szCs w:val="20"/>
              </w:rPr>
              <w:t xml:space="preserve"> quickly</w:t>
            </w:r>
            <w:r w:rsidR="00210876">
              <w:rPr>
                <w:rFonts w:ascii="Garamond" w:hAnsi="Garamond"/>
                <w:sz w:val="20"/>
                <w:szCs w:val="20"/>
              </w:rPr>
              <w:t>. Avery</w:t>
            </w:r>
            <w:r w:rsidR="00BD5C4E">
              <w:rPr>
                <w:rFonts w:ascii="Garamond" w:hAnsi="Garamond"/>
                <w:sz w:val="20"/>
                <w:szCs w:val="20"/>
              </w:rPr>
              <w:t xml:space="preserve"> product code</w:t>
            </w:r>
            <w:r w:rsidR="00BF47C9">
              <w:rPr>
                <w:rFonts w:ascii="Garamond" w:hAnsi="Garamond"/>
                <w:sz w:val="20"/>
                <w:szCs w:val="20"/>
              </w:rPr>
              <w:t>s</w:t>
            </w:r>
            <w:r w:rsidR="00BD5C4E">
              <w:rPr>
                <w:rFonts w:ascii="Garamond" w:hAnsi="Garamond"/>
                <w:sz w:val="20"/>
                <w:szCs w:val="20"/>
              </w:rPr>
              <w:t xml:space="preserve"> </w:t>
            </w:r>
            <w:r w:rsidR="00BF47C9">
              <w:rPr>
                <w:rFonts w:ascii="Garamond" w:hAnsi="Garamond"/>
                <w:sz w:val="20"/>
                <w:szCs w:val="20"/>
              </w:rPr>
              <w:t xml:space="preserve">C32015 and </w:t>
            </w:r>
            <w:r w:rsidR="00346594" w:rsidRPr="00346594">
              <w:rPr>
                <w:rFonts w:ascii="Garamond" w:hAnsi="Garamond"/>
                <w:sz w:val="20"/>
                <w:szCs w:val="20"/>
              </w:rPr>
              <w:t>C320</w:t>
            </w:r>
            <w:r w:rsidR="00D6784A">
              <w:rPr>
                <w:rFonts w:ascii="Garamond" w:hAnsi="Garamond"/>
                <w:sz w:val="20"/>
                <w:szCs w:val="20"/>
              </w:rPr>
              <w:t>30 ha</w:t>
            </w:r>
            <w:r w:rsidR="00BF47C9">
              <w:rPr>
                <w:rFonts w:ascii="Garamond" w:hAnsi="Garamond"/>
                <w:sz w:val="20"/>
                <w:szCs w:val="20"/>
              </w:rPr>
              <w:t>ve</w:t>
            </w:r>
            <w:r w:rsidR="00346594">
              <w:rPr>
                <w:rFonts w:ascii="Garamond" w:hAnsi="Garamond"/>
                <w:sz w:val="20"/>
                <w:szCs w:val="20"/>
              </w:rPr>
              <w:t xml:space="preserve"> been tested successfully</w:t>
            </w:r>
            <w:r w:rsidR="00D6784A">
              <w:rPr>
                <w:rFonts w:ascii="Garamond" w:hAnsi="Garamond"/>
                <w:sz w:val="20"/>
                <w:szCs w:val="20"/>
              </w:rPr>
              <w:t>, but any 10 up 85mm x 54 mm cards on A4 paper should work with a little adjustment</w:t>
            </w:r>
            <w:r w:rsidR="00346594">
              <w:rPr>
                <w:rFonts w:ascii="Garamond" w:hAnsi="Garamond"/>
                <w:sz w:val="20"/>
                <w:szCs w:val="20"/>
              </w:rPr>
              <w:t>.</w:t>
            </w:r>
            <w:r w:rsidR="00BD5C4E">
              <w:rPr>
                <w:rFonts w:ascii="Garamond" w:hAnsi="Garamond"/>
                <w:sz w:val="20"/>
                <w:szCs w:val="20"/>
              </w:rPr>
              <w:t xml:space="preserve"> </w:t>
            </w:r>
            <w:r w:rsidR="00D6436E">
              <w:rPr>
                <w:rFonts w:ascii="Garamond" w:hAnsi="Garamond"/>
                <w:sz w:val="20"/>
                <w:szCs w:val="20"/>
              </w:rPr>
              <w:t xml:space="preserve">Other stationery suppliers like Ryman and Sigel produce similar </w:t>
            </w:r>
            <w:r w:rsidR="00D6784A">
              <w:rPr>
                <w:rFonts w:ascii="Garamond" w:hAnsi="Garamond"/>
                <w:sz w:val="20"/>
                <w:szCs w:val="20"/>
              </w:rPr>
              <w:t>sheets</w:t>
            </w:r>
            <w:r w:rsidR="00D6436E">
              <w:rPr>
                <w:rFonts w:ascii="Garamond" w:hAnsi="Garamond"/>
                <w:sz w:val="20"/>
                <w:szCs w:val="20"/>
              </w:rPr>
              <w:t xml:space="preserve">. </w:t>
            </w:r>
            <w:r w:rsidR="00BD5C4E">
              <w:rPr>
                <w:rFonts w:ascii="Garamond" w:hAnsi="Garamond"/>
                <w:sz w:val="20"/>
                <w:szCs w:val="20"/>
              </w:rPr>
              <w:t>These card sheets are not inexpensive, so care should be taken in deciding what to print and using what media and printer type.</w:t>
            </w:r>
          </w:p>
          <w:p w14:paraId="4E6536E8" w14:textId="1098BB4F" w:rsidR="00346594" w:rsidRDefault="00346594" w:rsidP="000F481F">
            <w:pPr>
              <w:spacing w:after="120"/>
              <w:rPr>
                <w:rFonts w:ascii="Garamond" w:hAnsi="Garamond"/>
                <w:sz w:val="20"/>
                <w:szCs w:val="20"/>
              </w:rPr>
            </w:pPr>
            <w:r>
              <w:rPr>
                <w:rFonts w:ascii="Garamond" w:hAnsi="Garamond"/>
                <w:sz w:val="20"/>
                <w:szCs w:val="20"/>
              </w:rPr>
              <w:t xml:space="preserve">The cards can of course just be printed on any </w:t>
            </w:r>
            <w:r w:rsidR="00EF6094">
              <w:rPr>
                <w:rFonts w:ascii="Garamond" w:hAnsi="Garamond"/>
                <w:sz w:val="20"/>
                <w:szCs w:val="20"/>
              </w:rPr>
              <w:t xml:space="preserve">size of </w:t>
            </w:r>
            <w:r>
              <w:rPr>
                <w:rFonts w:ascii="Garamond" w:hAnsi="Garamond"/>
                <w:sz w:val="20"/>
                <w:szCs w:val="20"/>
              </w:rPr>
              <w:t>paper or card and then cut-up manually, or a commercial printer would be able to print larger volumes and cut the cards to size. The cut lines are shown on the penultimate page of this document, but Avery also produce a landscape A4 template (</w:t>
            </w:r>
            <w:hyperlink r:id="rId24" w:history="1">
              <w:r w:rsidRPr="00346594">
                <w:rPr>
                  <w:rStyle w:val="Hyperlink"/>
                  <w:rFonts w:ascii="Garamond" w:hAnsi="Garamond"/>
                  <w:sz w:val="20"/>
                  <w:szCs w:val="20"/>
                </w:rPr>
                <w:t>A-0017-01_L.doc</w:t>
              </w:r>
            </w:hyperlink>
            <w:r w:rsidR="00282A41">
              <w:rPr>
                <w:rFonts w:ascii="Garamond" w:hAnsi="Garamond"/>
                <w:sz w:val="20"/>
                <w:szCs w:val="20"/>
              </w:rPr>
              <w:t>) that</w:t>
            </w:r>
            <w:r>
              <w:rPr>
                <w:rFonts w:ascii="Garamond" w:hAnsi="Garamond"/>
                <w:sz w:val="20"/>
                <w:szCs w:val="20"/>
              </w:rPr>
              <w:t xml:space="preserve"> can be used as a</w:t>
            </w:r>
            <w:r w:rsidR="00210876">
              <w:rPr>
                <w:rFonts w:ascii="Garamond" w:hAnsi="Garamond"/>
                <w:sz w:val="20"/>
                <w:szCs w:val="20"/>
              </w:rPr>
              <w:t xml:space="preserve"> </w:t>
            </w:r>
            <w:r>
              <w:rPr>
                <w:rFonts w:ascii="Garamond" w:hAnsi="Garamond"/>
                <w:sz w:val="20"/>
                <w:szCs w:val="20"/>
              </w:rPr>
              <w:t>guide.</w:t>
            </w:r>
          </w:p>
          <w:p w14:paraId="04CE0F56" w14:textId="13FB86D3" w:rsidR="00055242" w:rsidRDefault="00055242" w:rsidP="000F481F">
            <w:pPr>
              <w:spacing w:after="120"/>
              <w:rPr>
                <w:rFonts w:ascii="Garamond" w:hAnsi="Garamond"/>
                <w:sz w:val="20"/>
                <w:szCs w:val="20"/>
              </w:rPr>
            </w:pPr>
            <w:r>
              <w:rPr>
                <w:rFonts w:ascii="Garamond" w:hAnsi="Garamond"/>
                <w:sz w:val="20"/>
                <w:szCs w:val="20"/>
              </w:rPr>
              <w:t>Printing and cutting up can take an hour or so, and using a faster printer helps. Try to print add higher quality to increase legibility.</w:t>
            </w:r>
          </w:p>
          <w:p w14:paraId="2876CC97" w14:textId="61D302FE" w:rsidR="00BD5C4E" w:rsidRDefault="00346594" w:rsidP="000F481F">
            <w:pPr>
              <w:spacing w:after="120"/>
              <w:rPr>
                <w:rFonts w:ascii="Garamond" w:hAnsi="Garamond"/>
                <w:sz w:val="20"/>
                <w:szCs w:val="20"/>
              </w:rPr>
            </w:pPr>
            <w:r>
              <w:rPr>
                <w:rFonts w:ascii="Garamond" w:hAnsi="Garamond"/>
                <w:sz w:val="20"/>
                <w:szCs w:val="20"/>
              </w:rPr>
              <w:t xml:space="preserve">An optional card back design </w:t>
            </w:r>
            <w:r w:rsidR="00D6784A">
              <w:rPr>
                <w:rFonts w:ascii="Garamond" w:hAnsi="Garamond"/>
                <w:sz w:val="20"/>
                <w:szCs w:val="20"/>
              </w:rPr>
              <w:t xml:space="preserve">(in OWASP tartan) </w:t>
            </w:r>
            <w:r>
              <w:rPr>
                <w:rFonts w:ascii="Garamond" w:hAnsi="Garamond"/>
                <w:sz w:val="20"/>
                <w:szCs w:val="20"/>
              </w:rPr>
              <w:t>has been provided as the last page of this document</w:t>
            </w:r>
            <w:r w:rsidR="00BD5C4E">
              <w:rPr>
                <w:rFonts w:ascii="Garamond" w:hAnsi="Garamond"/>
                <w:sz w:val="20"/>
                <w:szCs w:val="20"/>
              </w:rPr>
              <w:t xml:space="preserve">. </w:t>
            </w:r>
            <w:r w:rsidR="00B42451">
              <w:rPr>
                <w:rFonts w:ascii="Garamond" w:hAnsi="Garamond"/>
                <w:sz w:val="20"/>
                <w:szCs w:val="20"/>
              </w:rPr>
              <w:t xml:space="preserve">There is no special alignment needed. </w:t>
            </w:r>
            <w:r w:rsidR="00BD5C4E">
              <w:rPr>
                <w:rFonts w:ascii="Garamond" w:hAnsi="Garamond"/>
                <w:sz w:val="20"/>
                <w:szCs w:val="20"/>
              </w:rPr>
              <w:t xml:space="preserve">Dual-sided printing </w:t>
            </w:r>
            <w:r w:rsidR="00D6784A">
              <w:rPr>
                <w:rFonts w:ascii="Garamond" w:hAnsi="Garamond"/>
                <w:sz w:val="20"/>
                <w:szCs w:val="20"/>
              </w:rPr>
              <w:t>needs special care taken</w:t>
            </w:r>
            <w:r w:rsidR="00BD5C4E">
              <w:rPr>
                <w:rFonts w:ascii="Garamond" w:hAnsi="Garamond"/>
                <w:sz w:val="20"/>
                <w:szCs w:val="20"/>
              </w:rPr>
              <w:t>.</w:t>
            </w:r>
          </w:p>
          <w:p w14:paraId="6B108059" w14:textId="486FE8F2" w:rsidR="009D68DF" w:rsidRDefault="00346594" w:rsidP="000F481F">
            <w:pPr>
              <w:spacing w:after="120"/>
              <w:rPr>
                <w:rFonts w:ascii="Garamond" w:hAnsi="Garamond"/>
                <w:sz w:val="20"/>
                <w:szCs w:val="20"/>
              </w:rPr>
            </w:pPr>
            <w:r>
              <w:rPr>
                <w:rFonts w:ascii="Garamond" w:hAnsi="Garamond"/>
                <w:sz w:val="20"/>
                <w:szCs w:val="20"/>
              </w:rPr>
              <w:t>You could customize the card</w:t>
            </w:r>
            <w:r w:rsidR="004C149C">
              <w:rPr>
                <w:rFonts w:ascii="Garamond" w:hAnsi="Garamond"/>
                <w:sz w:val="20"/>
                <w:szCs w:val="20"/>
              </w:rPr>
              <w:t xml:space="preserve"> face</w:t>
            </w:r>
            <w:r>
              <w:rPr>
                <w:rFonts w:ascii="Garamond" w:hAnsi="Garamond"/>
                <w:sz w:val="20"/>
                <w:szCs w:val="20"/>
              </w:rPr>
              <w:t>s or the backs for your own organization’s preferences.</w:t>
            </w:r>
          </w:p>
          <w:p w14:paraId="7318D1D0" w14:textId="1CFED7F5" w:rsidR="00E2349C" w:rsidRPr="00074EF2" w:rsidRDefault="00074EF2" w:rsidP="009D3431">
            <w:pPr>
              <w:pStyle w:val="C-Head-Middle"/>
            </w:pPr>
            <w:r w:rsidRPr="00074EF2">
              <w:t>Customization</w:t>
            </w:r>
          </w:p>
          <w:p w14:paraId="249B1468" w14:textId="0E58A68F" w:rsidR="00E2349C" w:rsidRDefault="00074EF2" w:rsidP="000F481F">
            <w:pPr>
              <w:spacing w:after="120"/>
              <w:rPr>
                <w:rFonts w:ascii="Garamond" w:hAnsi="Garamond"/>
                <w:sz w:val="20"/>
                <w:szCs w:val="20"/>
              </w:rPr>
            </w:pPr>
            <w:r>
              <w:rPr>
                <w:rFonts w:ascii="Garamond" w:hAnsi="Garamond"/>
                <w:sz w:val="20"/>
                <w:szCs w:val="20"/>
              </w:rPr>
              <w:t>After you have used Cornucopia a few times, you may feel that some cards are less relevant to your applications, or the threats are different for your organization. Edit this document yourself to make the cards more suitable for your teams, or create new decks completely.</w:t>
            </w:r>
          </w:p>
          <w:p w14:paraId="6C6A975F" w14:textId="77777777" w:rsidR="00E2349C" w:rsidRPr="00074EF2" w:rsidRDefault="00074EF2" w:rsidP="009D3431">
            <w:pPr>
              <w:pStyle w:val="C-Head-Middle"/>
            </w:pPr>
            <w:r w:rsidRPr="00074EF2">
              <w:t>Provide feedback</w:t>
            </w:r>
          </w:p>
          <w:p w14:paraId="1C1B8B99" w14:textId="3EFF3B1B" w:rsidR="00074EF2" w:rsidRPr="00E21F0E" w:rsidRDefault="00074EF2" w:rsidP="000F481F">
            <w:pPr>
              <w:spacing w:after="120"/>
              <w:rPr>
                <w:rFonts w:ascii="Garamond" w:hAnsi="Garamond"/>
                <w:sz w:val="20"/>
                <w:szCs w:val="20"/>
              </w:rPr>
            </w:pPr>
            <w:r>
              <w:rPr>
                <w:rFonts w:ascii="Garamond" w:hAnsi="Garamond"/>
                <w:sz w:val="20"/>
                <w:szCs w:val="20"/>
              </w:rPr>
              <w:t>If you have ideas or feedback on the use of OWASP Cornucopia, please share them. Even better if you create alternative versions of the cards, or produce professional print-ready versions, please share that with the volunteers who created this edition</w:t>
            </w:r>
            <w:r w:rsidR="006025AC">
              <w:rPr>
                <w:rFonts w:ascii="Garamond" w:hAnsi="Garamond"/>
                <w:sz w:val="20"/>
                <w:szCs w:val="20"/>
              </w:rPr>
              <w:t xml:space="preserve"> and with the wider applic</w:t>
            </w:r>
            <w:r w:rsidR="006025AC" w:rsidRPr="00E21F0E">
              <w:rPr>
                <w:rFonts w:ascii="Garamond" w:hAnsi="Garamond"/>
                <w:sz w:val="20"/>
                <w:szCs w:val="20"/>
              </w:rPr>
              <w:t>ation development and application security community</w:t>
            </w:r>
            <w:r w:rsidRPr="00E21F0E">
              <w:rPr>
                <w:rFonts w:ascii="Garamond" w:hAnsi="Garamond"/>
                <w:sz w:val="20"/>
                <w:szCs w:val="20"/>
              </w:rPr>
              <w:t>.</w:t>
            </w:r>
          </w:p>
          <w:p w14:paraId="75270701" w14:textId="6ACC5E53" w:rsidR="00E2349C" w:rsidRPr="00E21F0E" w:rsidRDefault="00074EF2" w:rsidP="000F481F">
            <w:pPr>
              <w:spacing w:after="120"/>
              <w:rPr>
                <w:rFonts w:ascii="Garamond" w:hAnsi="Garamond"/>
                <w:sz w:val="20"/>
                <w:szCs w:val="20"/>
              </w:rPr>
            </w:pPr>
            <w:r w:rsidRPr="00E21F0E">
              <w:rPr>
                <w:rFonts w:ascii="Garamond" w:hAnsi="Garamond"/>
                <w:sz w:val="20"/>
                <w:szCs w:val="20"/>
              </w:rPr>
              <w:t>The best place to use to discuss or contribute is the mailing list for the OWASP project</w:t>
            </w:r>
            <w:r w:rsidR="006E1C99">
              <w:rPr>
                <w:rFonts w:ascii="Garamond" w:hAnsi="Garamond"/>
                <w:sz w:val="20"/>
                <w:szCs w:val="20"/>
              </w:rPr>
              <w:t>:</w:t>
            </w:r>
          </w:p>
          <w:p w14:paraId="6F9DB8A0" w14:textId="78BA51E7" w:rsidR="00074EF2" w:rsidRPr="00BF47C9" w:rsidRDefault="00074EF2" w:rsidP="00074EF2">
            <w:pPr>
              <w:pStyle w:val="ListParagraph"/>
              <w:numPr>
                <w:ilvl w:val="0"/>
                <w:numId w:val="11"/>
              </w:numPr>
              <w:spacing w:after="120"/>
              <w:rPr>
                <w:rFonts w:ascii="Garamond" w:hAnsi="Garamond"/>
                <w:sz w:val="20"/>
                <w:szCs w:val="20"/>
              </w:rPr>
            </w:pPr>
            <w:r w:rsidRPr="00E21F0E">
              <w:rPr>
                <w:rFonts w:ascii="Garamond" w:hAnsi="Garamond"/>
                <w:sz w:val="20"/>
                <w:szCs w:val="20"/>
              </w:rPr>
              <w:t>Mailing li</w:t>
            </w:r>
            <w:r w:rsidRPr="00BF47C9">
              <w:rPr>
                <w:rFonts w:ascii="Garamond" w:hAnsi="Garamond"/>
                <w:sz w:val="20"/>
                <w:szCs w:val="20"/>
              </w:rPr>
              <w:t>st</w:t>
            </w:r>
            <w:r w:rsidR="006025AC" w:rsidRPr="00BF47C9">
              <w:rPr>
                <w:rFonts w:ascii="Garamond" w:hAnsi="Garamond"/>
                <w:sz w:val="20"/>
                <w:szCs w:val="20"/>
              </w:rPr>
              <w:br/>
            </w:r>
            <w:r w:rsidR="00BF47C9" w:rsidRPr="00BF47C9">
              <w:rPr>
                <w:rFonts w:ascii="Garamond" w:hAnsi="Garamond"/>
                <w:sz w:val="20"/>
                <w:szCs w:val="20"/>
              </w:rPr>
              <w:t>https://lists.owasp.org/mailman/listinfo/owasp_cornucopia</w:t>
            </w:r>
          </w:p>
          <w:p w14:paraId="306305E2" w14:textId="1EE50C79" w:rsidR="00074EF2" w:rsidRPr="00BF47C9" w:rsidRDefault="00074EF2" w:rsidP="00074EF2">
            <w:pPr>
              <w:pStyle w:val="ListParagraph"/>
              <w:numPr>
                <w:ilvl w:val="0"/>
                <w:numId w:val="11"/>
              </w:numPr>
              <w:spacing w:after="120"/>
              <w:rPr>
                <w:rFonts w:ascii="Garamond" w:hAnsi="Garamond"/>
                <w:sz w:val="20"/>
                <w:szCs w:val="20"/>
              </w:rPr>
            </w:pPr>
            <w:r w:rsidRPr="00BF47C9">
              <w:rPr>
                <w:rFonts w:ascii="Garamond" w:hAnsi="Garamond"/>
                <w:sz w:val="20"/>
                <w:szCs w:val="20"/>
              </w:rPr>
              <w:t>Project h</w:t>
            </w:r>
            <w:r w:rsidRPr="00E21F0E">
              <w:rPr>
                <w:rFonts w:ascii="Garamond" w:hAnsi="Garamond"/>
                <w:sz w:val="20"/>
                <w:szCs w:val="20"/>
              </w:rPr>
              <w:t>om</w:t>
            </w:r>
            <w:r w:rsidRPr="00BF47C9">
              <w:rPr>
                <w:rFonts w:ascii="Garamond" w:hAnsi="Garamond"/>
                <w:sz w:val="20"/>
                <w:szCs w:val="20"/>
              </w:rPr>
              <w:t>e page</w:t>
            </w:r>
            <w:r w:rsidR="006025AC" w:rsidRPr="00BF47C9">
              <w:rPr>
                <w:rFonts w:ascii="Garamond" w:hAnsi="Garamond"/>
                <w:sz w:val="20"/>
                <w:szCs w:val="20"/>
              </w:rPr>
              <w:br/>
            </w:r>
            <w:hyperlink r:id="rId25" w:history="1">
              <w:r w:rsidR="00BF47C9" w:rsidRPr="00BF47C9">
                <w:rPr>
                  <w:rStyle w:val="Hyperlink"/>
                  <w:rFonts w:ascii="Garamond" w:hAnsi="Garamond"/>
                  <w:sz w:val="20"/>
                  <w:szCs w:val="20"/>
                </w:rPr>
                <w:t>https://www.owasp.org/index.php/OWASP_Cornucopia</w:t>
              </w:r>
            </w:hyperlink>
          </w:p>
          <w:p w14:paraId="45109F2F" w14:textId="79BB6E2E" w:rsidR="00E2349C" w:rsidRDefault="006025AC" w:rsidP="000F481F">
            <w:pPr>
              <w:spacing w:after="120"/>
              <w:rPr>
                <w:rFonts w:ascii="Garamond" w:hAnsi="Garamond"/>
                <w:sz w:val="20"/>
                <w:szCs w:val="20"/>
              </w:rPr>
            </w:pPr>
            <w:r w:rsidRPr="00BF47C9">
              <w:rPr>
                <w:rFonts w:ascii="Garamond" w:hAnsi="Garamond"/>
                <w:sz w:val="20"/>
                <w:szCs w:val="20"/>
              </w:rPr>
              <w:t>All OWASP docume</w:t>
            </w:r>
            <w:r>
              <w:rPr>
                <w:rFonts w:ascii="Garamond" w:hAnsi="Garamond"/>
                <w:sz w:val="20"/>
                <w:szCs w:val="20"/>
              </w:rPr>
              <w:t xml:space="preserve">nts and tools are free to download and use. OWASP Cornucopia </w:t>
            </w:r>
            <w:r w:rsidRPr="006025AC">
              <w:rPr>
                <w:rFonts w:ascii="Garamond" w:hAnsi="Garamond"/>
                <w:sz w:val="20"/>
                <w:szCs w:val="20"/>
              </w:rPr>
              <w:t>is licensed under the Creative Commons Attribution-ShareAlike 3.0 license</w:t>
            </w:r>
            <w:r>
              <w:rPr>
                <w:rFonts w:ascii="Garamond" w:hAnsi="Garamond"/>
                <w:sz w:val="20"/>
                <w:szCs w:val="20"/>
              </w:rPr>
              <w:t>.</w:t>
            </w:r>
          </w:p>
        </w:tc>
      </w:tr>
    </w:tbl>
    <w:p w14:paraId="04489CCF" w14:textId="691DCAC9" w:rsidR="00846DCC" w:rsidRDefault="00C57FAC">
      <w:pPr>
        <w:rPr>
          <w:rFonts w:ascii="Garamond" w:hAnsi="Garamond"/>
          <w:sz w:val="20"/>
          <w:szCs w:val="20"/>
        </w:rPr>
      </w:pPr>
      <w:r w:rsidRPr="009C6EDD">
        <w:rPr>
          <w:rFonts w:ascii="Garamond" w:hAnsi="Garamond"/>
          <w:sz w:val="20"/>
          <w:szCs w:val="20"/>
        </w:rPr>
        <w:br w:type="page"/>
      </w:r>
    </w:p>
    <w:p w14:paraId="01E452F5" w14:textId="69BD615B" w:rsidR="00846DCC" w:rsidRDefault="00846DC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9D68DF" w14:paraId="416AB2B8" w14:textId="77777777" w:rsidTr="00F50DC0">
        <w:tc>
          <w:tcPr>
            <w:tcW w:w="7479" w:type="dxa"/>
          </w:tcPr>
          <w:p w14:paraId="7D4A64C2" w14:textId="68A4951D" w:rsidR="009D68DF" w:rsidRPr="00074EF2" w:rsidRDefault="009D68DF" w:rsidP="009D3431">
            <w:pPr>
              <w:pStyle w:val="C-Head-Top"/>
            </w:pPr>
            <w:r w:rsidRPr="00074EF2">
              <w:t>Instructions</w:t>
            </w:r>
          </w:p>
          <w:p w14:paraId="739351DE" w14:textId="06E1BA06" w:rsidR="007F60CE" w:rsidRDefault="007F60CE" w:rsidP="00FD387E">
            <w:pPr>
              <w:spacing w:after="120"/>
              <w:rPr>
                <w:rFonts w:ascii="Garamond" w:hAnsi="Garamond"/>
                <w:sz w:val="20"/>
                <w:szCs w:val="20"/>
              </w:rPr>
            </w:pPr>
            <w:r>
              <w:rPr>
                <w:rFonts w:ascii="Garamond" w:hAnsi="Garamond"/>
                <w:sz w:val="20"/>
                <w:szCs w:val="20"/>
              </w:rPr>
              <w:t xml:space="preserve">The text on each card describes an attack, but the attacker is given a name, which are unique across all the cards. The name can represent a computer system (e.g. </w:t>
            </w:r>
            <w:r w:rsidR="005A1396">
              <w:rPr>
                <w:rFonts w:ascii="Garamond" w:hAnsi="Garamond"/>
                <w:sz w:val="20"/>
                <w:szCs w:val="20"/>
              </w:rPr>
              <w:t xml:space="preserve">the database, the file system, </w:t>
            </w:r>
            <w:r>
              <w:rPr>
                <w:rFonts w:ascii="Garamond" w:hAnsi="Garamond"/>
                <w:sz w:val="20"/>
                <w:szCs w:val="20"/>
              </w:rPr>
              <w:t>another application</w:t>
            </w:r>
            <w:r w:rsidR="005A1396">
              <w:rPr>
                <w:rFonts w:ascii="Garamond" w:hAnsi="Garamond"/>
                <w:sz w:val="20"/>
                <w:szCs w:val="20"/>
              </w:rPr>
              <w:t>, a related service, a botnet</w:t>
            </w:r>
            <w:r>
              <w:rPr>
                <w:rFonts w:ascii="Garamond" w:hAnsi="Garamond"/>
                <w:sz w:val="20"/>
                <w:szCs w:val="20"/>
              </w:rPr>
              <w:t>), an individual person</w:t>
            </w:r>
            <w:r w:rsidR="005A1396">
              <w:rPr>
                <w:rFonts w:ascii="Garamond" w:hAnsi="Garamond"/>
                <w:sz w:val="20"/>
                <w:szCs w:val="20"/>
              </w:rPr>
              <w:t xml:space="preserve"> (e.g. a citizen, a customer, a client, an employee, a criminal, a spy)</w:t>
            </w:r>
            <w:r>
              <w:rPr>
                <w:rFonts w:ascii="Garamond" w:hAnsi="Garamond"/>
                <w:sz w:val="20"/>
                <w:szCs w:val="20"/>
              </w:rPr>
              <w:t>, or even a group of people (e.g. a competitive organization, activists with a common cause). The attacker might be remote in some other device/location, or local/internal with access to the same device, host or network as the application is running on.</w:t>
            </w:r>
            <w:r w:rsidR="005825C4">
              <w:rPr>
                <w:rFonts w:ascii="Garamond" w:hAnsi="Garamond"/>
                <w:sz w:val="20"/>
                <w:szCs w:val="20"/>
              </w:rPr>
              <w:t xml:space="preserve"> The attacker is always named at the start of each description. An example is:</w:t>
            </w:r>
          </w:p>
          <w:p w14:paraId="1B89117E" w14:textId="21CBF226" w:rsidR="005825C4" w:rsidRPr="005825C4" w:rsidRDefault="005825C4" w:rsidP="005825C4">
            <w:pPr>
              <w:spacing w:after="120"/>
              <w:ind w:left="720"/>
              <w:rPr>
                <w:rFonts w:ascii="Garamond" w:hAnsi="Garamond"/>
                <w:i/>
                <w:sz w:val="20"/>
                <w:szCs w:val="20"/>
              </w:rPr>
            </w:pPr>
            <w:r w:rsidRPr="005825C4">
              <w:rPr>
                <w:rFonts w:ascii="Garamond" w:hAnsi="Garamond"/>
                <w:i/>
                <w:sz w:val="20"/>
                <w:szCs w:val="20"/>
              </w:rPr>
              <w:t>William has control over the generation of session identifiers</w:t>
            </w:r>
          </w:p>
          <w:p w14:paraId="271D88CD" w14:textId="0810C853" w:rsidR="005825C4" w:rsidRDefault="005825C4" w:rsidP="00FD387E">
            <w:pPr>
              <w:spacing w:after="120"/>
              <w:rPr>
                <w:rFonts w:ascii="Garamond" w:hAnsi="Garamond"/>
                <w:sz w:val="20"/>
                <w:szCs w:val="20"/>
              </w:rPr>
            </w:pPr>
            <w:r>
              <w:rPr>
                <w:rFonts w:ascii="Garamond" w:hAnsi="Garamond"/>
                <w:sz w:val="20"/>
                <w:szCs w:val="20"/>
              </w:rPr>
              <w:t>This means the attacker (William) can create new session identifiers that the application accepts.</w:t>
            </w:r>
          </w:p>
          <w:p w14:paraId="607E4A0A" w14:textId="374EF435" w:rsidR="00505E92" w:rsidRDefault="00505E92" w:rsidP="00FD387E">
            <w:pPr>
              <w:spacing w:after="120"/>
              <w:rPr>
                <w:rFonts w:ascii="Garamond" w:hAnsi="Garamond"/>
                <w:sz w:val="20"/>
                <w:szCs w:val="20"/>
              </w:rPr>
            </w:pPr>
            <w:r>
              <w:rPr>
                <w:rFonts w:ascii="Garamond" w:hAnsi="Garamond"/>
                <w:sz w:val="20"/>
                <w:szCs w:val="20"/>
              </w:rPr>
              <w:t>The attacks were primarily drawn from the security requirements listed in the SCP, v</w:t>
            </w:r>
            <w:r w:rsidR="00E80CF3">
              <w:rPr>
                <w:rFonts w:ascii="Garamond" w:hAnsi="Garamond"/>
                <w:sz w:val="20"/>
                <w:szCs w:val="20"/>
              </w:rPr>
              <w:t>2</w:t>
            </w:r>
            <w:r>
              <w:rPr>
                <w:rFonts w:ascii="Garamond" w:hAnsi="Garamond"/>
                <w:sz w:val="20"/>
                <w:szCs w:val="20"/>
              </w:rPr>
              <w:t xml:space="preserve"> but then supplemented with verification objectives from the OWASP “Application Security Verification Standard for Web Applications (2009)”, the security focused stories in SAFECode’s “Practical Security Stories and Security Tasks for Agile Development Environments”, and finally a review of the cards in EOP.</w:t>
            </w:r>
          </w:p>
          <w:p w14:paraId="6B43BEBE" w14:textId="77777777" w:rsidR="007F60CE" w:rsidRDefault="00861C91" w:rsidP="00FD387E">
            <w:pPr>
              <w:spacing w:after="120"/>
              <w:rPr>
                <w:rFonts w:ascii="Garamond" w:hAnsi="Garamond"/>
                <w:sz w:val="20"/>
                <w:szCs w:val="20"/>
              </w:rPr>
            </w:pPr>
            <w:r>
              <w:rPr>
                <w:rFonts w:ascii="Garamond" w:hAnsi="Garamond"/>
                <w:sz w:val="20"/>
                <w:szCs w:val="20"/>
              </w:rPr>
              <w:t>Lookups between the attacks and five resources are provided on most cards:</w:t>
            </w:r>
          </w:p>
          <w:p w14:paraId="7D2DAD96" w14:textId="1DBD8390" w:rsidR="00C20BCB" w:rsidRPr="00C20BCB" w:rsidRDefault="00FA2C9F" w:rsidP="00C20BCB">
            <w:pPr>
              <w:pStyle w:val="ListParagraph"/>
              <w:numPr>
                <w:ilvl w:val="0"/>
                <w:numId w:val="13"/>
              </w:numPr>
              <w:spacing w:after="120"/>
              <w:rPr>
                <w:rFonts w:ascii="Garamond" w:hAnsi="Garamond"/>
                <w:sz w:val="20"/>
                <w:szCs w:val="20"/>
              </w:rPr>
            </w:pPr>
            <w:r>
              <w:rPr>
                <w:rFonts w:ascii="Garamond" w:hAnsi="Garamond"/>
                <w:sz w:val="20"/>
                <w:szCs w:val="20"/>
              </w:rPr>
              <w:t>Requirements in “</w:t>
            </w:r>
            <w:r w:rsidR="00C20BCB" w:rsidRPr="00C20BCB">
              <w:rPr>
                <w:rFonts w:ascii="Garamond" w:hAnsi="Garamond"/>
                <w:sz w:val="20"/>
                <w:szCs w:val="20"/>
              </w:rPr>
              <w:t>Secure Coding Practices (SCP) - Quick Reference Guid</w:t>
            </w:r>
            <w:r w:rsidR="00C20BCB">
              <w:rPr>
                <w:rFonts w:ascii="Garamond" w:hAnsi="Garamond"/>
                <w:sz w:val="20"/>
                <w:szCs w:val="20"/>
              </w:rPr>
              <w:t>e</w:t>
            </w:r>
            <w:r>
              <w:rPr>
                <w:rFonts w:ascii="Garamond" w:hAnsi="Garamond"/>
                <w:sz w:val="20"/>
                <w:szCs w:val="20"/>
              </w:rPr>
              <w:t>”</w:t>
            </w:r>
            <w:r w:rsidR="00E12054">
              <w:rPr>
                <w:rFonts w:ascii="Garamond" w:hAnsi="Garamond"/>
                <w:sz w:val="20"/>
                <w:szCs w:val="20"/>
              </w:rPr>
              <w:t>, v2</w:t>
            </w:r>
            <w:r w:rsidR="00C20BCB" w:rsidRPr="00C20BCB">
              <w:rPr>
                <w:rFonts w:ascii="Garamond" w:hAnsi="Garamond"/>
                <w:sz w:val="20"/>
                <w:szCs w:val="20"/>
              </w:rPr>
              <w:t>, OWASP</w:t>
            </w:r>
            <w:r w:rsidR="00E12054">
              <w:rPr>
                <w:rFonts w:ascii="Garamond" w:hAnsi="Garamond"/>
                <w:sz w:val="20"/>
                <w:szCs w:val="20"/>
              </w:rPr>
              <w:t>, November 2010</w:t>
            </w:r>
            <w:r w:rsidR="00D33730">
              <w:rPr>
                <w:rFonts w:ascii="Garamond" w:hAnsi="Garamond"/>
                <w:sz w:val="20"/>
                <w:szCs w:val="20"/>
              </w:rPr>
              <w:br/>
            </w:r>
            <w:hyperlink r:id="rId26" w:history="1">
              <w:r w:rsidR="00D33730" w:rsidRPr="002F3BB9">
                <w:rPr>
                  <w:rStyle w:val="Hyperlink"/>
                  <w:rFonts w:ascii="Garamond" w:hAnsi="Garamond"/>
                  <w:spacing w:val="-6"/>
                  <w:sz w:val="20"/>
                  <w:szCs w:val="20"/>
                </w:rPr>
                <w:t>https://www.owasp.org/index.php/File:OWASP_SCP_Quick_Reference_Guide_v2.pdf</w:t>
              </w:r>
            </w:hyperlink>
          </w:p>
          <w:p w14:paraId="1D39B557" w14:textId="17DD2E90" w:rsidR="00861C91"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Verification IDs in “</w:t>
            </w:r>
            <w:r w:rsidR="00C20BCB">
              <w:rPr>
                <w:rFonts w:ascii="Garamond" w:hAnsi="Garamond"/>
                <w:sz w:val="20"/>
                <w:szCs w:val="20"/>
              </w:rPr>
              <w:t>Application Security Verification Standard (ASVS) for Web Applications</w:t>
            </w:r>
            <w:r>
              <w:rPr>
                <w:rFonts w:ascii="Garamond" w:hAnsi="Garamond"/>
                <w:sz w:val="20"/>
                <w:szCs w:val="20"/>
              </w:rPr>
              <w:t>”</w:t>
            </w:r>
            <w:r w:rsidR="00C20BCB">
              <w:rPr>
                <w:rFonts w:ascii="Garamond" w:hAnsi="Garamond"/>
                <w:sz w:val="20"/>
                <w:szCs w:val="20"/>
              </w:rPr>
              <w:t>, OWASP, 2009</w:t>
            </w:r>
            <w:r w:rsidR="002F3BB9">
              <w:rPr>
                <w:rFonts w:ascii="Garamond" w:hAnsi="Garamond"/>
                <w:sz w:val="20"/>
                <w:szCs w:val="20"/>
              </w:rPr>
              <w:br/>
            </w:r>
            <w:hyperlink r:id="rId27" w:history="1">
              <w:r w:rsidR="002F3BB9" w:rsidRPr="002F3BB9">
                <w:rPr>
                  <w:rStyle w:val="Hyperlink"/>
                  <w:rFonts w:ascii="Garamond" w:hAnsi="Garamond"/>
                  <w:spacing w:val="-6"/>
                  <w:sz w:val="20"/>
                  <w:szCs w:val="20"/>
                </w:rPr>
                <w:t>http://www.owasp.org/images/4/4e/OWASP_ASVS_2009_Web_App_Std_Release.pdf</w:t>
              </w:r>
            </w:hyperlink>
          </w:p>
          <w:p w14:paraId="16A48669" w14:textId="1C9E2757" w:rsidR="00FA2C9F"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 xml:space="preserve">Attack detection points IDs in </w:t>
            </w:r>
            <w:r w:rsidR="00EB7444">
              <w:rPr>
                <w:rFonts w:ascii="Garamond" w:hAnsi="Garamond"/>
                <w:sz w:val="20"/>
                <w:szCs w:val="20"/>
              </w:rPr>
              <w:t>“</w:t>
            </w:r>
            <w:r>
              <w:rPr>
                <w:rFonts w:ascii="Garamond" w:hAnsi="Garamond"/>
                <w:sz w:val="20"/>
                <w:szCs w:val="20"/>
              </w:rPr>
              <w:t>AppSensor</w:t>
            </w:r>
            <w:r w:rsidR="00EB7444">
              <w:rPr>
                <w:rFonts w:ascii="Garamond" w:hAnsi="Garamond"/>
                <w:sz w:val="20"/>
                <w:szCs w:val="20"/>
              </w:rPr>
              <w:t>”</w:t>
            </w:r>
            <w:r>
              <w:rPr>
                <w:rFonts w:ascii="Garamond" w:hAnsi="Garamond"/>
                <w:sz w:val="20"/>
                <w:szCs w:val="20"/>
              </w:rPr>
              <w:t>, OWASP</w:t>
            </w:r>
            <w:r w:rsidR="00E12054">
              <w:rPr>
                <w:rFonts w:ascii="Garamond" w:hAnsi="Garamond"/>
                <w:sz w:val="20"/>
                <w:szCs w:val="20"/>
              </w:rPr>
              <w:t>, August 2012</w:t>
            </w:r>
            <w:r w:rsidR="00F42F3C">
              <w:rPr>
                <w:rFonts w:ascii="Garamond" w:hAnsi="Garamond"/>
                <w:sz w:val="20"/>
                <w:szCs w:val="20"/>
              </w:rPr>
              <w:br/>
            </w:r>
            <w:hyperlink r:id="rId28" w:history="1">
              <w:r w:rsidR="00F42F3C" w:rsidRPr="00F42F3C">
                <w:rPr>
                  <w:rStyle w:val="Hyperlink"/>
                  <w:rFonts w:ascii="Garamond" w:hAnsi="Garamond"/>
                  <w:sz w:val="20"/>
                  <w:szCs w:val="20"/>
                </w:rPr>
                <w:t>https://www.owasp.org/index.php/AppSensor_DetectionPoints</w:t>
              </w:r>
            </w:hyperlink>
          </w:p>
          <w:p w14:paraId="2BBA50E7" w14:textId="03078D9F" w:rsidR="00EB7444" w:rsidRDefault="00EB7444" w:rsidP="00654EFA">
            <w:pPr>
              <w:pStyle w:val="ListParagraph"/>
              <w:numPr>
                <w:ilvl w:val="0"/>
                <w:numId w:val="13"/>
              </w:numPr>
              <w:spacing w:after="120"/>
              <w:rPr>
                <w:rFonts w:ascii="Garamond" w:hAnsi="Garamond"/>
                <w:sz w:val="20"/>
                <w:szCs w:val="20"/>
              </w:rPr>
            </w:pPr>
            <w:r>
              <w:rPr>
                <w:rFonts w:ascii="Garamond" w:hAnsi="Garamond"/>
                <w:sz w:val="20"/>
                <w:szCs w:val="20"/>
              </w:rPr>
              <w:t>IDs in “</w:t>
            </w:r>
            <w:r w:rsidRPr="00EB7444">
              <w:rPr>
                <w:rFonts w:ascii="Garamond" w:hAnsi="Garamond"/>
                <w:sz w:val="20"/>
                <w:szCs w:val="20"/>
              </w:rPr>
              <w:t>Common Attack Pattern Enumeration and Classification (CAPEC)</w:t>
            </w:r>
            <w:r>
              <w:rPr>
                <w:rFonts w:ascii="Garamond" w:hAnsi="Garamond"/>
                <w:sz w:val="20"/>
                <w:szCs w:val="20"/>
              </w:rPr>
              <w:t>”, v1.7.1</w:t>
            </w:r>
            <w:r w:rsidR="00825595">
              <w:rPr>
                <w:rFonts w:ascii="Garamond" w:hAnsi="Garamond"/>
                <w:sz w:val="20"/>
                <w:szCs w:val="20"/>
              </w:rPr>
              <w:t>,</w:t>
            </w:r>
            <w:r>
              <w:rPr>
                <w:rFonts w:ascii="Garamond" w:hAnsi="Garamond"/>
                <w:sz w:val="20"/>
                <w:szCs w:val="20"/>
              </w:rPr>
              <w:t xml:space="preserve"> Mitre Corporation</w:t>
            </w:r>
            <w:r w:rsidR="00E12054">
              <w:rPr>
                <w:rFonts w:ascii="Garamond" w:hAnsi="Garamond"/>
                <w:sz w:val="20"/>
                <w:szCs w:val="20"/>
              </w:rPr>
              <w:t>, May 2012</w:t>
            </w:r>
            <w:r w:rsidR="00D33730">
              <w:rPr>
                <w:rFonts w:ascii="Garamond" w:hAnsi="Garamond"/>
                <w:sz w:val="20"/>
                <w:szCs w:val="20"/>
              </w:rPr>
              <w:br/>
            </w:r>
            <w:hyperlink r:id="rId29" w:history="1">
              <w:r w:rsidR="00D33730" w:rsidRPr="00D33730">
                <w:rPr>
                  <w:rStyle w:val="Hyperlink"/>
                  <w:rFonts w:ascii="Garamond" w:hAnsi="Garamond"/>
                  <w:sz w:val="20"/>
                  <w:szCs w:val="20"/>
                </w:rPr>
                <w:t>http://capec.mitre.org/data/</w:t>
              </w:r>
            </w:hyperlink>
            <w:r w:rsidR="00D33730">
              <w:rPr>
                <w:rFonts w:ascii="Garamond" w:hAnsi="Garamond"/>
                <w:sz w:val="20"/>
                <w:szCs w:val="20"/>
              </w:rPr>
              <w:br/>
            </w:r>
            <w:hyperlink r:id="rId30" w:history="1">
              <w:r w:rsidR="00D33730" w:rsidRPr="00D33730">
                <w:rPr>
                  <w:rStyle w:val="Hyperlink"/>
                  <w:rFonts w:ascii="Garamond" w:hAnsi="Garamond"/>
                  <w:sz w:val="20"/>
                  <w:szCs w:val="20"/>
                </w:rPr>
                <w:t>http://capec.mitre.org/data/archive/capec_v1.7.1.zip</w:t>
              </w:r>
            </w:hyperlink>
          </w:p>
          <w:p w14:paraId="40C5358F" w14:textId="577E0E02" w:rsidR="00FA2C9F" w:rsidRPr="00EB7444" w:rsidRDefault="00FA2C9F" w:rsidP="00EB7444">
            <w:pPr>
              <w:pStyle w:val="ListParagraph"/>
              <w:numPr>
                <w:ilvl w:val="0"/>
                <w:numId w:val="13"/>
              </w:numPr>
              <w:spacing w:after="120"/>
              <w:rPr>
                <w:rFonts w:ascii="Garamond" w:hAnsi="Garamond"/>
                <w:sz w:val="20"/>
                <w:szCs w:val="20"/>
              </w:rPr>
            </w:pPr>
            <w:r w:rsidRPr="00FA2C9F">
              <w:rPr>
                <w:rFonts w:ascii="Garamond" w:hAnsi="Garamond"/>
                <w:sz w:val="20"/>
                <w:szCs w:val="20"/>
              </w:rPr>
              <w:t>Security-focused stories in "Practical Security Stories and Security Tasks for Agile Development Environments"</w:t>
            </w:r>
            <w:r w:rsidR="00825595">
              <w:rPr>
                <w:rFonts w:ascii="Garamond" w:hAnsi="Garamond"/>
                <w:sz w:val="20"/>
                <w:szCs w:val="20"/>
              </w:rPr>
              <w:t xml:space="preserve">, </w:t>
            </w:r>
            <w:r>
              <w:rPr>
                <w:rFonts w:ascii="Garamond" w:hAnsi="Garamond"/>
                <w:sz w:val="20"/>
                <w:szCs w:val="20"/>
              </w:rPr>
              <w:t>SAFECode</w:t>
            </w:r>
            <w:r w:rsidR="00E12054">
              <w:rPr>
                <w:rFonts w:ascii="Garamond" w:hAnsi="Garamond"/>
                <w:sz w:val="20"/>
                <w:szCs w:val="20"/>
              </w:rPr>
              <w:t>, July 2012</w:t>
            </w:r>
            <w:r w:rsidR="00D33730">
              <w:rPr>
                <w:rFonts w:ascii="Garamond" w:hAnsi="Garamond"/>
                <w:sz w:val="20"/>
                <w:szCs w:val="20"/>
              </w:rPr>
              <w:br/>
            </w:r>
            <w:hyperlink r:id="rId31" w:history="1">
              <w:r w:rsidR="00D33730" w:rsidRPr="00D33730">
                <w:rPr>
                  <w:rStyle w:val="Hyperlink"/>
                  <w:rFonts w:ascii="Garamond" w:hAnsi="Garamond"/>
                  <w:sz w:val="20"/>
                  <w:szCs w:val="20"/>
                </w:rPr>
                <w:t>http://www.safecode.org/publications/SAFECode_Agile_Dev_Security0712.pdf</w:t>
              </w:r>
            </w:hyperlink>
          </w:p>
          <w:p w14:paraId="04F20330" w14:textId="36A7786E" w:rsidR="00861C91" w:rsidRDefault="002C53E8" w:rsidP="00FD387E">
            <w:pPr>
              <w:spacing w:after="120"/>
              <w:rPr>
                <w:rFonts w:ascii="Garamond" w:hAnsi="Garamond"/>
                <w:sz w:val="20"/>
                <w:szCs w:val="20"/>
              </w:rPr>
            </w:pPr>
            <w:r>
              <w:rPr>
                <w:rFonts w:ascii="Garamond" w:hAnsi="Garamond"/>
                <w:sz w:val="20"/>
                <w:szCs w:val="20"/>
              </w:rPr>
              <w:t xml:space="preserve">A look-up means the attack is included within the referenced item, but does not necessarily encompass the whole of its intent. </w:t>
            </w:r>
            <w:r w:rsidR="00B46E16">
              <w:rPr>
                <w:rFonts w:ascii="Garamond" w:hAnsi="Garamond"/>
                <w:sz w:val="20"/>
                <w:szCs w:val="20"/>
              </w:rPr>
              <w:t>For structured data like CAPEC</w:t>
            </w:r>
            <w:r w:rsidR="00B634EE">
              <w:rPr>
                <w:rFonts w:ascii="Garamond" w:hAnsi="Garamond"/>
                <w:sz w:val="20"/>
                <w:szCs w:val="20"/>
              </w:rPr>
              <w:t>, the most specific reference is provided but</w:t>
            </w:r>
            <w:r w:rsidR="00B46E16">
              <w:rPr>
                <w:rFonts w:ascii="Garamond" w:hAnsi="Garamond"/>
                <w:sz w:val="20"/>
                <w:szCs w:val="20"/>
              </w:rPr>
              <w:t xml:space="preserve"> sometimes a cross-reference is pr</w:t>
            </w:r>
            <w:r w:rsidR="00B634EE">
              <w:rPr>
                <w:rFonts w:ascii="Garamond" w:hAnsi="Garamond"/>
                <w:sz w:val="20"/>
                <w:szCs w:val="20"/>
              </w:rPr>
              <w:t>o</w:t>
            </w:r>
            <w:r w:rsidR="00B46E16">
              <w:rPr>
                <w:rFonts w:ascii="Garamond" w:hAnsi="Garamond"/>
                <w:sz w:val="20"/>
                <w:szCs w:val="20"/>
              </w:rPr>
              <w:t xml:space="preserve">vided that also has more specific (child) examples. </w:t>
            </w:r>
            <w:r w:rsidR="00861C91">
              <w:rPr>
                <w:rFonts w:ascii="Garamond" w:hAnsi="Garamond"/>
                <w:sz w:val="20"/>
                <w:szCs w:val="20"/>
              </w:rPr>
              <w:t>There are no lookups on the six Aces and two Jokers. Instead these cards have some general tips in italic</w:t>
            </w:r>
            <w:r w:rsidR="00CF0844">
              <w:rPr>
                <w:rFonts w:ascii="Garamond" w:hAnsi="Garamond"/>
                <w:sz w:val="20"/>
                <w:szCs w:val="20"/>
              </w:rPr>
              <w:t>ized</w:t>
            </w:r>
            <w:r w:rsidR="00861C91">
              <w:rPr>
                <w:rFonts w:ascii="Garamond" w:hAnsi="Garamond"/>
                <w:sz w:val="20"/>
                <w:szCs w:val="20"/>
              </w:rPr>
              <w:t xml:space="preserve"> text.</w:t>
            </w:r>
          </w:p>
          <w:p w14:paraId="5A43C9C5" w14:textId="63048CF3" w:rsidR="002357A0" w:rsidRDefault="009E57E0" w:rsidP="009E57E0">
            <w:pPr>
              <w:spacing w:after="120"/>
              <w:rPr>
                <w:rFonts w:ascii="Garamond" w:hAnsi="Garamond"/>
                <w:sz w:val="20"/>
                <w:szCs w:val="20"/>
              </w:rPr>
            </w:pPr>
            <w:r>
              <w:rPr>
                <w:rFonts w:ascii="Garamond" w:hAnsi="Garamond"/>
                <w:sz w:val="20"/>
                <w:szCs w:val="20"/>
              </w:rPr>
              <w:t>It is possible to play Cornucopia in many different ways. Here is one way.</w:t>
            </w:r>
          </w:p>
        </w:tc>
        <w:tc>
          <w:tcPr>
            <w:tcW w:w="547" w:type="dxa"/>
          </w:tcPr>
          <w:p w14:paraId="75A06DEB" w14:textId="77777777" w:rsidR="009D68DF" w:rsidRDefault="009D68DF" w:rsidP="00FD387E">
            <w:pPr>
              <w:spacing w:after="120"/>
              <w:rPr>
                <w:rFonts w:ascii="Garamond" w:hAnsi="Garamond"/>
                <w:sz w:val="20"/>
                <w:szCs w:val="20"/>
              </w:rPr>
            </w:pPr>
          </w:p>
        </w:tc>
        <w:tc>
          <w:tcPr>
            <w:tcW w:w="7328" w:type="dxa"/>
          </w:tcPr>
          <w:p w14:paraId="29FA9C0D" w14:textId="1092CA4D" w:rsidR="002357A0" w:rsidRPr="00074EF2" w:rsidRDefault="002A08A1" w:rsidP="009D3431">
            <w:pPr>
              <w:pStyle w:val="C-Head-Top"/>
            </w:pPr>
            <w:r>
              <w:t xml:space="preserve">A - </w:t>
            </w:r>
            <w:r w:rsidR="002357A0" w:rsidRPr="00074EF2">
              <w:t>Preparations</w:t>
            </w:r>
          </w:p>
          <w:p w14:paraId="0E415773" w14:textId="7FFFFB1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Print out a deck of</w:t>
            </w:r>
            <w:r w:rsidR="0019306E">
              <w:rPr>
                <w:rFonts w:ascii="Garamond" w:hAnsi="Garamond"/>
                <w:sz w:val="20"/>
                <w:szCs w:val="20"/>
              </w:rPr>
              <w:t xml:space="preserve"> Cornucopia cards</w:t>
            </w:r>
            <w:r w:rsidR="006F4E39">
              <w:rPr>
                <w:rFonts w:ascii="Garamond" w:hAnsi="Garamond"/>
                <w:sz w:val="20"/>
                <w:szCs w:val="20"/>
              </w:rPr>
              <w:t xml:space="preserve"> </w:t>
            </w:r>
            <w:r w:rsidR="0019306E">
              <w:rPr>
                <w:rFonts w:ascii="Garamond" w:hAnsi="Garamond"/>
                <w:sz w:val="20"/>
                <w:szCs w:val="20"/>
              </w:rPr>
              <w:t xml:space="preserve">(see </w:t>
            </w:r>
            <w:r>
              <w:rPr>
                <w:rFonts w:ascii="Garamond" w:hAnsi="Garamond"/>
                <w:sz w:val="20"/>
                <w:szCs w:val="20"/>
              </w:rPr>
              <w:t>page</w:t>
            </w:r>
            <w:r w:rsidR="0019306E">
              <w:rPr>
                <w:rFonts w:ascii="Garamond" w:hAnsi="Garamond"/>
                <w:sz w:val="20"/>
                <w:szCs w:val="20"/>
              </w:rPr>
              <w:t xml:space="preserve"> 2 of this document</w:t>
            </w:r>
            <w:r>
              <w:rPr>
                <w:rFonts w:ascii="Garamond" w:hAnsi="Garamond"/>
                <w:sz w:val="20"/>
                <w:szCs w:val="20"/>
              </w:rPr>
              <w:t>)</w:t>
            </w:r>
            <w:r w:rsidR="006F4E39">
              <w:rPr>
                <w:rFonts w:ascii="Garamond" w:hAnsi="Garamond"/>
                <w:sz w:val="20"/>
                <w:szCs w:val="20"/>
              </w:rPr>
              <w:t xml:space="preserve"> and separate/cut out the cards</w:t>
            </w:r>
          </w:p>
          <w:p w14:paraId="7BC48587"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 application or application process to review; this might be a concept, design or an actual implementation</w:t>
            </w:r>
          </w:p>
          <w:p w14:paraId="3D43996F"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Create a data flow diagram</w:t>
            </w:r>
          </w:p>
          <w:p w14:paraId="656207DF" w14:textId="1C15C4CE"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and invite a group of 3-</w:t>
            </w:r>
            <w:r w:rsidR="00A614CB">
              <w:rPr>
                <w:rFonts w:ascii="Garamond" w:hAnsi="Garamond"/>
                <w:sz w:val="20"/>
                <w:szCs w:val="20"/>
              </w:rPr>
              <w:t>6</w:t>
            </w:r>
            <w:r>
              <w:rPr>
                <w:rFonts w:ascii="Garamond" w:hAnsi="Garamond"/>
                <w:sz w:val="20"/>
                <w:szCs w:val="20"/>
              </w:rPr>
              <w:t xml:space="preserve"> architects, developers, testers and other business stakeholders together and sit around a table</w:t>
            </w:r>
            <w:r w:rsidR="00A614CB">
              <w:rPr>
                <w:rFonts w:ascii="Garamond" w:hAnsi="Garamond"/>
                <w:sz w:val="20"/>
                <w:szCs w:val="20"/>
              </w:rPr>
              <w:t xml:space="preserve"> </w:t>
            </w:r>
            <w:r w:rsidR="00A614CB" w:rsidRPr="00A614CB">
              <w:rPr>
                <w:rFonts w:ascii="Garamond" w:hAnsi="Garamond"/>
                <w:sz w:val="20"/>
                <w:szCs w:val="20"/>
              </w:rPr>
              <w:t>(try to include someone fairly familiar with application security)</w:t>
            </w:r>
          </w:p>
          <w:p w14:paraId="0CBABE69" w14:textId="477FBD90" w:rsidR="002357A0" w:rsidRP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 xml:space="preserve">Have some prizes to hand (gold stars, chocolate, </w:t>
            </w:r>
            <w:r w:rsidR="00002752">
              <w:rPr>
                <w:rFonts w:ascii="Garamond" w:hAnsi="Garamond"/>
                <w:sz w:val="20"/>
                <w:szCs w:val="20"/>
              </w:rPr>
              <w:t xml:space="preserve">pizza, </w:t>
            </w:r>
            <w:r>
              <w:rPr>
                <w:rFonts w:ascii="Garamond" w:hAnsi="Garamond"/>
                <w:sz w:val="20"/>
                <w:szCs w:val="20"/>
              </w:rPr>
              <w:t>beer or flowers depending upon your office culture)</w:t>
            </w:r>
          </w:p>
          <w:p w14:paraId="448FBABA" w14:textId="6A67A836" w:rsidR="00FD387E" w:rsidRDefault="002A08A1" w:rsidP="009D3431">
            <w:pPr>
              <w:pStyle w:val="C-Head-Middle"/>
            </w:pPr>
            <w:r>
              <w:t xml:space="preserve">B - </w:t>
            </w:r>
            <w:r w:rsidR="00FD387E" w:rsidRPr="00074EF2">
              <w:t>Play</w:t>
            </w:r>
          </w:p>
          <w:p w14:paraId="2CB446D8" w14:textId="4553E52D" w:rsidR="004F1AFA" w:rsidRPr="004F1AFA" w:rsidRDefault="00A45A0D" w:rsidP="00FD387E">
            <w:pPr>
              <w:spacing w:after="120"/>
              <w:rPr>
                <w:rFonts w:ascii="Garamond" w:hAnsi="Garamond"/>
                <w:sz w:val="20"/>
                <w:szCs w:val="20"/>
              </w:rPr>
            </w:pPr>
            <w:r>
              <w:rPr>
                <w:rFonts w:ascii="Garamond" w:hAnsi="Garamond"/>
                <w:sz w:val="20"/>
                <w:szCs w:val="20"/>
              </w:rPr>
              <w:t xml:space="preserve">One suit - </w:t>
            </w:r>
            <w:r w:rsidRPr="00991A9B">
              <w:rPr>
                <w:rFonts w:ascii="Garamond" w:hAnsi="Garamond"/>
                <w:i/>
                <w:sz w:val="20"/>
                <w:szCs w:val="20"/>
              </w:rPr>
              <w:t>Cornucopia</w:t>
            </w:r>
            <w:r>
              <w:rPr>
                <w:rFonts w:ascii="Garamond" w:hAnsi="Garamond"/>
                <w:sz w:val="20"/>
                <w:szCs w:val="20"/>
              </w:rPr>
              <w:t xml:space="preserve"> - acts as trumps. Aces are high (i.e. they beat Kings). </w:t>
            </w:r>
            <w:r w:rsidR="004F1AFA">
              <w:rPr>
                <w:rFonts w:ascii="Garamond" w:hAnsi="Garamond"/>
                <w:sz w:val="20"/>
                <w:szCs w:val="20"/>
              </w:rPr>
              <w:t>I</w:t>
            </w:r>
            <w:r w:rsidR="004F1AFA" w:rsidRPr="004F1AFA">
              <w:rPr>
                <w:rFonts w:ascii="Garamond" w:hAnsi="Garamond"/>
                <w:sz w:val="20"/>
                <w:szCs w:val="20"/>
              </w:rPr>
              <w:t>t helps if there is someone dedicated to documenting the results</w:t>
            </w:r>
            <w:r w:rsidR="00A12FD5">
              <w:rPr>
                <w:rFonts w:ascii="Garamond" w:hAnsi="Garamond"/>
                <w:sz w:val="20"/>
                <w:szCs w:val="20"/>
              </w:rPr>
              <w:t xml:space="preserve"> </w:t>
            </w:r>
            <w:proofErr w:type="gramStart"/>
            <w:r w:rsidR="00A12FD5">
              <w:rPr>
                <w:rFonts w:ascii="Garamond" w:hAnsi="Garamond"/>
                <w:sz w:val="20"/>
                <w:szCs w:val="20"/>
              </w:rPr>
              <w:t>who</w:t>
            </w:r>
            <w:proofErr w:type="gramEnd"/>
            <w:r w:rsidR="00A12FD5">
              <w:rPr>
                <w:rFonts w:ascii="Garamond" w:hAnsi="Garamond"/>
                <w:sz w:val="20"/>
                <w:szCs w:val="20"/>
              </w:rPr>
              <w:t xml:space="preserve"> is not playing</w:t>
            </w:r>
            <w:r>
              <w:rPr>
                <w:rFonts w:ascii="Garamond" w:hAnsi="Garamond"/>
                <w:sz w:val="20"/>
                <w:szCs w:val="20"/>
              </w:rPr>
              <w:t>.</w:t>
            </w:r>
          </w:p>
          <w:p w14:paraId="326464F2" w14:textId="6D9CC48A" w:rsidR="00FD387E" w:rsidRDefault="00D80F49" w:rsidP="00262D9D">
            <w:pPr>
              <w:pStyle w:val="ListParagraph"/>
              <w:numPr>
                <w:ilvl w:val="0"/>
                <w:numId w:val="7"/>
              </w:numPr>
              <w:spacing w:after="120"/>
              <w:rPr>
                <w:rFonts w:ascii="Garamond" w:hAnsi="Garamond"/>
                <w:sz w:val="20"/>
                <w:szCs w:val="20"/>
              </w:rPr>
            </w:pPr>
            <w:r>
              <w:rPr>
                <w:rFonts w:ascii="Garamond" w:hAnsi="Garamond"/>
                <w:sz w:val="20"/>
                <w:szCs w:val="20"/>
              </w:rPr>
              <w:t xml:space="preserve">Remove the Jokers and a few </w:t>
            </w:r>
            <w:r w:rsidR="006D3127">
              <w:rPr>
                <w:rFonts w:ascii="Garamond" w:hAnsi="Garamond"/>
                <w:sz w:val="20"/>
                <w:szCs w:val="20"/>
              </w:rPr>
              <w:t xml:space="preserve">low-score (2, 3, 4) </w:t>
            </w:r>
            <w:r>
              <w:rPr>
                <w:rFonts w:ascii="Garamond" w:hAnsi="Garamond"/>
                <w:sz w:val="20"/>
                <w:szCs w:val="20"/>
              </w:rPr>
              <w:t xml:space="preserve">cards from </w:t>
            </w:r>
            <w:r w:rsidRPr="006D3127">
              <w:rPr>
                <w:rFonts w:ascii="Garamond" w:hAnsi="Garamond"/>
                <w:i/>
                <w:sz w:val="20"/>
                <w:szCs w:val="20"/>
              </w:rPr>
              <w:t>Cornucopia</w:t>
            </w:r>
            <w:r>
              <w:rPr>
                <w:rFonts w:ascii="Garamond" w:hAnsi="Garamond"/>
                <w:sz w:val="20"/>
                <w:szCs w:val="20"/>
              </w:rPr>
              <w:t xml:space="preserve"> </w:t>
            </w:r>
            <w:r w:rsidR="006D3127">
              <w:rPr>
                <w:rFonts w:ascii="Garamond" w:hAnsi="Garamond"/>
                <w:sz w:val="20"/>
                <w:szCs w:val="20"/>
              </w:rPr>
              <w:t xml:space="preserve">suit </w:t>
            </w:r>
            <w:r>
              <w:rPr>
                <w:rFonts w:ascii="Garamond" w:hAnsi="Garamond"/>
                <w:sz w:val="20"/>
                <w:szCs w:val="20"/>
              </w:rPr>
              <w:t xml:space="preserve">to </w:t>
            </w:r>
            <w:r w:rsidR="006D3127">
              <w:rPr>
                <w:rFonts w:ascii="Garamond" w:hAnsi="Garamond"/>
                <w:sz w:val="20"/>
                <w:szCs w:val="20"/>
              </w:rPr>
              <w:t>en</w:t>
            </w:r>
            <w:r>
              <w:rPr>
                <w:rFonts w:ascii="Garamond" w:hAnsi="Garamond"/>
                <w:sz w:val="20"/>
                <w:szCs w:val="20"/>
              </w:rPr>
              <w:t>sure each player will have the same number of card</w:t>
            </w:r>
            <w:r w:rsidR="006D3127">
              <w:rPr>
                <w:rFonts w:ascii="Garamond" w:hAnsi="Garamond"/>
                <w:sz w:val="20"/>
                <w:szCs w:val="20"/>
              </w:rPr>
              <w:t>s</w:t>
            </w:r>
          </w:p>
          <w:p w14:paraId="107190BD" w14:textId="28B34C2C" w:rsidR="00FD387E" w:rsidRDefault="006D3127" w:rsidP="00262D9D">
            <w:pPr>
              <w:pStyle w:val="ListParagraph"/>
              <w:numPr>
                <w:ilvl w:val="0"/>
                <w:numId w:val="7"/>
              </w:numPr>
              <w:spacing w:after="120"/>
              <w:rPr>
                <w:rFonts w:ascii="Garamond" w:hAnsi="Garamond"/>
                <w:sz w:val="20"/>
                <w:szCs w:val="20"/>
              </w:rPr>
            </w:pPr>
            <w:r>
              <w:rPr>
                <w:rFonts w:ascii="Garamond" w:hAnsi="Garamond"/>
                <w:sz w:val="20"/>
                <w:szCs w:val="20"/>
              </w:rPr>
              <w:t xml:space="preserve">Shuffle the </w:t>
            </w:r>
            <w:r w:rsidR="004D6372">
              <w:rPr>
                <w:rFonts w:ascii="Garamond" w:hAnsi="Garamond"/>
                <w:sz w:val="20"/>
                <w:szCs w:val="20"/>
              </w:rPr>
              <w:t>dec</w:t>
            </w:r>
            <w:r>
              <w:rPr>
                <w:rFonts w:ascii="Garamond" w:hAnsi="Garamond"/>
                <w:sz w:val="20"/>
                <w:szCs w:val="20"/>
              </w:rPr>
              <w:t>k and d</w:t>
            </w:r>
            <w:r w:rsidR="00FD387E">
              <w:rPr>
                <w:rFonts w:ascii="Garamond" w:hAnsi="Garamond"/>
                <w:sz w:val="20"/>
                <w:szCs w:val="20"/>
              </w:rPr>
              <w:t>eal all the cards</w:t>
            </w:r>
          </w:p>
          <w:p w14:paraId="76E113D4" w14:textId="56BE7540" w:rsidR="004530A5" w:rsidRDefault="005F0E7E" w:rsidP="00262D9D">
            <w:pPr>
              <w:pStyle w:val="ListParagraph"/>
              <w:numPr>
                <w:ilvl w:val="0"/>
                <w:numId w:val="7"/>
              </w:numPr>
              <w:spacing w:after="120"/>
              <w:rPr>
                <w:rFonts w:ascii="Garamond" w:hAnsi="Garamond"/>
                <w:sz w:val="20"/>
                <w:szCs w:val="20"/>
              </w:rPr>
            </w:pPr>
            <w:r>
              <w:rPr>
                <w:rFonts w:ascii="Garamond" w:hAnsi="Garamond"/>
                <w:sz w:val="20"/>
                <w:szCs w:val="20"/>
              </w:rPr>
              <w:t xml:space="preserve">To begin, choose a player randomly who will play the first card - they can play any card from their hand except from the trump suit - </w:t>
            </w:r>
            <w:r w:rsidRPr="00991A9B">
              <w:rPr>
                <w:rFonts w:ascii="Garamond" w:hAnsi="Garamond"/>
                <w:i/>
                <w:sz w:val="20"/>
                <w:szCs w:val="20"/>
              </w:rPr>
              <w:t>Cornucopia</w:t>
            </w:r>
          </w:p>
          <w:p w14:paraId="6ABB737E" w14:textId="61DEC892"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To play a card</w:t>
            </w:r>
            <w:r w:rsidR="006D3127">
              <w:rPr>
                <w:rFonts w:ascii="Garamond" w:hAnsi="Garamond"/>
                <w:sz w:val="20"/>
                <w:szCs w:val="20"/>
              </w:rPr>
              <w:t xml:space="preserve">, </w:t>
            </w:r>
            <w:r w:rsidR="005F0E7E">
              <w:rPr>
                <w:rFonts w:ascii="Garamond" w:hAnsi="Garamond"/>
                <w:sz w:val="20"/>
                <w:szCs w:val="20"/>
              </w:rPr>
              <w:t>each player must</w:t>
            </w:r>
            <w:r>
              <w:rPr>
                <w:rFonts w:ascii="Garamond" w:hAnsi="Garamond"/>
                <w:sz w:val="20"/>
                <w:szCs w:val="20"/>
              </w:rPr>
              <w:t xml:space="preserve"> read it out alo</w:t>
            </w:r>
            <w:r w:rsidR="006D3127">
              <w:rPr>
                <w:rFonts w:ascii="Garamond" w:hAnsi="Garamond"/>
                <w:sz w:val="20"/>
                <w:szCs w:val="20"/>
              </w:rPr>
              <w:t xml:space="preserve">ud, </w:t>
            </w:r>
            <w:r>
              <w:rPr>
                <w:rFonts w:ascii="Garamond" w:hAnsi="Garamond"/>
                <w:sz w:val="20"/>
                <w:szCs w:val="20"/>
              </w:rPr>
              <w:t>and</w:t>
            </w:r>
            <w:r w:rsidR="00D80F49">
              <w:rPr>
                <w:rFonts w:ascii="Garamond" w:hAnsi="Garamond"/>
                <w:sz w:val="20"/>
                <w:szCs w:val="20"/>
              </w:rPr>
              <w:t xml:space="preserve"> explain how (or not) the threat</w:t>
            </w:r>
            <w:r>
              <w:rPr>
                <w:rFonts w:ascii="Garamond" w:hAnsi="Garamond"/>
                <w:sz w:val="20"/>
                <w:szCs w:val="20"/>
              </w:rPr>
              <w:t xml:space="preserve"> could </w:t>
            </w:r>
            <w:r w:rsidR="004F1AFA">
              <w:rPr>
                <w:rFonts w:ascii="Garamond" w:hAnsi="Garamond"/>
                <w:sz w:val="20"/>
                <w:szCs w:val="20"/>
              </w:rPr>
              <w:t xml:space="preserve">apply </w:t>
            </w:r>
            <w:r>
              <w:rPr>
                <w:rFonts w:ascii="Garamond" w:hAnsi="Garamond"/>
                <w:sz w:val="20"/>
                <w:szCs w:val="20"/>
              </w:rPr>
              <w:t>(</w:t>
            </w:r>
            <w:r w:rsidR="004F1AFA">
              <w:rPr>
                <w:rFonts w:ascii="Garamond" w:hAnsi="Garamond"/>
                <w:sz w:val="20"/>
                <w:szCs w:val="20"/>
              </w:rPr>
              <w:t>the player gets a point for atta</w:t>
            </w:r>
            <w:r>
              <w:rPr>
                <w:rFonts w:ascii="Garamond" w:hAnsi="Garamond"/>
                <w:sz w:val="20"/>
                <w:szCs w:val="20"/>
              </w:rPr>
              <w:t>cks that work, and the group thinks it is an actionable bug)</w:t>
            </w:r>
            <w:r w:rsidR="00012DD9">
              <w:rPr>
                <w:rFonts w:ascii="Garamond" w:hAnsi="Garamond"/>
                <w:sz w:val="20"/>
                <w:szCs w:val="20"/>
              </w:rPr>
              <w:t xml:space="preserve"> - don’t try to think of mitigations at this stage</w:t>
            </w:r>
            <w:r w:rsidR="00D80F49">
              <w:rPr>
                <w:rFonts w:ascii="Garamond" w:hAnsi="Garamond"/>
                <w:sz w:val="20"/>
                <w:szCs w:val="20"/>
              </w:rPr>
              <w:t>, and don’t exclude a threat just because it is believed it is already mitigated</w:t>
            </w:r>
            <w:r w:rsidR="005F0E7E">
              <w:rPr>
                <w:rFonts w:ascii="Garamond" w:hAnsi="Garamond"/>
                <w:sz w:val="20"/>
                <w:szCs w:val="20"/>
              </w:rPr>
              <w:t xml:space="preserve"> - someone record the card on the score sheet</w:t>
            </w:r>
          </w:p>
          <w:p w14:paraId="33C2AB05" w14:textId="26CA4C08"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Play clockwise, each person must play a card in the same way</w:t>
            </w:r>
            <w:r w:rsidR="006D3127">
              <w:rPr>
                <w:rFonts w:ascii="Garamond" w:hAnsi="Garamond"/>
                <w:sz w:val="20"/>
                <w:szCs w:val="20"/>
              </w:rPr>
              <w:t>; if you</w:t>
            </w:r>
            <w:r w:rsidR="004F1AFA">
              <w:rPr>
                <w:rFonts w:ascii="Garamond" w:hAnsi="Garamond"/>
                <w:sz w:val="20"/>
                <w:szCs w:val="20"/>
              </w:rPr>
              <w:t xml:space="preserve"> have any card</w:t>
            </w:r>
            <w:r w:rsidR="006D3127">
              <w:rPr>
                <w:rFonts w:ascii="Garamond" w:hAnsi="Garamond"/>
                <w:sz w:val="20"/>
                <w:szCs w:val="20"/>
              </w:rPr>
              <w:t xml:space="preserve"> of the matching lead suit you</w:t>
            </w:r>
            <w:r w:rsidR="004F1AFA">
              <w:rPr>
                <w:rFonts w:ascii="Garamond" w:hAnsi="Garamond"/>
                <w:sz w:val="20"/>
                <w:szCs w:val="20"/>
              </w:rPr>
              <w:t xml:space="preserve"> must play one of those, otherwise they can play a card from any other suit.</w:t>
            </w:r>
            <w:r w:rsidR="00D80F49">
              <w:rPr>
                <w:rFonts w:ascii="Garamond" w:hAnsi="Garamond"/>
                <w:sz w:val="20"/>
                <w:szCs w:val="20"/>
              </w:rPr>
              <w:t xml:space="preserve"> O</w:t>
            </w:r>
            <w:r>
              <w:rPr>
                <w:rFonts w:ascii="Garamond" w:hAnsi="Garamond"/>
                <w:sz w:val="20"/>
                <w:szCs w:val="20"/>
              </w:rPr>
              <w:t xml:space="preserve">nly a higher card of the same suit, or the highest card in the </w:t>
            </w:r>
            <w:r w:rsidR="00D80F49">
              <w:rPr>
                <w:rFonts w:ascii="Garamond" w:hAnsi="Garamond"/>
                <w:sz w:val="20"/>
                <w:szCs w:val="20"/>
              </w:rPr>
              <w:t xml:space="preserve">trump </w:t>
            </w:r>
            <w:r>
              <w:rPr>
                <w:rFonts w:ascii="Garamond" w:hAnsi="Garamond"/>
                <w:sz w:val="20"/>
                <w:szCs w:val="20"/>
              </w:rPr>
              <w:t>suit</w:t>
            </w:r>
            <w:r w:rsidR="00D80F49">
              <w:rPr>
                <w:rFonts w:ascii="Garamond" w:hAnsi="Garamond"/>
                <w:sz w:val="20"/>
                <w:szCs w:val="20"/>
              </w:rPr>
              <w:t xml:space="preserve"> </w:t>
            </w:r>
            <w:r w:rsidR="00D80F49" w:rsidRPr="006D3127">
              <w:rPr>
                <w:rFonts w:ascii="Garamond" w:hAnsi="Garamond"/>
                <w:i/>
                <w:sz w:val="20"/>
                <w:szCs w:val="20"/>
              </w:rPr>
              <w:t>Cornucopia</w:t>
            </w:r>
            <w:r>
              <w:rPr>
                <w:rFonts w:ascii="Garamond" w:hAnsi="Garamond"/>
                <w:sz w:val="20"/>
                <w:szCs w:val="20"/>
              </w:rPr>
              <w:t>, wins the hand.</w:t>
            </w:r>
          </w:p>
          <w:p w14:paraId="3B2FBF57" w14:textId="59D51840"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The person who wins</w:t>
            </w:r>
            <w:r w:rsidR="00D80F49">
              <w:rPr>
                <w:rFonts w:ascii="Garamond" w:hAnsi="Garamond"/>
                <w:sz w:val="20"/>
                <w:szCs w:val="20"/>
              </w:rPr>
              <w:t xml:space="preserve"> the round</w:t>
            </w:r>
            <w:r w:rsidR="004F1AFA">
              <w:rPr>
                <w:rFonts w:ascii="Garamond" w:hAnsi="Garamond"/>
                <w:sz w:val="20"/>
                <w:szCs w:val="20"/>
              </w:rPr>
              <w:t>, leads the next round (i</w:t>
            </w:r>
            <w:r w:rsidR="006D3127">
              <w:rPr>
                <w:rFonts w:ascii="Garamond" w:hAnsi="Garamond"/>
                <w:sz w:val="20"/>
                <w:szCs w:val="20"/>
              </w:rPr>
              <w:t>.e.</w:t>
            </w:r>
            <w:r w:rsidR="004F1AFA">
              <w:rPr>
                <w:rFonts w:ascii="Garamond" w:hAnsi="Garamond"/>
                <w:sz w:val="20"/>
                <w:szCs w:val="20"/>
              </w:rPr>
              <w:t xml:space="preserve"> they play first)</w:t>
            </w:r>
            <w:r w:rsidR="00D80F49">
              <w:rPr>
                <w:rFonts w:ascii="Garamond" w:hAnsi="Garamond"/>
                <w:sz w:val="20"/>
                <w:szCs w:val="20"/>
              </w:rPr>
              <w:t>, and thus define</w:t>
            </w:r>
            <w:r w:rsidR="00991A9B">
              <w:rPr>
                <w:rFonts w:ascii="Garamond" w:hAnsi="Garamond"/>
                <w:sz w:val="20"/>
                <w:szCs w:val="20"/>
              </w:rPr>
              <w:t>s</w:t>
            </w:r>
            <w:r w:rsidR="00D80F49">
              <w:rPr>
                <w:rFonts w:ascii="Garamond" w:hAnsi="Garamond"/>
                <w:sz w:val="20"/>
                <w:szCs w:val="20"/>
              </w:rPr>
              <w:t xml:space="preserve"> the next lead suit</w:t>
            </w:r>
          </w:p>
          <w:p w14:paraId="7647255D" w14:textId="34AAE6C2" w:rsidR="00FD387E" w:rsidRPr="00D80F49" w:rsidRDefault="004F1AFA" w:rsidP="00262D9D">
            <w:pPr>
              <w:pStyle w:val="ListParagraph"/>
              <w:numPr>
                <w:ilvl w:val="0"/>
                <w:numId w:val="7"/>
              </w:numPr>
              <w:spacing w:after="120"/>
              <w:rPr>
                <w:rFonts w:ascii="Garamond" w:hAnsi="Garamond"/>
                <w:sz w:val="20"/>
                <w:szCs w:val="20"/>
              </w:rPr>
            </w:pPr>
            <w:r>
              <w:rPr>
                <w:rFonts w:ascii="Garamond" w:hAnsi="Garamond"/>
                <w:sz w:val="20"/>
                <w:szCs w:val="20"/>
              </w:rPr>
              <w:t>Repeat until</w:t>
            </w:r>
            <w:r w:rsidR="00D80F49">
              <w:rPr>
                <w:rFonts w:ascii="Garamond" w:hAnsi="Garamond"/>
                <w:sz w:val="20"/>
                <w:szCs w:val="20"/>
              </w:rPr>
              <w:t xml:space="preserve"> all the cards are played</w:t>
            </w:r>
          </w:p>
          <w:p w14:paraId="2981A3CD" w14:textId="25AD2152" w:rsidR="004530A5" w:rsidRDefault="002A08A1" w:rsidP="009D3431">
            <w:pPr>
              <w:pStyle w:val="C-Head-Middle"/>
            </w:pPr>
            <w:r>
              <w:t xml:space="preserve">C - </w:t>
            </w:r>
            <w:r w:rsidR="004530A5">
              <w:t>Scoring</w:t>
            </w:r>
          </w:p>
          <w:p w14:paraId="0775C00E" w14:textId="4F7A9877" w:rsidR="004F1AFA" w:rsidRPr="004F1AFA" w:rsidRDefault="004F1AFA" w:rsidP="004530A5">
            <w:pPr>
              <w:spacing w:after="120"/>
              <w:rPr>
                <w:rFonts w:ascii="Garamond" w:hAnsi="Garamond"/>
                <w:sz w:val="20"/>
                <w:szCs w:val="20"/>
              </w:rPr>
            </w:pPr>
            <w:r w:rsidRPr="004F1AFA">
              <w:rPr>
                <w:rFonts w:ascii="Garamond" w:hAnsi="Garamond"/>
                <w:sz w:val="20"/>
                <w:szCs w:val="20"/>
              </w:rPr>
              <w:t>The objective is to identify applicable threats, and win hands (rounds)</w:t>
            </w:r>
            <w:r>
              <w:rPr>
                <w:rFonts w:ascii="Garamond" w:hAnsi="Garamond"/>
                <w:sz w:val="20"/>
                <w:szCs w:val="20"/>
              </w:rPr>
              <w:t>:</w:t>
            </w:r>
          </w:p>
          <w:p w14:paraId="6D75CA35" w14:textId="5F1037B3"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+1 for each card you can identify as a valid threat to the application under consideration</w:t>
            </w:r>
          </w:p>
          <w:p w14:paraId="3B4201DC" w14:textId="06FD91E9"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 xml:space="preserve">+1 </w:t>
            </w:r>
            <w:r>
              <w:rPr>
                <w:rFonts w:ascii="Garamond" w:hAnsi="Garamond"/>
                <w:sz w:val="20"/>
                <w:szCs w:val="20"/>
              </w:rPr>
              <w:t>if you win</w:t>
            </w:r>
            <w:r w:rsidR="004530A5">
              <w:rPr>
                <w:rFonts w:ascii="Garamond" w:hAnsi="Garamond"/>
                <w:sz w:val="20"/>
                <w:szCs w:val="20"/>
              </w:rPr>
              <w:t xml:space="preserve"> </w:t>
            </w:r>
            <w:r>
              <w:rPr>
                <w:rFonts w:ascii="Garamond" w:hAnsi="Garamond"/>
                <w:sz w:val="20"/>
                <w:szCs w:val="20"/>
              </w:rPr>
              <w:t>a round</w:t>
            </w:r>
          </w:p>
          <w:p w14:paraId="0A278763" w14:textId="30BF683D" w:rsidR="004530A5" w:rsidRPr="00D80F49" w:rsidRDefault="004F1AFA" w:rsidP="00262D9D">
            <w:pPr>
              <w:pStyle w:val="ListParagraph"/>
              <w:numPr>
                <w:ilvl w:val="0"/>
                <w:numId w:val="10"/>
              </w:numPr>
              <w:spacing w:after="120"/>
              <w:rPr>
                <w:rFonts w:ascii="Garamond" w:hAnsi="Garamond"/>
                <w:sz w:val="20"/>
                <w:szCs w:val="20"/>
              </w:rPr>
            </w:pPr>
            <w:r>
              <w:rPr>
                <w:rFonts w:ascii="Garamond" w:hAnsi="Garamond"/>
                <w:sz w:val="20"/>
                <w:szCs w:val="20"/>
              </w:rPr>
              <w:t>Once all cards have been played, whoever has the most points wins</w:t>
            </w:r>
          </w:p>
          <w:p w14:paraId="22714DCF" w14:textId="7DE40A5F" w:rsidR="00262D9D" w:rsidRPr="00074EF2" w:rsidRDefault="002A08A1" w:rsidP="009D3431">
            <w:pPr>
              <w:pStyle w:val="C-Head-Middle"/>
            </w:pPr>
            <w:r>
              <w:t xml:space="preserve">D - </w:t>
            </w:r>
            <w:r w:rsidR="00262D9D" w:rsidRPr="00074EF2">
              <w:t>Closure</w:t>
            </w:r>
          </w:p>
          <w:p w14:paraId="1CD07862" w14:textId="2110D719" w:rsidR="00262D9D" w:rsidRDefault="00012DD9" w:rsidP="002A08A1">
            <w:pPr>
              <w:pStyle w:val="ListParagraph"/>
              <w:numPr>
                <w:ilvl w:val="0"/>
                <w:numId w:val="17"/>
              </w:numPr>
              <w:spacing w:after="120"/>
              <w:rPr>
                <w:rFonts w:ascii="Garamond" w:hAnsi="Garamond"/>
                <w:sz w:val="20"/>
                <w:szCs w:val="20"/>
              </w:rPr>
            </w:pPr>
            <w:r>
              <w:rPr>
                <w:rFonts w:ascii="Garamond" w:hAnsi="Garamond"/>
                <w:sz w:val="20"/>
                <w:szCs w:val="20"/>
              </w:rPr>
              <w:t>Review all the applicable threats</w:t>
            </w:r>
            <w:r w:rsidR="00B42451">
              <w:rPr>
                <w:rFonts w:ascii="Garamond" w:hAnsi="Garamond"/>
                <w:sz w:val="20"/>
                <w:szCs w:val="20"/>
              </w:rPr>
              <w:t xml:space="preserve"> and the matching security requirements</w:t>
            </w:r>
          </w:p>
          <w:p w14:paraId="26A5CB08" w14:textId="0A2BC26B" w:rsidR="00012DD9" w:rsidRPr="00012DD9" w:rsidRDefault="00012DD9" w:rsidP="00AA194A">
            <w:pPr>
              <w:pStyle w:val="ListParagraph"/>
              <w:numPr>
                <w:ilvl w:val="0"/>
                <w:numId w:val="17"/>
              </w:numPr>
              <w:spacing w:after="120"/>
              <w:rPr>
                <w:rFonts w:ascii="Garamond" w:eastAsiaTheme="majorEastAsia" w:hAnsi="Garamond" w:cstheme="majorBidi"/>
                <w:b/>
                <w:bCs/>
                <w:i/>
                <w:iCs/>
                <w:color w:val="404040" w:themeColor="text1" w:themeTint="BF"/>
                <w:sz w:val="20"/>
                <w:szCs w:val="20"/>
              </w:rPr>
            </w:pPr>
            <w:r>
              <w:rPr>
                <w:rFonts w:ascii="Garamond" w:hAnsi="Garamond"/>
                <w:sz w:val="20"/>
                <w:szCs w:val="20"/>
              </w:rPr>
              <w:t>Create user stories, specifications and test cases as required for your development methodology.</w:t>
            </w:r>
          </w:p>
        </w:tc>
      </w:tr>
    </w:tbl>
    <w:p w14:paraId="2F45A4D6" w14:textId="7DF663F4" w:rsidR="00C57FAC" w:rsidRDefault="00C57FAC">
      <w:pPr>
        <w:rPr>
          <w:rFonts w:ascii="Garamond" w:hAnsi="Garamond"/>
          <w:sz w:val="20"/>
          <w:szCs w:val="20"/>
        </w:rPr>
      </w:pPr>
    </w:p>
    <w:p w14:paraId="49793AA4" w14:textId="77777777" w:rsidR="00B428BA" w:rsidRDefault="00B428BA">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B428BA" w14:paraId="5E653FF4" w14:textId="77777777" w:rsidTr="00AD3D34">
        <w:tc>
          <w:tcPr>
            <w:tcW w:w="7479" w:type="dxa"/>
          </w:tcPr>
          <w:p w14:paraId="15DD6A03" w14:textId="1962ED60" w:rsidR="00B428BA" w:rsidRPr="00D6005F" w:rsidRDefault="00B428BA" w:rsidP="00144AE9">
            <w:pPr>
              <w:pStyle w:val="C-Head-Top"/>
            </w:pPr>
            <w:r w:rsidRPr="00D6005F">
              <w:t>Alternative</w:t>
            </w:r>
            <w:r w:rsidR="00E21F0E" w:rsidRPr="00D6005F">
              <w:t xml:space="preserve"> </w:t>
            </w:r>
            <w:r w:rsidR="006A59CD" w:rsidRPr="00D6005F">
              <w:t xml:space="preserve">game </w:t>
            </w:r>
            <w:r w:rsidR="00E21F0E" w:rsidRPr="00D6005F">
              <w:t>rules</w:t>
            </w:r>
          </w:p>
          <w:p w14:paraId="6A38A08C" w14:textId="3E1DB876" w:rsidR="00B428BA" w:rsidRPr="00D6005F" w:rsidRDefault="00B428BA" w:rsidP="00B428BA">
            <w:pPr>
              <w:spacing w:after="120"/>
              <w:rPr>
                <w:rFonts w:ascii="Garamond" w:hAnsi="Garamond"/>
                <w:sz w:val="20"/>
                <w:szCs w:val="20"/>
              </w:rPr>
            </w:pPr>
            <w:r w:rsidRPr="00D6005F">
              <w:rPr>
                <w:rFonts w:ascii="Garamond" w:hAnsi="Garamond"/>
                <w:sz w:val="20"/>
                <w:szCs w:val="20"/>
              </w:rPr>
              <w:t>If you are new to the game, remove the two Joker cards to begin with. Add the Joker cards back in once people become more familiar with the process.</w:t>
            </w:r>
            <w:r w:rsidR="00746958" w:rsidRPr="00D6005F">
              <w:rPr>
                <w:rFonts w:ascii="Garamond" w:hAnsi="Garamond"/>
                <w:sz w:val="20"/>
                <w:szCs w:val="20"/>
              </w:rPr>
              <w:t xml:space="preserve"> Apart from the “trumps card game” rules described above which are very similar to the EoP, the deck can also be played as the “twenty-one card game” (also known as “pontoon” or “blackjack”</w:t>
            </w:r>
            <w:proofErr w:type="gramStart"/>
            <w:r w:rsidR="00746958" w:rsidRPr="00D6005F">
              <w:rPr>
                <w:rFonts w:ascii="Garamond" w:hAnsi="Garamond"/>
                <w:sz w:val="20"/>
                <w:szCs w:val="20"/>
              </w:rPr>
              <w:t>) which</w:t>
            </w:r>
            <w:proofErr w:type="gramEnd"/>
            <w:r w:rsidR="00746958" w:rsidRPr="00D6005F">
              <w:rPr>
                <w:rFonts w:ascii="Garamond" w:hAnsi="Garamond"/>
                <w:sz w:val="20"/>
                <w:szCs w:val="20"/>
              </w:rPr>
              <w:t xml:space="preserve"> </w:t>
            </w:r>
            <w:r w:rsidR="005C36FB">
              <w:rPr>
                <w:rFonts w:ascii="Garamond" w:hAnsi="Garamond"/>
                <w:sz w:val="20"/>
                <w:szCs w:val="20"/>
              </w:rPr>
              <w:t>normally</w:t>
            </w:r>
            <w:r w:rsidR="00746958" w:rsidRPr="00D6005F">
              <w:rPr>
                <w:rFonts w:ascii="Garamond" w:hAnsi="Garamond"/>
                <w:sz w:val="20"/>
                <w:szCs w:val="20"/>
              </w:rPr>
              <w:t xml:space="preserve"> reduces the number of cards played in each round.</w:t>
            </w:r>
          </w:p>
          <w:p w14:paraId="19741931" w14:textId="77777777" w:rsidR="00B428BA" w:rsidRPr="00D6005F" w:rsidRDefault="00B428BA" w:rsidP="00B428BA">
            <w:pPr>
              <w:spacing w:after="120"/>
              <w:rPr>
                <w:rFonts w:ascii="Garamond" w:hAnsi="Garamond"/>
                <w:sz w:val="20"/>
                <w:szCs w:val="20"/>
              </w:rPr>
            </w:pPr>
            <w:r w:rsidRPr="00D6005F">
              <w:rPr>
                <w:rFonts w:ascii="Garamond" w:hAnsi="Garamond"/>
                <w:sz w:val="20"/>
                <w:szCs w:val="20"/>
              </w:rPr>
              <w:t>Practice on an imaginary application, or even a future planned application, rather than trying to find fault with existing applications until the participants are happy with the usefulness of the game.</w:t>
            </w:r>
          </w:p>
          <w:p w14:paraId="7034A643" w14:textId="6A6CBD0C" w:rsidR="007B3A33" w:rsidRPr="00D6005F" w:rsidRDefault="00B428BA" w:rsidP="00B428BA">
            <w:pPr>
              <w:spacing w:after="120"/>
              <w:rPr>
                <w:rFonts w:ascii="Garamond" w:hAnsi="Garamond"/>
                <w:sz w:val="20"/>
                <w:szCs w:val="20"/>
              </w:rPr>
            </w:pPr>
            <w:r w:rsidRPr="00D6005F">
              <w:rPr>
                <w:rFonts w:ascii="Garamond" w:hAnsi="Garamond"/>
                <w:sz w:val="20"/>
                <w:szCs w:val="20"/>
              </w:rPr>
              <w:t>Consider just playing with one suit to make a shorter session – but try to cover all the suits for every project.</w:t>
            </w:r>
            <w:r w:rsidR="00244CCE" w:rsidRPr="00D6005F">
              <w:rPr>
                <w:rFonts w:ascii="Garamond" w:hAnsi="Garamond"/>
                <w:sz w:val="20"/>
                <w:szCs w:val="20"/>
              </w:rPr>
              <w:t xml:space="preserve"> Or even better just play one hand with some pre-selected cards, and score only on the ability to identify security requirements.</w:t>
            </w:r>
            <w:r w:rsidR="00193D38" w:rsidRPr="00D6005F">
              <w:rPr>
                <w:rFonts w:ascii="Garamond" w:hAnsi="Garamond"/>
                <w:sz w:val="20"/>
                <w:szCs w:val="20"/>
              </w:rPr>
              <w:t xml:space="preserve"> Perhaps have one game of each suit each day for a week or so, if the participants cannot spare long enough for a full deck.</w:t>
            </w:r>
          </w:p>
          <w:p w14:paraId="50262166" w14:textId="55CBB9D6" w:rsidR="008624BE" w:rsidRPr="00D6005F" w:rsidRDefault="008624BE" w:rsidP="00B428BA">
            <w:pPr>
              <w:spacing w:after="120"/>
              <w:rPr>
                <w:rFonts w:ascii="Garamond" w:hAnsi="Garamond"/>
                <w:sz w:val="20"/>
                <w:szCs w:val="20"/>
              </w:rPr>
            </w:pPr>
            <w:r w:rsidRPr="00D6005F">
              <w:rPr>
                <w:rFonts w:ascii="Garamond" w:hAnsi="Garamond"/>
                <w:sz w:val="20"/>
                <w:szCs w:val="20"/>
              </w:rPr>
              <w:t>Some teams have preferred to play a full hand of cards, and then discuss what is on the cards after each round (instead of after each person plays a card).</w:t>
            </w:r>
          </w:p>
          <w:p w14:paraId="1F9D4ACD" w14:textId="17F986E9" w:rsidR="00980816" w:rsidRPr="00D6005F" w:rsidRDefault="00980816" w:rsidP="00B428BA">
            <w:pPr>
              <w:spacing w:after="120"/>
              <w:rPr>
                <w:rFonts w:ascii="Garamond" w:hAnsi="Garamond"/>
                <w:sz w:val="20"/>
                <w:szCs w:val="20"/>
              </w:rPr>
            </w:pPr>
            <w:r w:rsidRPr="00D6005F">
              <w:rPr>
                <w:rFonts w:ascii="Garamond" w:hAnsi="Garamond"/>
                <w:sz w:val="20"/>
                <w:szCs w:val="20"/>
              </w:rPr>
              <w:t>You can even play by yourself. Just use the cards to act as thought-provokers. Involving more people will be beneficial though.</w:t>
            </w:r>
          </w:p>
          <w:p w14:paraId="34C28968" w14:textId="77777777" w:rsidR="00B428BA" w:rsidRPr="00D6005F" w:rsidRDefault="00675997" w:rsidP="00144AE9">
            <w:pPr>
              <w:pStyle w:val="C-Head-Middle"/>
            </w:pPr>
            <w:r w:rsidRPr="00D6005F">
              <w:t>Development framework-specific modified card decks</w:t>
            </w:r>
          </w:p>
          <w:p w14:paraId="4ECA2323" w14:textId="6074EE19" w:rsidR="00675997" w:rsidRPr="00D6005F" w:rsidRDefault="00505C26" w:rsidP="00195629">
            <w:pPr>
              <w:spacing w:after="120"/>
              <w:rPr>
                <w:rFonts w:ascii="Garamond" w:hAnsi="Garamond"/>
                <w:sz w:val="20"/>
                <w:szCs w:val="20"/>
              </w:rPr>
            </w:pPr>
            <w:r w:rsidRPr="00D6005F">
              <w:rPr>
                <w:rFonts w:ascii="Garamond" w:hAnsi="Garamond"/>
                <w:sz w:val="20"/>
                <w:szCs w:val="20"/>
              </w:rPr>
              <w:t xml:space="preserve">At the end of 2012, </w:t>
            </w:r>
            <w:r w:rsidR="004C6AFF" w:rsidRPr="00D6005F">
              <w:rPr>
                <w:rFonts w:ascii="Garamond" w:hAnsi="Garamond"/>
                <w:sz w:val="20"/>
                <w:szCs w:val="20"/>
              </w:rPr>
              <w:t>the</w:t>
            </w:r>
            <w:r w:rsidRPr="00D6005F">
              <w:rPr>
                <w:rFonts w:ascii="Garamond" w:hAnsi="Garamond"/>
                <w:sz w:val="20"/>
                <w:szCs w:val="20"/>
              </w:rPr>
              <w:t xml:space="preserve"> </w:t>
            </w:r>
            <w:hyperlink r:id="rId32" w:history="1">
              <w:r w:rsidR="00D83444" w:rsidRPr="00D6005F">
                <w:rPr>
                  <w:rStyle w:val="Hyperlink"/>
                  <w:rFonts w:ascii="Garamond" w:hAnsi="Garamond"/>
                  <w:sz w:val="20"/>
                  <w:szCs w:val="20"/>
                </w:rPr>
                <w:t>OWASP Framework Security Matrix</w:t>
              </w:r>
            </w:hyperlink>
            <w:r w:rsidRPr="00D6005F">
              <w:rPr>
                <w:rFonts w:ascii="Garamond" w:hAnsi="Garamond"/>
                <w:sz w:val="20"/>
                <w:szCs w:val="20"/>
              </w:rPr>
              <w:t xml:space="preserve"> </w:t>
            </w:r>
            <w:r w:rsidR="004C6AFF" w:rsidRPr="00D6005F">
              <w:rPr>
                <w:rFonts w:ascii="Garamond" w:hAnsi="Garamond"/>
                <w:sz w:val="20"/>
                <w:szCs w:val="20"/>
              </w:rPr>
              <w:t xml:space="preserve">was published </w:t>
            </w:r>
            <w:r w:rsidRPr="00D6005F">
              <w:rPr>
                <w:rFonts w:ascii="Garamond" w:hAnsi="Garamond"/>
                <w:sz w:val="20"/>
                <w:szCs w:val="20"/>
              </w:rPr>
              <w:t>which</w:t>
            </w:r>
            <w:r w:rsidR="00195629" w:rsidRPr="00D6005F">
              <w:rPr>
                <w:rFonts w:ascii="Garamond" w:hAnsi="Garamond"/>
                <w:sz w:val="20"/>
                <w:szCs w:val="20"/>
              </w:rPr>
              <w:t xml:space="preserve"> documents built in security controls in some commonly used languages and frameworks for web </w:t>
            </w:r>
            <w:r w:rsidR="00D83444" w:rsidRPr="00D6005F">
              <w:rPr>
                <w:rFonts w:ascii="Garamond" w:hAnsi="Garamond"/>
                <w:sz w:val="20"/>
                <w:szCs w:val="20"/>
              </w:rPr>
              <w:t xml:space="preserve">and mobile </w:t>
            </w:r>
            <w:r w:rsidR="00195629" w:rsidRPr="00D6005F">
              <w:rPr>
                <w:rFonts w:ascii="Garamond" w:hAnsi="Garamond"/>
                <w:sz w:val="20"/>
                <w:szCs w:val="20"/>
              </w:rPr>
              <w:t>application development.</w:t>
            </w:r>
            <w:r w:rsidRPr="00D6005F">
              <w:rPr>
                <w:rFonts w:ascii="Garamond" w:hAnsi="Garamond"/>
                <w:sz w:val="20"/>
                <w:szCs w:val="20"/>
              </w:rPr>
              <w:t xml:space="preserve"> </w:t>
            </w:r>
            <w:r w:rsidR="00195629" w:rsidRPr="00D6005F">
              <w:rPr>
                <w:rFonts w:ascii="Garamond" w:hAnsi="Garamond"/>
                <w:sz w:val="20"/>
                <w:szCs w:val="20"/>
              </w:rPr>
              <w:t xml:space="preserve">With </w:t>
            </w:r>
            <w:hyperlink r:id="rId33" w:history="1">
              <w:r w:rsidR="00195629" w:rsidRPr="00D6005F">
                <w:rPr>
                  <w:rStyle w:val="Hyperlink"/>
                  <w:rFonts w:ascii="Garamond" w:hAnsi="Garamond"/>
                  <w:sz w:val="20"/>
                  <w:szCs w:val="20"/>
                </w:rPr>
                <w:t>certain provisos</w:t>
              </w:r>
            </w:hyperlink>
            <w:r w:rsidR="00195629" w:rsidRPr="00D6005F">
              <w:rPr>
                <w:rFonts w:ascii="Garamond" w:hAnsi="Garamond"/>
                <w:sz w:val="20"/>
                <w:szCs w:val="20"/>
              </w:rPr>
              <w:t xml:space="preserve"> it is useful to consider how using these controls can simplify the identification of additional requirements – provided of course the controls are included, enabled and configured correctly.</w:t>
            </w:r>
          </w:p>
          <w:p w14:paraId="03196BE4" w14:textId="014CAFF9" w:rsidR="00E41A5C" w:rsidRDefault="005D3CA1" w:rsidP="00915D6A">
            <w:pPr>
              <w:rPr>
                <w:rFonts w:ascii="Garamond" w:hAnsi="Garamond"/>
                <w:sz w:val="20"/>
                <w:szCs w:val="20"/>
                <w:highlight w:val="yellow"/>
              </w:rPr>
            </w:pPr>
            <w:r w:rsidRPr="00D6005F">
              <w:rPr>
                <w:rFonts w:ascii="Garamond" w:hAnsi="Garamond"/>
                <w:sz w:val="20"/>
                <w:szCs w:val="20"/>
              </w:rPr>
              <w:t>Consider removing the following cards from the decks if you are confidence they are addressed by the way you are using the language/framework.</w:t>
            </w:r>
            <w:r w:rsidR="00DC5009" w:rsidRPr="00D6005F">
              <w:rPr>
                <w:rFonts w:ascii="Garamond" w:hAnsi="Garamond"/>
                <w:sz w:val="20"/>
                <w:szCs w:val="20"/>
              </w:rPr>
              <w:t xml:space="preserve"> Items in parentheses are “maybes”.</w:t>
            </w:r>
          </w:p>
          <w:p w14:paraId="2CD04A7B" w14:textId="77777777" w:rsidR="00E41A5C" w:rsidRDefault="00E41A5C" w:rsidP="006E1986">
            <w:pPr>
              <w:pStyle w:val="C-Head-Middle"/>
            </w:pPr>
            <w:r>
              <w:t>Internal coding standards and libraries</w:t>
            </w:r>
          </w:p>
          <w:p w14:paraId="43C7E5F8" w14:textId="4BCE4375" w:rsidR="00E41A5C" w:rsidRDefault="00E41A5C" w:rsidP="00E41A5C">
            <w:pPr>
              <w:spacing w:after="120"/>
              <w:rPr>
                <w:rFonts w:ascii="Garamond" w:hAnsi="Garamond"/>
                <w:sz w:val="20"/>
                <w:szCs w:val="20"/>
              </w:rPr>
            </w:pPr>
            <w:r>
              <w:rPr>
                <w:rFonts w:ascii="Garamond" w:hAnsi="Garamond"/>
                <w:sz w:val="20"/>
                <w:szCs w:val="20"/>
              </w:rPr>
              <w:t>Add your own list of excluded cards based on your organisation’s coding standards (provided they are confirmed by appropriate verification steps in the development lifecycle).</w:t>
            </w:r>
          </w:p>
          <w:tbl>
            <w:tblPr>
              <w:tblStyle w:val="TableGrid"/>
              <w:tblW w:w="0" w:type="auto"/>
              <w:tblLook w:val="04A0" w:firstRow="1" w:lastRow="0" w:firstColumn="1" w:lastColumn="0" w:noHBand="0" w:noVBand="1"/>
            </w:tblPr>
            <w:tblGrid>
              <w:gridCol w:w="2742"/>
              <w:gridCol w:w="2268"/>
              <w:gridCol w:w="2087"/>
            </w:tblGrid>
            <w:tr w:rsidR="00E41A5C" w14:paraId="0D7301CA" w14:textId="77777777" w:rsidTr="00E41A5C">
              <w:tc>
                <w:tcPr>
                  <w:tcW w:w="7097" w:type="dxa"/>
                  <w:gridSpan w:val="3"/>
                  <w:shd w:val="clear" w:color="auto" w:fill="17365D" w:themeFill="text2" w:themeFillShade="BF"/>
                  <w:tcMar>
                    <w:left w:w="57" w:type="dxa"/>
                    <w:right w:w="57" w:type="dxa"/>
                  </w:tcMar>
                </w:tcPr>
                <w:p w14:paraId="66CE251F" w14:textId="77777777" w:rsidR="00E41A5C" w:rsidRPr="00144AE9" w:rsidRDefault="00E41A5C" w:rsidP="00E41A5C">
                  <w:pPr>
                    <w:rPr>
                      <w:rFonts w:ascii="Garamond" w:hAnsi="Garamond"/>
                      <w:color w:val="FFFFFF" w:themeColor="background1"/>
                      <w:sz w:val="20"/>
                      <w:szCs w:val="20"/>
                    </w:rPr>
                  </w:pPr>
                  <w:r>
                    <w:rPr>
                      <w:rFonts w:ascii="Garamond" w:hAnsi="Garamond"/>
                      <w:color w:val="FFFFFF" w:themeColor="background1"/>
                      <w:sz w:val="20"/>
                      <w:szCs w:val="20"/>
                    </w:rPr>
                    <w:t>Your coding standards and libraries</w:t>
                  </w:r>
                </w:p>
              </w:tc>
            </w:tr>
            <w:tr w:rsidR="00E41A5C" w14:paraId="2D8076CC" w14:textId="77777777" w:rsidTr="00E41A5C">
              <w:tc>
                <w:tcPr>
                  <w:tcW w:w="2742" w:type="dxa"/>
                  <w:tcBorders>
                    <w:right w:val="nil"/>
                  </w:tcBorders>
                  <w:tcMar>
                    <w:left w:w="57" w:type="dxa"/>
                    <w:right w:w="57" w:type="dxa"/>
                  </w:tcMar>
                </w:tcPr>
                <w:p w14:paraId="10184899" w14:textId="77777777" w:rsidR="00E41A5C" w:rsidRDefault="00E41A5C" w:rsidP="00E41A5C">
                  <w:pPr>
                    <w:rPr>
                      <w:rFonts w:ascii="Garamond" w:hAnsi="Garamond"/>
                      <w:sz w:val="20"/>
                      <w:szCs w:val="20"/>
                    </w:rPr>
                  </w:pPr>
                  <w:r>
                    <w:rPr>
                      <w:rFonts w:ascii="Garamond" w:hAnsi="Garamond"/>
                      <w:sz w:val="20"/>
                      <w:szCs w:val="20"/>
                    </w:rPr>
                    <w:t>Data validation and encoding</w:t>
                  </w:r>
                </w:p>
                <w:p w14:paraId="0EA5E17D" w14:textId="77777777" w:rsidR="00E41A5C" w:rsidRPr="00144AE9" w:rsidRDefault="00E41A5C" w:rsidP="00E41A5C">
                  <w:pPr>
                    <w:rPr>
                      <w:rFonts w:ascii="Garamond" w:hAnsi="Garamond"/>
                      <w:i/>
                      <w:sz w:val="20"/>
                      <w:szCs w:val="20"/>
                    </w:rPr>
                  </w:pPr>
                  <w:r>
                    <w:rPr>
                      <w:rFonts w:ascii="Garamond" w:hAnsi="Garamond"/>
                      <w:i/>
                      <w:sz w:val="20"/>
                      <w:szCs w:val="20"/>
                    </w:rPr>
                    <w:t>[</w:t>
                  </w:r>
                  <w:proofErr w:type="gramStart"/>
                  <w:r>
                    <w:rPr>
                      <w:rFonts w:ascii="Garamond" w:hAnsi="Garamond"/>
                      <w:i/>
                      <w:sz w:val="20"/>
                      <w:szCs w:val="20"/>
                    </w:rPr>
                    <w:t>your</w:t>
                  </w:r>
                  <w:proofErr w:type="gramEnd"/>
                  <w:r>
                    <w:rPr>
                      <w:rFonts w:ascii="Garamond" w:hAnsi="Garamond"/>
                      <w:i/>
                      <w:sz w:val="20"/>
                      <w:szCs w:val="20"/>
                    </w:rPr>
                    <w:t xml:space="preserve"> list]</w:t>
                  </w:r>
                </w:p>
                <w:p w14:paraId="0CC82BF7" w14:textId="77777777" w:rsidR="00E41A5C" w:rsidRDefault="00E41A5C" w:rsidP="00E41A5C">
                  <w:pPr>
                    <w:rPr>
                      <w:rFonts w:ascii="Garamond" w:hAnsi="Garamond"/>
                      <w:sz w:val="20"/>
                      <w:szCs w:val="20"/>
                    </w:rPr>
                  </w:pPr>
                  <w:r>
                    <w:rPr>
                      <w:rFonts w:ascii="Garamond" w:hAnsi="Garamond"/>
                      <w:sz w:val="20"/>
                      <w:szCs w:val="20"/>
                    </w:rPr>
                    <w:t>Authentication</w:t>
                  </w:r>
                </w:p>
                <w:p w14:paraId="764B5501" w14:textId="77777777" w:rsidR="00E41A5C" w:rsidRPr="00144AE9" w:rsidRDefault="00E41A5C" w:rsidP="00E41A5C">
                  <w:pPr>
                    <w:rPr>
                      <w:rFonts w:ascii="Garamond" w:hAnsi="Garamond"/>
                      <w:i/>
                      <w:sz w:val="20"/>
                      <w:szCs w:val="20"/>
                    </w:rPr>
                  </w:pPr>
                  <w:r>
                    <w:rPr>
                      <w:rFonts w:ascii="Garamond" w:hAnsi="Garamond"/>
                      <w:i/>
                      <w:sz w:val="20"/>
                      <w:szCs w:val="20"/>
                    </w:rPr>
                    <w:t>[</w:t>
                  </w:r>
                  <w:proofErr w:type="gramStart"/>
                  <w:r>
                    <w:rPr>
                      <w:rFonts w:ascii="Garamond" w:hAnsi="Garamond"/>
                      <w:i/>
                      <w:sz w:val="20"/>
                      <w:szCs w:val="20"/>
                    </w:rPr>
                    <w:t>your</w:t>
                  </w:r>
                  <w:proofErr w:type="gramEnd"/>
                  <w:r>
                    <w:rPr>
                      <w:rFonts w:ascii="Garamond" w:hAnsi="Garamond"/>
                      <w:i/>
                      <w:sz w:val="20"/>
                      <w:szCs w:val="20"/>
                    </w:rPr>
                    <w:t xml:space="preserve"> list]</w:t>
                  </w:r>
                </w:p>
              </w:tc>
              <w:tc>
                <w:tcPr>
                  <w:tcW w:w="2268" w:type="dxa"/>
                  <w:tcBorders>
                    <w:left w:val="nil"/>
                    <w:right w:val="nil"/>
                  </w:tcBorders>
                  <w:tcMar>
                    <w:left w:w="57" w:type="dxa"/>
                    <w:right w:w="57" w:type="dxa"/>
                  </w:tcMar>
                </w:tcPr>
                <w:p w14:paraId="430902FF" w14:textId="77777777" w:rsidR="00E41A5C" w:rsidRDefault="00E41A5C" w:rsidP="00E41A5C">
                  <w:pPr>
                    <w:rPr>
                      <w:rFonts w:ascii="Garamond" w:hAnsi="Garamond"/>
                      <w:sz w:val="20"/>
                      <w:szCs w:val="20"/>
                    </w:rPr>
                  </w:pPr>
                  <w:r>
                    <w:rPr>
                      <w:rFonts w:ascii="Garamond" w:hAnsi="Garamond"/>
                      <w:sz w:val="20"/>
                      <w:szCs w:val="20"/>
                    </w:rPr>
                    <w:t>Session management</w:t>
                  </w:r>
                </w:p>
                <w:p w14:paraId="4BC4BF63" w14:textId="77777777" w:rsidR="00E41A5C" w:rsidRPr="00144AE9" w:rsidRDefault="00E41A5C" w:rsidP="00E41A5C">
                  <w:pPr>
                    <w:rPr>
                      <w:rFonts w:ascii="Garamond" w:hAnsi="Garamond"/>
                      <w:i/>
                      <w:sz w:val="20"/>
                      <w:szCs w:val="20"/>
                    </w:rPr>
                  </w:pPr>
                  <w:r>
                    <w:rPr>
                      <w:rFonts w:ascii="Garamond" w:hAnsi="Garamond"/>
                      <w:i/>
                      <w:sz w:val="20"/>
                      <w:szCs w:val="20"/>
                    </w:rPr>
                    <w:t>[</w:t>
                  </w:r>
                  <w:proofErr w:type="gramStart"/>
                  <w:r>
                    <w:rPr>
                      <w:rFonts w:ascii="Garamond" w:hAnsi="Garamond"/>
                      <w:i/>
                      <w:sz w:val="20"/>
                      <w:szCs w:val="20"/>
                    </w:rPr>
                    <w:t>your</w:t>
                  </w:r>
                  <w:proofErr w:type="gramEnd"/>
                  <w:r>
                    <w:rPr>
                      <w:rFonts w:ascii="Garamond" w:hAnsi="Garamond"/>
                      <w:i/>
                      <w:sz w:val="20"/>
                      <w:szCs w:val="20"/>
                    </w:rPr>
                    <w:t xml:space="preserve"> list]</w:t>
                  </w:r>
                </w:p>
                <w:p w14:paraId="55EF0F22" w14:textId="77777777" w:rsidR="00E41A5C" w:rsidRDefault="00E41A5C" w:rsidP="00E41A5C">
                  <w:pPr>
                    <w:rPr>
                      <w:rFonts w:ascii="Garamond" w:hAnsi="Garamond"/>
                      <w:sz w:val="20"/>
                      <w:szCs w:val="20"/>
                    </w:rPr>
                  </w:pPr>
                  <w:r>
                    <w:rPr>
                      <w:rFonts w:ascii="Garamond" w:hAnsi="Garamond"/>
                      <w:sz w:val="20"/>
                      <w:szCs w:val="20"/>
                    </w:rPr>
                    <w:t>Authorization</w:t>
                  </w:r>
                </w:p>
                <w:p w14:paraId="4F2460D8" w14:textId="77777777" w:rsidR="00E41A5C" w:rsidRPr="00144AE9" w:rsidRDefault="00E41A5C" w:rsidP="00E41A5C">
                  <w:pPr>
                    <w:rPr>
                      <w:rFonts w:ascii="Garamond" w:hAnsi="Garamond"/>
                      <w:i/>
                      <w:sz w:val="20"/>
                      <w:szCs w:val="20"/>
                    </w:rPr>
                  </w:pPr>
                  <w:r>
                    <w:rPr>
                      <w:rFonts w:ascii="Garamond" w:hAnsi="Garamond"/>
                      <w:i/>
                      <w:sz w:val="20"/>
                      <w:szCs w:val="20"/>
                    </w:rPr>
                    <w:t>[</w:t>
                  </w:r>
                  <w:proofErr w:type="gramStart"/>
                  <w:r>
                    <w:rPr>
                      <w:rFonts w:ascii="Garamond" w:hAnsi="Garamond"/>
                      <w:i/>
                      <w:sz w:val="20"/>
                      <w:szCs w:val="20"/>
                    </w:rPr>
                    <w:t>your</w:t>
                  </w:r>
                  <w:proofErr w:type="gramEnd"/>
                  <w:r>
                    <w:rPr>
                      <w:rFonts w:ascii="Garamond" w:hAnsi="Garamond"/>
                      <w:i/>
                      <w:sz w:val="20"/>
                      <w:szCs w:val="20"/>
                    </w:rPr>
                    <w:t xml:space="preserve"> list]</w:t>
                  </w:r>
                </w:p>
              </w:tc>
              <w:tc>
                <w:tcPr>
                  <w:tcW w:w="2087" w:type="dxa"/>
                  <w:tcBorders>
                    <w:left w:val="nil"/>
                  </w:tcBorders>
                  <w:tcMar>
                    <w:left w:w="57" w:type="dxa"/>
                    <w:right w:w="57" w:type="dxa"/>
                  </w:tcMar>
                </w:tcPr>
                <w:p w14:paraId="41A421F9" w14:textId="77777777" w:rsidR="00E41A5C" w:rsidRDefault="00E41A5C" w:rsidP="00E41A5C">
                  <w:pPr>
                    <w:rPr>
                      <w:rFonts w:ascii="Garamond" w:hAnsi="Garamond"/>
                      <w:sz w:val="20"/>
                      <w:szCs w:val="20"/>
                    </w:rPr>
                  </w:pPr>
                  <w:r>
                    <w:rPr>
                      <w:rFonts w:ascii="Garamond" w:hAnsi="Garamond"/>
                      <w:sz w:val="20"/>
                      <w:szCs w:val="20"/>
                    </w:rPr>
                    <w:t>Cryptography</w:t>
                  </w:r>
                </w:p>
                <w:p w14:paraId="50B82FB0" w14:textId="77777777" w:rsidR="00E41A5C" w:rsidRPr="00144AE9" w:rsidRDefault="00E41A5C" w:rsidP="00E41A5C">
                  <w:pPr>
                    <w:rPr>
                      <w:rFonts w:ascii="Garamond" w:hAnsi="Garamond"/>
                      <w:i/>
                      <w:sz w:val="20"/>
                      <w:szCs w:val="20"/>
                    </w:rPr>
                  </w:pPr>
                  <w:r>
                    <w:rPr>
                      <w:rFonts w:ascii="Garamond" w:hAnsi="Garamond"/>
                      <w:i/>
                      <w:sz w:val="20"/>
                      <w:szCs w:val="20"/>
                    </w:rPr>
                    <w:t>[</w:t>
                  </w:r>
                  <w:proofErr w:type="gramStart"/>
                  <w:r>
                    <w:rPr>
                      <w:rFonts w:ascii="Garamond" w:hAnsi="Garamond"/>
                      <w:i/>
                      <w:sz w:val="20"/>
                      <w:szCs w:val="20"/>
                    </w:rPr>
                    <w:t>your</w:t>
                  </w:r>
                  <w:proofErr w:type="gramEnd"/>
                  <w:r>
                    <w:rPr>
                      <w:rFonts w:ascii="Garamond" w:hAnsi="Garamond"/>
                      <w:i/>
                      <w:sz w:val="20"/>
                      <w:szCs w:val="20"/>
                    </w:rPr>
                    <w:t xml:space="preserve"> list]</w:t>
                  </w:r>
                </w:p>
                <w:p w14:paraId="450A51CC" w14:textId="77777777" w:rsidR="00E41A5C" w:rsidRDefault="00E41A5C" w:rsidP="00E41A5C">
                  <w:pPr>
                    <w:rPr>
                      <w:rFonts w:ascii="Garamond" w:hAnsi="Garamond"/>
                      <w:sz w:val="20"/>
                      <w:szCs w:val="20"/>
                    </w:rPr>
                  </w:pPr>
                  <w:r>
                    <w:rPr>
                      <w:rFonts w:ascii="Garamond" w:hAnsi="Garamond"/>
                      <w:sz w:val="20"/>
                      <w:szCs w:val="20"/>
                    </w:rPr>
                    <w:t>Cornucopia</w:t>
                  </w:r>
                </w:p>
                <w:p w14:paraId="37F0D74D" w14:textId="77777777" w:rsidR="00E41A5C" w:rsidRPr="00144AE9" w:rsidRDefault="00E41A5C" w:rsidP="00E41A5C">
                  <w:pPr>
                    <w:rPr>
                      <w:rFonts w:ascii="Garamond" w:hAnsi="Garamond"/>
                      <w:i/>
                      <w:sz w:val="20"/>
                      <w:szCs w:val="20"/>
                    </w:rPr>
                  </w:pPr>
                  <w:r>
                    <w:rPr>
                      <w:rFonts w:ascii="Garamond" w:hAnsi="Garamond"/>
                      <w:i/>
                      <w:sz w:val="20"/>
                      <w:szCs w:val="20"/>
                    </w:rPr>
                    <w:t>[</w:t>
                  </w:r>
                  <w:proofErr w:type="gramStart"/>
                  <w:r>
                    <w:rPr>
                      <w:rFonts w:ascii="Garamond" w:hAnsi="Garamond"/>
                      <w:i/>
                      <w:sz w:val="20"/>
                      <w:szCs w:val="20"/>
                    </w:rPr>
                    <w:t>your</w:t>
                  </w:r>
                  <w:proofErr w:type="gramEnd"/>
                  <w:r>
                    <w:rPr>
                      <w:rFonts w:ascii="Garamond" w:hAnsi="Garamond"/>
                      <w:i/>
                      <w:sz w:val="20"/>
                      <w:szCs w:val="20"/>
                    </w:rPr>
                    <w:t xml:space="preserve"> list]</w:t>
                  </w:r>
                </w:p>
              </w:tc>
            </w:tr>
          </w:tbl>
          <w:p w14:paraId="68BB48D6" w14:textId="120616F2" w:rsidR="00D83444" w:rsidRPr="00F5040A" w:rsidRDefault="00D83444" w:rsidP="00195629">
            <w:pPr>
              <w:spacing w:after="120"/>
              <w:rPr>
                <w:rFonts w:ascii="Garamond" w:hAnsi="Garamond"/>
                <w:sz w:val="20"/>
                <w:szCs w:val="20"/>
                <w:highlight w:val="yellow"/>
              </w:rPr>
            </w:pPr>
          </w:p>
        </w:tc>
        <w:tc>
          <w:tcPr>
            <w:tcW w:w="547" w:type="dxa"/>
          </w:tcPr>
          <w:p w14:paraId="73E633F3" w14:textId="77777777" w:rsidR="00B428BA" w:rsidRPr="00F5040A" w:rsidRDefault="00B428BA" w:rsidP="00AD3D34">
            <w:pPr>
              <w:spacing w:after="120"/>
              <w:rPr>
                <w:rFonts w:ascii="Garamond" w:hAnsi="Garamond"/>
                <w:sz w:val="20"/>
                <w:szCs w:val="20"/>
                <w:highlight w:val="yellow"/>
              </w:rPr>
            </w:pPr>
          </w:p>
        </w:tc>
        <w:tc>
          <w:tcPr>
            <w:tcW w:w="7328" w:type="dxa"/>
          </w:tcPr>
          <w:p w14:paraId="2A9C8C11" w14:textId="7D3EA186" w:rsidR="00A47643" w:rsidRDefault="00A47643" w:rsidP="00A47643">
            <w:pPr>
              <w:pStyle w:val="C-Head-Middle"/>
            </w:pPr>
            <w:r>
              <w:t>Compliance requirement decks</w:t>
            </w:r>
          </w:p>
          <w:p w14:paraId="52B63C65" w14:textId="6F2BF178" w:rsidR="00A47643" w:rsidRDefault="00A47643" w:rsidP="00A47643">
            <w:pPr>
              <w:spacing w:after="120"/>
              <w:rPr>
                <w:rFonts w:ascii="Garamond" w:hAnsi="Garamond"/>
                <w:sz w:val="20"/>
                <w:szCs w:val="20"/>
              </w:rPr>
            </w:pPr>
            <w:r>
              <w:rPr>
                <w:rFonts w:ascii="Garamond" w:hAnsi="Garamond"/>
                <w:sz w:val="20"/>
                <w:szCs w:val="20"/>
              </w:rPr>
              <w:t>Create a smaller deck by only including cards for a particular compliance requirement.</w:t>
            </w:r>
          </w:p>
          <w:tbl>
            <w:tblPr>
              <w:tblStyle w:val="TableGrid"/>
              <w:tblW w:w="0" w:type="auto"/>
              <w:tblLook w:val="04A0" w:firstRow="1" w:lastRow="0" w:firstColumn="1" w:lastColumn="0" w:noHBand="0" w:noVBand="1"/>
            </w:tblPr>
            <w:tblGrid>
              <w:gridCol w:w="2742"/>
              <w:gridCol w:w="2268"/>
              <w:gridCol w:w="2087"/>
            </w:tblGrid>
            <w:tr w:rsidR="00A47643" w14:paraId="5C065037" w14:textId="77777777" w:rsidTr="0088453A">
              <w:tc>
                <w:tcPr>
                  <w:tcW w:w="7097" w:type="dxa"/>
                  <w:gridSpan w:val="3"/>
                  <w:shd w:val="clear" w:color="auto" w:fill="17365D" w:themeFill="text2" w:themeFillShade="BF"/>
                  <w:tcMar>
                    <w:left w:w="57" w:type="dxa"/>
                    <w:right w:w="57" w:type="dxa"/>
                  </w:tcMar>
                </w:tcPr>
                <w:p w14:paraId="3437CED3" w14:textId="5E65AC46" w:rsidR="00A47643" w:rsidRPr="00144AE9" w:rsidRDefault="00A47643" w:rsidP="0088453A">
                  <w:pPr>
                    <w:rPr>
                      <w:rFonts w:ascii="Garamond" w:hAnsi="Garamond"/>
                      <w:color w:val="FFFFFF" w:themeColor="background1"/>
                      <w:sz w:val="20"/>
                      <w:szCs w:val="20"/>
                    </w:rPr>
                  </w:pPr>
                  <w:r>
                    <w:rPr>
                      <w:rFonts w:ascii="Garamond" w:hAnsi="Garamond"/>
                      <w:color w:val="FFFFFF" w:themeColor="background1"/>
                      <w:sz w:val="20"/>
                      <w:szCs w:val="20"/>
                    </w:rPr>
                    <w:t>Compliance requirement</w:t>
                  </w:r>
                </w:p>
              </w:tc>
            </w:tr>
            <w:tr w:rsidR="00A47643" w14:paraId="409CCBFF" w14:textId="77777777" w:rsidTr="0088453A">
              <w:tc>
                <w:tcPr>
                  <w:tcW w:w="2742" w:type="dxa"/>
                  <w:tcBorders>
                    <w:right w:val="nil"/>
                  </w:tcBorders>
                  <w:tcMar>
                    <w:left w:w="57" w:type="dxa"/>
                    <w:right w:w="57" w:type="dxa"/>
                  </w:tcMar>
                </w:tcPr>
                <w:p w14:paraId="79402678" w14:textId="77777777" w:rsidR="00A47643" w:rsidRDefault="00A47643" w:rsidP="0088453A">
                  <w:pPr>
                    <w:rPr>
                      <w:rFonts w:ascii="Garamond" w:hAnsi="Garamond"/>
                      <w:sz w:val="20"/>
                      <w:szCs w:val="20"/>
                    </w:rPr>
                  </w:pPr>
                  <w:r>
                    <w:rPr>
                      <w:rFonts w:ascii="Garamond" w:hAnsi="Garamond"/>
                      <w:sz w:val="20"/>
                      <w:szCs w:val="20"/>
                    </w:rPr>
                    <w:t>Data validation and encoding</w:t>
                  </w:r>
                </w:p>
                <w:p w14:paraId="2D10B74A" w14:textId="01EDF8C9" w:rsidR="00A47643" w:rsidRPr="00144AE9" w:rsidRDefault="00A47643" w:rsidP="0088453A">
                  <w:pPr>
                    <w:rPr>
                      <w:rFonts w:ascii="Garamond" w:hAnsi="Garamond"/>
                      <w:i/>
                      <w:sz w:val="20"/>
                      <w:szCs w:val="20"/>
                    </w:rPr>
                  </w:pPr>
                  <w:r>
                    <w:rPr>
                      <w:rFonts w:ascii="Garamond" w:hAnsi="Garamond"/>
                      <w:i/>
                      <w:sz w:val="20"/>
                      <w:szCs w:val="20"/>
                    </w:rPr>
                    <w:t>[</w:t>
                  </w:r>
                  <w:proofErr w:type="gramStart"/>
                  <w:r>
                    <w:rPr>
                      <w:rFonts w:ascii="Garamond" w:hAnsi="Garamond"/>
                      <w:i/>
                      <w:sz w:val="20"/>
                      <w:szCs w:val="20"/>
                    </w:rPr>
                    <w:t>compliance</w:t>
                  </w:r>
                  <w:proofErr w:type="gramEnd"/>
                  <w:r>
                    <w:rPr>
                      <w:rFonts w:ascii="Garamond" w:hAnsi="Garamond"/>
                      <w:i/>
                      <w:sz w:val="20"/>
                      <w:szCs w:val="20"/>
                    </w:rPr>
                    <w:t xml:space="preserve"> list]</w:t>
                  </w:r>
                </w:p>
                <w:p w14:paraId="755468B9" w14:textId="77777777" w:rsidR="00A47643" w:rsidRDefault="00A47643" w:rsidP="0088453A">
                  <w:pPr>
                    <w:rPr>
                      <w:rFonts w:ascii="Garamond" w:hAnsi="Garamond"/>
                      <w:sz w:val="20"/>
                      <w:szCs w:val="20"/>
                    </w:rPr>
                  </w:pPr>
                  <w:r>
                    <w:rPr>
                      <w:rFonts w:ascii="Garamond" w:hAnsi="Garamond"/>
                      <w:sz w:val="20"/>
                      <w:szCs w:val="20"/>
                    </w:rPr>
                    <w:t>Authentication</w:t>
                  </w:r>
                </w:p>
                <w:p w14:paraId="42426F0D" w14:textId="199588E8" w:rsidR="00A47643" w:rsidRPr="00144AE9" w:rsidRDefault="00A47643" w:rsidP="0088453A">
                  <w:pPr>
                    <w:rPr>
                      <w:rFonts w:ascii="Garamond" w:hAnsi="Garamond"/>
                      <w:i/>
                      <w:sz w:val="20"/>
                      <w:szCs w:val="20"/>
                    </w:rPr>
                  </w:pPr>
                  <w:r>
                    <w:rPr>
                      <w:rFonts w:ascii="Garamond" w:hAnsi="Garamond"/>
                      <w:i/>
                      <w:sz w:val="20"/>
                      <w:szCs w:val="20"/>
                    </w:rPr>
                    <w:t>[</w:t>
                  </w:r>
                  <w:proofErr w:type="gramStart"/>
                  <w:r>
                    <w:rPr>
                      <w:rFonts w:ascii="Garamond" w:hAnsi="Garamond"/>
                      <w:i/>
                      <w:sz w:val="20"/>
                      <w:szCs w:val="20"/>
                    </w:rPr>
                    <w:t>compliance</w:t>
                  </w:r>
                  <w:proofErr w:type="gramEnd"/>
                  <w:r>
                    <w:rPr>
                      <w:rFonts w:ascii="Garamond" w:hAnsi="Garamond"/>
                      <w:i/>
                      <w:sz w:val="20"/>
                      <w:szCs w:val="20"/>
                    </w:rPr>
                    <w:t xml:space="preserve"> list]</w:t>
                  </w:r>
                </w:p>
              </w:tc>
              <w:tc>
                <w:tcPr>
                  <w:tcW w:w="2268" w:type="dxa"/>
                  <w:tcBorders>
                    <w:left w:val="nil"/>
                    <w:right w:val="nil"/>
                  </w:tcBorders>
                  <w:tcMar>
                    <w:left w:w="57" w:type="dxa"/>
                    <w:right w:w="57" w:type="dxa"/>
                  </w:tcMar>
                </w:tcPr>
                <w:p w14:paraId="09AB2AA8" w14:textId="77777777" w:rsidR="00A47643" w:rsidRDefault="00A47643" w:rsidP="0088453A">
                  <w:pPr>
                    <w:rPr>
                      <w:rFonts w:ascii="Garamond" w:hAnsi="Garamond"/>
                      <w:sz w:val="20"/>
                      <w:szCs w:val="20"/>
                    </w:rPr>
                  </w:pPr>
                  <w:r>
                    <w:rPr>
                      <w:rFonts w:ascii="Garamond" w:hAnsi="Garamond"/>
                      <w:sz w:val="20"/>
                      <w:szCs w:val="20"/>
                    </w:rPr>
                    <w:t>Session management</w:t>
                  </w:r>
                </w:p>
                <w:p w14:paraId="069015D9" w14:textId="4784F8BD" w:rsidR="00A47643" w:rsidRPr="00144AE9" w:rsidRDefault="00A47643" w:rsidP="0088453A">
                  <w:pPr>
                    <w:rPr>
                      <w:rFonts w:ascii="Garamond" w:hAnsi="Garamond"/>
                      <w:i/>
                      <w:sz w:val="20"/>
                      <w:szCs w:val="20"/>
                    </w:rPr>
                  </w:pPr>
                  <w:r>
                    <w:rPr>
                      <w:rFonts w:ascii="Garamond" w:hAnsi="Garamond"/>
                      <w:i/>
                      <w:sz w:val="20"/>
                      <w:szCs w:val="20"/>
                    </w:rPr>
                    <w:t>[</w:t>
                  </w:r>
                  <w:proofErr w:type="gramStart"/>
                  <w:r>
                    <w:rPr>
                      <w:rFonts w:ascii="Garamond" w:hAnsi="Garamond"/>
                      <w:i/>
                      <w:sz w:val="20"/>
                      <w:szCs w:val="20"/>
                    </w:rPr>
                    <w:t>compliance</w:t>
                  </w:r>
                  <w:proofErr w:type="gramEnd"/>
                  <w:r>
                    <w:rPr>
                      <w:rFonts w:ascii="Garamond" w:hAnsi="Garamond"/>
                      <w:i/>
                      <w:sz w:val="20"/>
                      <w:szCs w:val="20"/>
                    </w:rPr>
                    <w:t xml:space="preserve"> list]</w:t>
                  </w:r>
                </w:p>
                <w:p w14:paraId="60A2DCC1" w14:textId="77777777" w:rsidR="00A47643" w:rsidRDefault="00A47643" w:rsidP="0088453A">
                  <w:pPr>
                    <w:rPr>
                      <w:rFonts w:ascii="Garamond" w:hAnsi="Garamond"/>
                      <w:sz w:val="20"/>
                      <w:szCs w:val="20"/>
                    </w:rPr>
                  </w:pPr>
                  <w:r>
                    <w:rPr>
                      <w:rFonts w:ascii="Garamond" w:hAnsi="Garamond"/>
                      <w:sz w:val="20"/>
                      <w:szCs w:val="20"/>
                    </w:rPr>
                    <w:t>Authorization</w:t>
                  </w:r>
                </w:p>
                <w:p w14:paraId="62FBB76C" w14:textId="1029E10A" w:rsidR="00A47643" w:rsidRPr="00144AE9" w:rsidRDefault="00A47643" w:rsidP="0088453A">
                  <w:pPr>
                    <w:rPr>
                      <w:rFonts w:ascii="Garamond" w:hAnsi="Garamond"/>
                      <w:i/>
                      <w:sz w:val="20"/>
                      <w:szCs w:val="20"/>
                    </w:rPr>
                  </w:pPr>
                  <w:r>
                    <w:rPr>
                      <w:rFonts w:ascii="Garamond" w:hAnsi="Garamond"/>
                      <w:i/>
                      <w:sz w:val="20"/>
                      <w:szCs w:val="20"/>
                    </w:rPr>
                    <w:t>[</w:t>
                  </w:r>
                  <w:proofErr w:type="gramStart"/>
                  <w:r>
                    <w:rPr>
                      <w:rFonts w:ascii="Garamond" w:hAnsi="Garamond"/>
                      <w:i/>
                      <w:sz w:val="20"/>
                      <w:szCs w:val="20"/>
                    </w:rPr>
                    <w:t>compliance</w:t>
                  </w:r>
                  <w:proofErr w:type="gramEnd"/>
                  <w:r>
                    <w:rPr>
                      <w:rFonts w:ascii="Garamond" w:hAnsi="Garamond"/>
                      <w:i/>
                      <w:sz w:val="20"/>
                      <w:szCs w:val="20"/>
                    </w:rPr>
                    <w:t xml:space="preserve"> list]</w:t>
                  </w:r>
                </w:p>
              </w:tc>
              <w:tc>
                <w:tcPr>
                  <w:tcW w:w="2087" w:type="dxa"/>
                  <w:tcBorders>
                    <w:left w:val="nil"/>
                  </w:tcBorders>
                  <w:tcMar>
                    <w:left w:w="57" w:type="dxa"/>
                    <w:right w:w="57" w:type="dxa"/>
                  </w:tcMar>
                </w:tcPr>
                <w:p w14:paraId="6DB885DF" w14:textId="77777777" w:rsidR="00A47643" w:rsidRDefault="00A47643" w:rsidP="0088453A">
                  <w:pPr>
                    <w:rPr>
                      <w:rFonts w:ascii="Garamond" w:hAnsi="Garamond"/>
                      <w:sz w:val="20"/>
                      <w:szCs w:val="20"/>
                    </w:rPr>
                  </w:pPr>
                  <w:r>
                    <w:rPr>
                      <w:rFonts w:ascii="Garamond" w:hAnsi="Garamond"/>
                      <w:sz w:val="20"/>
                      <w:szCs w:val="20"/>
                    </w:rPr>
                    <w:t>Cryptography</w:t>
                  </w:r>
                </w:p>
                <w:p w14:paraId="5AF49B78" w14:textId="6F7ABB69" w:rsidR="00A47643" w:rsidRPr="00144AE9" w:rsidRDefault="00A47643" w:rsidP="0088453A">
                  <w:pPr>
                    <w:rPr>
                      <w:rFonts w:ascii="Garamond" w:hAnsi="Garamond"/>
                      <w:i/>
                      <w:sz w:val="20"/>
                      <w:szCs w:val="20"/>
                    </w:rPr>
                  </w:pPr>
                  <w:r>
                    <w:rPr>
                      <w:rFonts w:ascii="Garamond" w:hAnsi="Garamond"/>
                      <w:i/>
                      <w:sz w:val="20"/>
                      <w:szCs w:val="20"/>
                    </w:rPr>
                    <w:t>[</w:t>
                  </w:r>
                  <w:proofErr w:type="gramStart"/>
                  <w:r>
                    <w:rPr>
                      <w:rFonts w:ascii="Garamond" w:hAnsi="Garamond"/>
                      <w:i/>
                      <w:sz w:val="20"/>
                      <w:szCs w:val="20"/>
                    </w:rPr>
                    <w:t>compliance</w:t>
                  </w:r>
                  <w:proofErr w:type="gramEnd"/>
                  <w:r>
                    <w:rPr>
                      <w:rFonts w:ascii="Garamond" w:hAnsi="Garamond"/>
                      <w:i/>
                      <w:sz w:val="20"/>
                      <w:szCs w:val="20"/>
                    </w:rPr>
                    <w:t xml:space="preserve"> list]</w:t>
                  </w:r>
                </w:p>
                <w:p w14:paraId="74FD3451" w14:textId="77777777" w:rsidR="00A47643" w:rsidRDefault="00A47643" w:rsidP="0088453A">
                  <w:pPr>
                    <w:rPr>
                      <w:rFonts w:ascii="Garamond" w:hAnsi="Garamond"/>
                      <w:sz w:val="20"/>
                      <w:szCs w:val="20"/>
                    </w:rPr>
                  </w:pPr>
                  <w:r>
                    <w:rPr>
                      <w:rFonts w:ascii="Garamond" w:hAnsi="Garamond"/>
                      <w:sz w:val="20"/>
                      <w:szCs w:val="20"/>
                    </w:rPr>
                    <w:t>Cornucopia</w:t>
                  </w:r>
                </w:p>
                <w:p w14:paraId="30CCEC95" w14:textId="60E406D2" w:rsidR="00A47643" w:rsidRPr="00144AE9" w:rsidRDefault="00A47643" w:rsidP="0088453A">
                  <w:pPr>
                    <w:rPr>
                      <w:rFonts w:ascii="Garamond" w:hAnsi="Garamond"/>
                      <w:i/>
                      <w:sz w:val="20"/>
                      <w:szCs w:val="20"/>
                    </w:rPr>
                  </w:pPr>
                  <w:r>
                    <w:rPr>
                      <w:rFonts w:ascii="Garamond" w:hAnsi="Garamond"/>
                      <w:i/>
                      <w:sz w:val="20"/>
                      <w:szCs w:val="20"/>
                    </w:rPr>
                    <w:t>[</w:t>
                  </w:r>
                  <w:proofErr w:type="gramStart"/>
                  <w:r>
                    <w:rPr>
                      <w:rFonts w:ascii="Garamond" w:hAnsi="Garamond"/>
                      <w:i/>
                      <w:sz w:val="20"/>
                      <w:szCs w:val="20"/>
                    </w:rPr>
                    <w:t>compliance</w:t>
                  </w:r>
                  <w:proofErr w:type="gramEnd"/>
                  <w:r>
                    <w:rPr>
                      <w:rFonts w:ascii="Garamond" w:hAnsi="Garamond"/>
                      <w:i/>
                      <w:sz w:val="20"/>
                      <w:szCs w:val="20"/>
                    </w:rPr>
                    <w:t xml:space="preserve"> list]</w:t>
                  </w:r>
                </w:p>
              </w:tc>
            </w:tr>
          </w:tbl>
          <w:p w14:paraId="76B981D9" w14:textId="77777777" w:rsidR="00A47643" w:rsidRDefault="00A47643" w:rsidP="00E41A5C">
            <w:pPr>
              <w:pStyle w:val="C-Head-Top"/>
            </w:pPr>
          </w:p>
          <w:p w14:paraId="5D62550A" w14:textId="77777777" w:rsidR="00E41A5C" w:rsidRPr="007B3A33" w:rsidRDefault="00E41A5C" w:rsidP="00AA194A">
            <w:pPr>
              <w:pStyle w:val="C-Head-Middle"/>
              <w:rPr>
                <w:rFonts w:eastAsiaTheme="majorEastAsia" w:cstheme="majorBidi"/>
                <w:b w:val="0"/>
                <w:bCs/>
                <w:i/>
                <w:iCs/>
                <w:color w:val="404040" w:themeColor="text1" w:themeTint="BF"/>
              </w:rPr>
            </w:pPr>
            <w:r w:rsidRPr="007B3A33">
              <w:t>F</w:t>
            </w:r>
            <w:r>
              <w:t>requently asked question</w:t>
            </w:r>
            <w:r w:rsidRPr="007B3A33">
              <w:t>s</w:t>
            </w:r>
          </w:p>
          <w:p w14:paraId="20654304" w14:textId="77777777" w:rsidR="00E41A5C" w:rsidRDefault="00E41A5C" w:rsidP="00E41A5C">
            <w:pPr>
              <w:spacing w:after="120"/>
              <w:rPr>
                <w:rFonts w:ascii="Garamond" w:hAnsi="Garamond"/>
                <w:sz w:val="20"/>
                <w:szCs w:val="20"/>
              </w:rPr>
            </w:pPr>
            <w:r>
              <w:rPr>
                <w:rFonts w:ascii="Garamond" w:hAnsi="Garamond"/>
                <w:i/>
                <w:sz w:val="20"/>
                <w:szCs w:val="20"/>
              </w:rPr>
              <w:t>1. Can I copy or edit the game?</w:t>
            </w:r>
            <w:r>
              <w:rPr>
                <w:rFonts w:ascii="Garamond" w:hAnsi="Garamond"/>
                <w:i/>
                <w:sz w:val="20"/>
                <w:szCs w:val="20"/>
              </w:rPr>
              <w:br/>
            </w:r>
            <w:r>
              <w:rPr>
                <w:rFonts w:ascii="Garamond" w:hAnsi="Garamond"/>
                <w:sz w:val="20"/>
                <w:szCs w:val="20"/>
              </w:rPr>
              <w:t xml:space="preserve">Yes of course. All OWASP materials are free to do </w:t>
            </w:r>
            <w:proofErr w:type="gramStart"/>
            <w:r>
              <w:rPr>
                <w:rFonts w:ascii="Garamond" w:hAnsi="Garamond"/>
                <w:sz w:val="20"/>
                <w:szCs w:val="20"/>
              </w:rPr>
              <w:t>with</w:t>
            </w:r>
            <w:proofErr w:type="gramEnd"/>
            <w:r>
              <w:rPr>
                <w:rFonts w:ascii="Garamond" w:hAnsi="Garamond"/>
                <w:sz w:val="20"/>
                <w:szCs w:val="20"/>
              </w:rPr>
              <w:t xml:space="preserve"> as you like provided you comply with the </w:t>
            </w:r>
            <w:r w:rsidRPr="00991DD2">
              <w:rPr>
                <w:rFonts w:ascii="Garamond" w:hAnsi="Garamond"/>
                <w:sz w:val="20"/>
                <w:szCs w:val="20"/>
              </w:rPr>
              <w:t>Creative Commons Attribution-ShareAlike 3.0 license</w:t>
            </w:r>
            <w:r>
              <w:rPr>
                <w:rFonts w:ascii="Garamond" w:hAnsi="Garamond"/>
                <w:sz w:val="20"/>
                <w:szCs w:val="20"/>
              </w:rPr>
              <w:t>. Perhaps if you create a new version, you might donate it to the OWASP Cornucopia Project?</w:t>
            </w:r>
          </w:p>
          <w:p w14:paraId="67C8B6E2" w14:textId="77777777" w:rsidR="00E41A5C" w:rsidRPr="00144A1E" w:rsidRDefault="00E41A5C" w:rsidP="00E41A5C">
            <w:pPr>
              <w:spacing w:after="120"/>
              <w:rPr>
                <w:rFonts w:ascii="Garamond" w:hAnsi="Garamond"/>
                <w:sz w:val="20"/>
                <w:szCs w:val="20"/>
              </w:rPr>
            </w:pPr>
            <w:r w:rsidRPr="0018364D">
              <w:rPr>
                <w:rFonts w:ascii="Garamond" w:hAnsi="Garamond"/>
                <w:i/>
                <w:sz w:val="20"/>
                <w:szCs w:val="20"/>
              </w:rPr>
              <w:t xml:space="preserve">2. </w:t>
            </w:r>
            <w:r w:rsidRPr="00144A1E">
              <w:rPr>
                <w:rFonts w:ascii="Garamond" w:hAnsi="Garamond"/>
                <w:i/>
                <w:sz w:val="20"/>
                <w:szCs w:val="20"/>
              </w:rPr>
              <w:t>How can I get involved?</w:t>
            </w:r>
            <w:r>
              <w:rPr>
                <w:rFonts w:ascii="Garamond" w:hAnsi="Garamond"/>
                <w:sz w:val="20"/>
                <w:szCs w:val="20"/>
              </w:rPr>
              <w:br/>
              <w:t>Please send ideas or offers of help to the project’s mailing list.</w:t>
            </w:r>
          </w:p>
          <w:p w14:paraId="1A1CF26A" w14:textId="77777777" w:rsidR="00E41A5C" w:rsidRDefault="00E41A5C" w:rsidP="00E41A5C">
            <w:pPr>
              <w:spacing w:after="120"/>
              <w:rPr>
                <w:rFonts w:ascii="Garamond" w:hAnsi="Garamond"/>
                <w:sz w:val="20"/>
                <w:szCs w:val="20"/>
              </w:rPr>
            </w:pPr>
            <w:r>
              <w:rPr>
                <w:rFonts w:ascii="Garamond" w:hAnsi="Garamond"/>
                <w:i/>
                <w:sz w:val="20"/>
                <w:szCs w:val="20"/>
              </w:rPr>
              <w:t>3</w:t>
            </w:r>
            <w:r w:rsidRPr="00144A1E">
              <w:rPr>
                <w:rFonts w:ascii="Garamond" w:hAnsi="Garamond"/>
                <w:i/>
                <w:sz w:val="20"/>
                <w:szCs w:val="20"/>
              </w:rPr>
              <w:t>. How were the attackers</w:t>
            </w:r>
            <w:r>
              <w:rPr>
                <w:rFonts w:ascii="Garamond" w:hAnsi="Garamond"/>
                <w:i/>
                <w:sz w:val="20"/>
                <w:szCs w:val="20"/>
              </w:rPr>
              <w:t>’</w:t>
            </w:r>
            <w:r w:rsidRPr="00144A1E">
              <w:rPr>
                <w:rFonts w:ascii="Garamond" w:hAnsi="Garamond"/>
                <w:i/>
                <w:sz w:val="20"/>
                <w:szCs w:val="20"/>
              </w:rPr>
              <w:t xml:space="preserve"> names chosen?</w:t>
            </w:r>
            <w:r>
              <w:rPr>
                <w:rFonts w:ascii="Garamond" w:hAnsi="Garamond"/>
                <w:sz w:val="20"/>
                <w:szCs w:val="20"/>
              </w:rPr>
              <w:br/>
              <w:t xml:space="preserve">EoP begins </w:t>
            </w:r>
            <w:r w:rsidRPr="00282865">
              <w:rPr>
                <w:rFonts w:ascii="Garamond" w:hAnsi="Garamond"/>
                <w:sz w:val="20"/>
                <w:szCs w:val="20"/>
              </w:rPr>
              <w:t xml:space="preserve">every description with </w:t>
            </w:r>
            <w:r>
              <w:rPr>
                <w:rFonts w:ascii="Garamond" w:hAnsi="Garamond"/>
                <w:sz w:val="20"/>
                <w:szCs w:val="20"/>
              </w:rPr>
              <w:t xml:space="preserve">words like </w:t>
            </w:r>
            <w:r w:rsidRPr="00282865">
              <w:rPr>
                <w:rFonts w:ascii="Garamond" w:hAnsi="Garamond"/>
                <w:sz w:val="20"/>
                <w:szCs w:val="20"/>
              </w:rPr>
              <w:t>"An attacker can...</w:t>
            </w:r>
            <w:proofErr w:type="gramStart"/>
            <w:r w:rsidRPr="00282865">
              <w:rPr>
                <w:rFonts w:ascii="Garamond" w:hAnsi="Garamond"/>
                <w:sz w:val="20"/>
                <w:szCs w:val="20"/>
              </w:rPr>
              <w:t>"</w:t>
            </w:r>
            <w:r>
              <w:rPr>
                <w:rFonts w:ascii="Garamond" w:hAnsi="Garamond"/>
                <w:sz w:val="20"/>
                <w:szCs w:val="20"/>
              </w:rPr>
              <w:t>.</w:t>
            </w:r>
            <w:proofErr w:type="gramEnd"/>
            <w:r>
              <w:rPr>
                <w:rFonts w:ascii="Garamond" w:hAnsi="Garamond"/>
                <w:sz w:val="20"/>
                <w:szCs w:val="20"/>
              </w:rPr>
              <w:t xml:space="preserve"> These </w:t>
            </w:r>
            <w:r w:rsidRPr="00282865">
              <w:rPr>
                <w:rFonts w:ascii="Garamond" w:hAnsi="Garamond"/>
                <w:sz w:val="20"/>
                <w:szCs w:val="20"/>
              </w:rPr>
              <w:t>have to be phrased as an attack but I was</w:t>
            </w:r>
            <w:r>
              <w:rPr>
                <w:rFonts w:ascii="Garamond" w:hAnsi="Garamond"/>
                <w:sz w:val="20"/>
                <w:szCs w:val="20"/>
              </w:rPr>
              <w:t xml:space="preserve"> not</w:t>
            </w:r>
            <w:r w:rsidRPr="00282865">
              <w:rPr>
                <w:rFonts w:ascii="Garamond" w:hAnsi="Garamond"/>
                <w:sz w:val="20"/>
                <w:szCs w:val="20"/>
              </w:rPr>
              <w:t xml:space="preserve"> keen on</w:t>
            </w:r>
            <w:r>
              <w:rPr>
                <w:rFonts w:ascii="Garamond" w:hAnsi="Garamond"/>
                <w:sz w:val="20"/>
                <w:szCs w:val="20"/>
              </w:rPr>
              <w:t xml:space="preserve"> the anonymous terminology</w:t>
            </w:r>
            <w:r w:rsidRPr="00282865">
              <w:rPr>
                <w:rFonts w:ascii="Garamond" w:hAnsi="Garamond"/>
                <w:sz w:val="20"/>
                <w:szCs w:val="20"/>
              </w:rPr>
              <w:t xml:space="preserve">, wanting something more engaging, and therefore used personal names. These can be thought of as external or internal people or aliases for computer systems. </w:t>
            </w:r>
            <w:r>
              <w:rPr>
                <w:rFonts w:ascii="Garamond" w:hAnsi="Garamond"/>
                <w:sz w:val="20"/>
                <w:szCs w:val="20"/>
              </w:rPr>
              <w:t xml:space="preserve">But instead of just random names, </w:t>
            </w:r>
            <w:r w:rsidRPr="00282865">
              <w:rPr>
                <w:rFonts w:ascii="Garamond" w:hAnsi="Garamond"/>
                <w:sz w:val="20"/>
                <w:szCs w:val="20"/>
              </w:rPr>
              <w:t xml:space="preserve">I </w:t>
            </w:r>
            <w:r>
              <w:rPr>
                <w:rFonts w:ascii="Garamond" w:hAnsi="Garamond"/>
                <w:sz w:val="20"/>
                <w:szCs w:val="20"/>
              </w:rPr>
              <w:t>thought how they might</w:t>
            </w:r>
            <w:r w:rsidRPr="00282865">
              <w:rPr>
                <w:rFonts w:ascii="Garamond" w:hAnsi="Garamond"/>
                <w:sz w:val="20"/>
                <w:szCs w:val="20"/>
              </w:rPr>
              <w:t xml:space="preserve"> reflect the OWASP community aspect</w:t>
            </w:r>
            <w:r>
              <w:rPr>
                <w:rFonts w:ascii="Garamond" w:hAnsi="Garamond"/>
                <w:sz w:val="20"/>
                <w:szCs w:val="20"/>
              </w:rPr>
              <w:t>.</w:t>
            </w:r>
            <w:r w:rsidRPr="00282865">
              <w:rPr>
                <w:rFonts w:ascii="Garamond" w:hAnsi="Garamond"/>
                <w:sz w:val="20"/>
                <w:szCs w:val="20"/>
              </w:rPr>
              <w:t xml:space="preserve"> </w:t>
            </w:r>
            <w:r>
              <w:rPr>
                <w:rFonts w:ascii="Garamond" w:hAnsi="Garamond"/>
                <w:sz w:val="20"/>
                <w:szCs w:val="20"/>
              </w:rPr>
              <w:t>Therefore,</w:t>
            </w:r>
            <w:r w:rsidRPr="00282865">
              <w:rPr>
                <w:rFonts w:ascii="Garamond" w:hAnsi="Garamond"/>
                <w:sz w:val="20"/>
                <w:szCs w:val="20"/>
              </w:rPr>
              <w:t xml:space="preserve"> apart from "Alice and Bob", I use the given (first) names of current and recent OWASP employees and Board members (assigned in no order), and then randomly selected the remaining 50 or so names from the current list of paying individual OWASP members. No name was used more than once, and where people had provided two personal names, I dropped one part to try to ensure </w:t>
            </w:r>
            <w:proofErr w:type="gramStart"/>
            <w:r w:rsidRPr="00282865">
              <w:rPr>
                <w:rFonts w:ascii="Garamond" w:hAnsi="Garamond"/>
                <w:sz w:val="20"/>
                <w:szCs w:val="20"/>
              </w:rPr>
              <w:t>no-on</w:t>
            </w:r>
            <w:r>
              <w:rPr>
                <w:rFonts w:ascii="Garamond" w:hAnsi="Garamond"/>
                <w:sz w:val="20"/>
                <w:szCs w:val="20"/>
              </w:rPr>
              <w:t>e</w:t>
            </w:r>
            <w:proofErr w:type="gramEnd"/>
            <w:r>
              <w:rPr>
                <w:rFonts w:ascii="Garamond" w:hAnsi="Garamond"/>
                <w:sz w:val="20"/>
                <w:szCs w:val="20"/>
              </w:rPr>
              <w:t xml:space="preserve"> can be easily identified. N</w:t>
            </w:r>
            <w:r w:rsidRPr="00282865">
              <w:rPr>
                <w:rFonts w:ascii="Garamond" w:hAnsi="Garamond"/>
                <w:sz w:val="20"/>
                <w:szCs w:val="20"/>
              </w:rPr>
              <w:t xml:space="preserve">ames were </w:t>
            </w:r>
            <w:r>
              <w:rPr>
                <w:rFonts w:ascii="Garamond" w:hAnsi="Garamond"/>
                <w:sz w:val="20"/>
                <w:szCs w:val="20"/>
              </w:rPr>
              <w:t xml:space="preserve">not deliberately </w:t>
            </w:r>
            <w:r w:rsidRPr="00282865">
              <w:rPr>
                <w:rFonts w:ascii="Garamond" w:hAnsi="Garamond"/>
                <w:sz w:val="20"/>
                <w:szCs w:val="20"/>
              </w:rPr>
              <w:t>allocated to any particular attack</w:t>
            </w:r>
            <w:r>
              <w:rPr>
                <w:rFonts w:ascii="Garamond" w:hAnsi="Garamond"/>
                <w:sz w:val="20"/>
                <w:szCs w:val="20"/>
              </w:rPr>
              <w:t xml:space="preserve">, </w:t>
            </w:r>
            <w:r w:rsidRPr="00282865">
              <w:rPr>
                <w:rFonts w:ascii="Garamond" w:hAnsi="Garamond"/>
                <w:sz w:val="20"/>
                <w:szCs w:val="20"/>
              </w:rPr>
              <w:t>defence</w:t>
            </w:r>
            <w:r>
              <w:rPr>
                <w:rFonts w:ascii="Garamond" w:hAnsi="Garamond"/>
                <w:sz w:val="20"/>
                <w:szCs w:val="20"/>
              </w:rPr>
              <w:t xml:space="preserve"> or </w:t>
            </w:r>
            <w:r w:rsidRPr="00282865">
              <w:rPr>
                <w:rFonts w:ascii="Garamond" w:hAnsi="Garamond"/>
                <w:sz w:val="20"/>
                <w:szCs w:val="20"/>
              </w:rPr>
              <w:t>requirement. The cultural and gender mix simply reflects theses sources of names, and is not meant to be</w:t>
            </w:r>
            <w:r>
              <w:rPr>
                <w:rFonts w:ascii="Garamond" w:hAnsi="Garamond"/>
                <w:sz w:val="20"/>
                <w:szCs w:val="20"/>
              </w:rPr>
              <w:t xml:space="preserve"> </w:t>
            </w:r>
            <w:r w:rsidRPr="00282865">
              <w:rPr>
                <w:rFonts w:ascii="Garamond" w:hAnsi="Garamond"/>
                <w:sz w:val="20"/>
                <w:szCs w:val="20"/>
              </w:rPr>
              <w:t>world-representative.</w:t>
            </w:r>
          </w:p>
          <w:p w14:paraId="638C9F14" w14:textId="77777777" w:rsidR="00E41A5C" w:rsidRDefault="00E41A5C" w:rsidP="00E41A5C">
            <w:pPr>
              <w:spacing w:after="120"/>
              <w:rPr>
                <w:rFonts w:ascii="Garamond" w:hAnsi="Garamond"/>
                <w:sz w:val="20"/>
                <w:szCs w:val="20"/>
              </w:rPr>
            </w:pPr>
            <w:r w:rsidRPr="00306097">
              <w:rPr>
                <w:rFonts w:ascii="Garamond" w:hAnsi="Garamond"/>
                <w:i/>
                <w:sz w:val="20"/>
                <w:szCs w:val="20"/>
              </w:rPr>
              <w:t>4</w:t>
            </w:r>
            <w:r w:rsidRPr="00144A1E">
              <w:rPr>
                <w:rFonts w:ascii="Garamond" w:hAnsi="Garamond"/>
                <w:i/>
                <w:sz w:val="20"/>
                <w:szCs w:val="20"/>
              </w:rPr>
              <w:t>. Why aren’t there any images on the card faces?</w:t>
            </w:r>
            <w:r>
              <w:rPr>
                <w:rFonts w:ascii="Garamond" w:hAnsi="Garamond"/>
                <w:sz w:val="20"/>
                <w:szCs w:val="20"/>
              </w:rPr>
              <w:br/>
              <w:t>There is quite a lot of text on the cards, and the cross-referencing takes up space too. But it would be great to have additional design elements included. Any volunteer</w:t>
            </w:r>
          </w:p>
          <w:p w14:paraId="24BFA28D" w14:textId="6BF4ED43" w:rsidR="00E41A5C" w:rsidRDefault="00E41A5C" w:rsidP="00E41A5C">
            <w:pPr>
              <w:spacing w:after="120"/>
              <w:rPr>
                <w:rFonts w:ascii="Garamond" w:hAnsi="Garamond"/>
                <w:sz w:val="20"/>
                <w:szCs w:val="20"/>
              </w:rPr>
            </w:pPr>
            <w:r>
              <w:rPr>
                <w:rFonts w:ascii="Garamond" w:hAnsi="Garamond"/>
                <w:i/>
                <w:sz w:val="20"/>
                <w:szCs w:val="20"/>
              </w:rPr>
              <w:t>5</w:t>
            </w:r>
            <w:r w:rsidRPr="00144A1E">
              <w:rPr>
                <w:rFonts w:ascii="Garamond" w:hAnsi="Garamond"/>
                <w:i/>
                <w:sz w:val="20"/>
                <w:szCs w:val="20"/>
              </w:rPr>
              <w:t xml:space="preserve">. </w:t>
            </w:r>
            <w:r>
              <w:rPr>
                <w:rFonts w:ascii="Garamond" w:hAnsi="Garamond"/>
                <w:i/>
                <w:sz w:val="20"/>
                <w:szCs w:val="20"/>
              </w:rPr>
              <w:t>Are the attacks ranked by the number on the card</w:t>
            </w:r>
            <w:r w:rsidRPr="00144A1E">
              <w:rPr>
                <w:rFonts w:ascii="Garamond" w:hAnsi="Garamond"/>
                <w:i/>
                <w:sz w:val="20"/>
                <w:szCs w:val="20"/>
              </w:rPr>
              <w:t>?</w:t>
            </w:r>
            <w:r w:rsidR="00B37330">
              <w:rPr>
                <w:rFonts w:ascii="Garamond" w:hAnsi="Garamond"/>
                <w:sz w:val="20"/>
                <w:szCs w:val="20"/>
              </w:rPr>
              <w:br/>
              <w:t>Only</w:t>
            </w:r>
            <w:r>
              <w:rPr>
                <w:rFonts w:ascii="Garamond" w:hAnsi="Garamond"/>
                <w:sz w:val="20"/>
                <w:szCs w:val="20"/>
              </w:rPr>
              <w:t xml:space="preserve"> approximately. The risk will be application and organisation dependent, due to varying security and compliance requirements, so your own severity rating may place the cards in some other order than the numbers on the cards.</w:t>
            </w:r>
          </w:p>
          <w:p w14:paraId="6E08B06D" w14:textId="42FECF5F" w:rsidR="00B428BA" w:rsidRPr="00F5040A" w:rsidRDefault="00E41A5C" w:rsidP="00E41A5C">
            <w:pPr>
              <w:spacing w:after="120"/>
              <w:rPr>
                <w:rFonts w:ascii="Garamond" w:hAnsi="Garamond"/>
                <w:sz w:val="20"/>
                <w:szCs w:val="20"/>
                <w:highlight w:val="yellow"/>
              </w:rPr>
            </w:pPr>
            <w:r>
              <w:rPr>
                <w:rFonts w:ascii="Garamond" w:hAnsi="Garamond"/>
                <w:i/>
                <w:sz w:val="20"/>
                <w:szCs w:val="20"/>
              </w:rPr>
              <w:t>6</w:t>
            </w:r>
            <w:r w:rsidRPr="00144A1E">
              <w:rPr>
                <w:rFonts w:ascii="Garamond" w:hAnsi="Garamond"/>
                <w:i/>
                <w:sz w:val="20"/>
                <w:szCs w:val="20"/>
              </w:rPr>
              <w:t xml:space="preserve">. </w:t>
            </w:r>
            <w:r>
              <w:rPr>
                <w:rFonts w:ascii="Garamond" w:hAnsi="Garamond"/>
                <w:i/>
                <w:sz w:val="20"/>
                <w:szCs w:val="20"/>
              </w:rPr>
              <w:t>How long does it take to play a round of cards using the full deck</w:t>
            </w:r>
            <w:r w:rsidRPr="00144A1E">
              <w:rPr>
                <w:rFonts w:ascii="Garamond" w:hAnsi="Garamond"/>
                <w:i/>
                <w:sz w:val="20"/>
                <w:szCs w:val="20"/>
              </w:rPr>
              <w:t>?</w:t>
            </w:r>
            <w:r>
              <w:rPr>
                <w:rFonts w:ascii="Garamond" w:hAnsi="Garamond"/>
                <w:sz w:val="20"/>
                <w:szCs w:val="20"/>
              </w:rPr>
              <w:br/>
              <w:t>This depends upon the amount of discussion and how familiar the players are with application security concepts. But perhaps allow 1.5 to 2.0 hours</w:t>
            </w:r>
            <w:r w:rsidR="006948EC">
              <w:rPr>
                <w:rFonts w:ascii="Garamond" w:hAnsi="Garamond"/>
                <w:sz w:val="20"/>
                <w:szCs w:val="20"/>
              </w:rPr>
              <w:t xml:space="preserve"> for 4-6 people</w:t>
            </w:r>
            <w:r>
              <w:rPr>
                <w:rFonts w:ascii="Garamond" w:hAnsi="Garamond"/>
                <w:sz w:val="20"/>
                <w:szCs w:val="20"/>
              </w:rPr>
              <w:t>.</w:t>
            </w:r>
          </w:p>
        </w:tc>
      </w:tr>
    </w:tbl>
    <w:p w14:paraId="4ACB718E" w14:textId="17CFA2B5" w:rsidR="00D83444" w:rsidRDefault="00D83444">
      <w:pPr>
        <w:rPr>
          <w:rFonts w:ascii="Garamond" w:hAnsi="Garamond"/>
          <w:sz w:val="20"/>
          <w:szCs w:val="20"/>
        </w:rPr>
      </w:pPr>
      <w:r>
        <w:rPr>
          <w:rFonts w:ascii="Garamond" w:hAnsi="Garamond"/>
          <w:sz w:val="20"/>
          <w:szCs w:val="20"/>
        </w:rPr>
        <w:br w:type="page"/>
      </w:r>
    </w:p>
    <w:p w14:paraId="2DD6939D" w14:textId="583CEF33" w:rsidR="00861C91" w:rsidRDefault="003658A4" w:rsidP="004A0924">
      <w:pPr>
        <w:pStyle w:val="C-Head-Top"/>
      </w:pPr>
      <w:r>
        <w:t>Score sheet</w:t>
      </w:r>
      <w:r w:rsidR="00085DCB">
        <w:t xml:space="preserve"> </w:t>
      </w:r>
      <w:r w:rsidR="00C21560">
        <w:t xml:space="preserve">1/3 </w:t>
      </w:r>
      <w:r w:rsidR="00085DCB">
        <w:t>- Requirements</w:t>
      </w:r>
    </w:p>
    <w:tbl>
      <w:tblPr>
        <w:tblStyle w:val="TableGrid"/>
        <w:tblW w:w="0" w:type="auto"/>
        <w:tblLook w:val="04A0" w:firstRow="1" w:lastRow="0" w:firstColumn="1" w:lastColumn="0" w:noHBand="0" w:noVBand="1"/>
      </w:tblPr>
      <w:tblGrid>
        <w:gridCol w:w="473"/>
        <w:gridCol w:w="737"/>
        <w:gridCol w:w="737"/>
        <w:gridCol w:w="5387"/>
        <w:gridCol w:w="454"/>
        <w:gridCol w:w="473"/>
        <w:gridCol w:w="737"/>
        <w:gridCol w:w="737"/>
        <w:gridCol w:w="5387"/>
      </w:tblGrid>
      <w:tr w:rsidR="00085DCB" w14:paraId="09355536" w14:textId="77777777" w:rsidTr="00F931F8">
        <w:trPr>
          <w:tblHeader/>
        </w:trPr>
        <w:tc>
          <w:tcPr>
            <w:tcW w:w="473" w:type="dxa"/>
            <w:shd w:val="clear" w:color="auto" w:fill="17365D" w:themeFill="text2" w:themeFillShade="BF"/>
          </w:tcPr>
          <w:p w14:paraId="048547DE" w14:textId="1DE1CC11" w:rsidR="00085DCB" w:rsidRDefault="00085DCB" w:rsidP="00085DCB">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4D5A2C27" w14:textId="36D0D4ED" w:rsidR="00085DCB" w:rsidRDefault="00085DCB">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175CB2A8" w14:textId="05A5D58E" w:rsidR="00085DCB" w:rsidRDefault="00085DCB">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5A3E8C61" w14:textId="04BC87D9" w:rsidR="00085DCB" w:rsidRDefault="00AC3D1D">
            <w:pPr>
              <w:rPr>
                <w:rFonts w:ascii="Garamond" w:hAnsi="Garamond"/>
                <w:sz w:val="20"/>
                <w:szCs w:val="20"/>
              </w:rPr>
            </w:pPr>
            <w:r>
              <w:rPr>
                <w:rFonts w:ascii="Garamond" w:hAnsi="Garamond"/>
                <w:sz w:val="20"/>
                <w:szCs w:val="20"/>
              </w:rPr>
              <w:t>Notes on R</w:t>
            </w:r>
            <w:r w:rsidR="00085DCB">
              <w:rPr>
                <w:rFonts w:ascii="Garamond" w:hAnsi="Garamond"/>
                <w:sz w:val="20"/>
                <w:szCs w:val="20"/>
              </w:rPr>
              <w:t>equirement</w:t>
            </w:r>
          </w:p>
        </w:tc>
        <w:tc>
          <w:tcPr>
            <w:tcW w:w="454" w:type="dxa"/>
            <w:tcBorders>
              <w:top w:val="nil"/>
              <w:bottom w:val="nil"/>
            </w:tcBorders>
            <w:shd w:val="clear" w:color="auto" w:fill="auto"/>
          </w:tcPr>
          <w:p w14:paraId="2C9C4BAB" w14:textId="5E825981" w:rsidR="00085DCB" w:rsidRDefault="00085DCB">
            <w:pPr>
              <w:rPr>
                <w:rFonts w:ascii="Garamond" w:hAnsi="Garamond"/>
                <w:sz w:val="20"/>
                <w:szCs w:val="20"/>
              </w:rPr>
            </w:pPr>
          </w:p>
        </w:tc>
        <w:tc>
          <w:tcPr>
            <w:tcW w:w="473" w:type="dxa"/>
            <w:shd w:val="clear" w:color="auto" w:fill="17365D" w:themeFill="text2" w:themeFillShade="BF"/>
          </w:tcPr>
          <w:p w14:paraId="5A6B6740" w14:textId="3AE901A0" w:rsidR="00085DCB" w:rsidRDefault="00085DCB" w:rsidP="00085DCB">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50EE027D" w14:textId="0E2FCA2A" w:rsidR="00085DCB" w:rsidRDefault="00085DCB">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336B8BFE" w14:textId="6C1B2D38" w:rsidR="00085DCB" w:rsidRDefault="00085DCB">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030F9E37" w14:textId="3A87593E" w:rsidR="00085DCB" w:rsidRDefault="00085DCB">
            <w:pPr>
              <w:rPr>
                <w:rFonts w:ascii="Garamond" w:hAnsi="Garamond"/>
                <w:sz w:val="20"/>
                <w:szCs w:val="20"/>
              </w:rPr>
            </w:pPr>
            <w:r>
              <w:rPr>
                <w:rFonts w:ascii="Garamond" w:hAnsi="Garamond"/>
                <w:sz w:val="20"/>
                <w:szCs w:val="20"/>
              </w:rPr>
              <w:t>Notes</w:t>
            </w:r>
            <w:r w:rsidR="00AC3D1D">
              <w:rPr>
                <w:rFonts w:ascii="Garamond" w:hAnsi="Garamond"/>
                <w:sz w:val="20"/>
                <w:szCs w:val="20"/>
              </w:rPr>
              <w:t xml:space="preserve"> on Requirement</w:t>
            </w:r>
          </w:p>
        </w:tc>
      </w:tr>
      <w:tr w:rsidR="00F931F8" w14:paraId="4943AB52" w14:textId="77777777" w:rsidTr="00F931F8">
        <w:tc>
          <w:tcPr>
            <w:tcW w:w="473" w:type="dxa"/>
            <w:shd w:val="clear" w:color="auto" w:fill="auto"/>
            <w:tcMar>
              <w:top w:w="113" w:type="dxa"/>
              <w:bottom w:w="113" w:type="dxa"/>
            </w:tcMar>
          </w:tcPr>
          <w:p w14:paraId="3634B05D" w14:textId="7A5E7832" w:rsidR="00F931F8" w:rsidRPr="00F931F8" w:rsidRDefault="00F931F8" w:rsidP="00085DCB">
            <w:pPr>
              <w:jc w:val="right"/>
              <w:rPr>
                <w:rFonts w:ascii="Garamond" w:hAnsi="Garamond"/>
                <w:sz w:val="22"/>
                <w:szCs w:val="22"/>
              </w:rPr>
            </w:pPr>
            <w:r w:rsidRPr="00F931F8">
              <w:rPr>
                <w:rFonts w:ascii="Garamond" w:hAnsi="Garamond"/>
                <w:sz w:val="22"/>
                <w:szCs w:val="22"/>
              </w:rPr>
              <w:t>1</w:t>
            </w:r>
          </w:p>
        </w:tc>
        <w:tc>
          <w:tcPr>
            <w:tcW w:w="737" w:type="dxa"/>
            <w:shd w:val="clear" w:color="auto" w:fill="auto"/>
            <w:tcMar>
              <w:top w:w="113" w:type="dxa"/>
              <w:bottom w:w="113" w:type="dxa"/>
            </w:tcMar>
          </w:tcPr>
          <w:p w14:paraId="5E12B90E" w14:textId="0822B2D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F52470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27B0F16"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5FEA665" w14:textId="77777777" w:rsidR="00F931F8" w:rsidRPr="00F931F8" w:rsidRDefault="00F931F8">
            <w:pPr>
              <w:rPr>
                <w:rFonts w:ascii="Garamond" w:hAnsi="Garamond"/>
                <w:sz w:val="22"/>
                <w:szCs w:val="22"/>
              </w:rPr>
            </w:pPr>
          </w:p>
        </w:tc>
        <w:tc>
          <w:tcPr>
            <w:tcW w:w="473" w:type="dxa"/>
            <w:tcMar>
              <w:top w:w="113" w:type="dxa"/>
              <w:bottom w:w="113" w:type="dxa"/>
            </w:tcMar>
          </w:tcPr>
          <w:p w14:paraId="6CC048F8" w14:textId="45909270" w:rsidR="00F931F8" w:rsidRPr="00F931F8" w:rsidRDefault="00F931F8" w:rsidP="00085DCB">
            <w:pPr>
              <w:jc w:val="right"/>
              <w:rPr>
                <w:rFonts w:ascii="Garamond" w:hAnsi="Garamond"/>
                <w:sz w:val="22"/>
                <w:szCs w:val="22"/>
              </w:rPr>
            </w:pPr>
            <w:r w:rsidRPr="00F931F8">
              <w:rPr>
                <w:rFonts w:ascii="Garamond" w:hAnsi="Garamond"/>
                <w:sz w:val="22"/>
                <w:szCs w:val="22"/>
              </w:rPr>
              <w:t>21</w:t>
            </w:r>
          </w:p>
        </w:tc>
        <w:tc>
          <w:tcPr>
            <w:tcW w:w="737" w:type="dxa"/>
            <w:tcMar>
              <w:top w:w="113" w:type="dxa"/>
              <w:bottom w:w="113" w:type="dxa"/>
            </w:tcMar>
          </w:tcPr>
          <w:p w14:paraId="66DEB238" w14:textId="6564F2B7" w:rsidR="00F931F8" w:rsidRPr="00F931F8" w:rsidRDefault="00F931F8">
            <w:pPr>
              <w:rPr>
                <w:rFonts w:ascii="Garamond" w:hAnsi="Garamond"/>
                <w:sz w:val="22"/>
                <w:szCs w:val="22"/>
              </w:rPr>
            </w:pPr>
          </w:p>
        </w:tc>
        <w:tc>
          <w:tcPr>
            <w:tcW w:w="737" w:type="dxa"/>
            <w:tcMar>
              <w:top w:w="113" w:type="dxa"/>
              <w:bottom w:w="113" w:type="dxa"/>
            </w:tcMar>
          </w:tcPr>
          <w:p w14:paraId="04361C67" w14:textId="55E254DE" w:rsidR="00F931F8" w:rsidRPr="00F931F8" w:rsidRDefault="00F931F8">
            <w:pPr>
              <w:rPr>
                <w:rFonts w:ascii="Garamond" w:hAnsi="Garamond"/>
                <w:sz w:val="22"/>
                <w:szCs w:val="22"/>
              </w:rPr>
            </w:pPr>
          </w:p>
        </w:tc>
        <w:tc>
          <w:tcPr>
            <w:tcW w:w="5387" w:type="dxa"/>
            <w:tcMar>
              <w:top w:w="113" w:type="dxa"/>
              <w:bottom w:w="113" w:type="dxa"/>
            </w:tcMar>
          </w:tcPr>
          <w:p w14:paraId="35423DA5" w14:textId="3FE66178" w:rsidR="00F931F8" w:rsidRPr="00F931F8" w:rsidRDefault="00F931F8">
            <w:pPr>
              <w:rPr>
                <w:rFonts w:ascii="Garamond" w:hAnsi="Garamond"/>
                <w:sz w:val="22"/>
                <w:szCs w:val="22"/>
              </w:rPr>
            </w:pPr>
          </w:p>
        </w:tc>
      </w:tr>
      <w:tr w:rsidR="00F931F8" w14:paraId="4AD813CA" w14:textId="77777777" w:rsidTr="00F931F8">
        <w:tc>
          <w:tcPr>
            <w:tcW w:w="473" w:type="dxa"/>
            <w:shd w:val="clear" w:color="auto" w:fill="auto"/>
            <w:tcMar>
              <w:top w:w="113" w:type="dxa"/>
              <w:bottom w:w="113" w:type="dxa"/>
            </w:tcMar>
          </w:tcPr>
          <w:p w14:paraId="2EFC0F3A" w14:textId="15361612" w:rsidR="00F931F8" w:rsidRPr="00F931F8" w:rsidRDefault="00F931F8" w:rsidP="00085DCB">
            <w:pPr>
              <w:jc w:val="right"/>
              <w:rPr>
                <w:rFonts w:ascii="Garamond" w:hAnsi="Garamond"/>
                <w:sz w:val="22"/>
                <w:szCs w:val="22"/>
              </w:rPr>
            </w:pPr>
            <w:r w:rsidRPr="00F931F8">
              <w:rPr>
                <w:rFonts w:ascii="Garamond" w:hAnsi="Garamond"/>
                <w:sz w:val="22"/>
                <w:szCs w:val="22"/>
              </w:rPr>
              <w:t>2</w:t>
            </w:r>
          </w:p>
        </w:tc>
        <w:tc>
          <w:tcPr>
            <w:tcW w:w="737" w:type="dxa"/>
            <w:shd w:val="clear" w:color="auto" w:fill="auto"/>
            <w:tcMar>
              <w:top w:w="113" w:type="dxa"/>
              <w:bottom w:w="113" w:type="dxa"/>
            </w:tcMar>
          </w:tcPr>
          <w:p w14:paraId="44105476" w14:textId="1E5E9EBA"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1850D61"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85F2C4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631E100" w14:textId="77777777" w:rsidR="00F931F8" w:rsidRPr="00F931F8" w:rsidRDefault="00F931F8">
            <w:pPr>
              <w:rPr>
                <w:rFonts w:ascii="Garamond" w:hAnsi="Garamond"/>
                <w:sz w:val="22"/>
                <w:szCs w:val="22"/>
              </w:rPr>
            </w:pPr>
          </w:p>
        </w:tc>
        <w:tc>
          <w:tcPr>
            <w:tcW w:w="473" w:type="dxa"/>
            <w:tcMar>
              <w:top w:w="113" w:type="dxa"/>
              <w:bottom w:w="113" w:type="dxa"/>
            </w:tcMar>
          </w:tcPr>
          <w:p w14:paraId="7C131D5B" w14:textId="564E9CA4" w:rsidR="00F931F8" w:rsidRPr="00F931F8" w:rsidRDefault="00F931F8" w:rsidP="00085DCB">
            <w:pPr>
              <w:jc w:val="right"/>
              <w:rPr>
                <w:rFonts w:ascii="Garamond" w:hAnsi="Garamond"/>
                <w:sz w:val="22"/>
                <w:szCs w:val="22"/>
              </w:rPr>
            </w:pPr>
            <w:r w:rsidRPr="00F931F8">
              <w:rPr>
                <w:rFonts w:ascii="Garamond" w:hAnsi="Garamond"/>
                <w:sz w:val="22"/>
                <w:szCs w:val="22"/>
              </w:rPr>
              <w:t>22</w:t>
            </w:r>
          </w:p>
        </w:tc>
        <w:tc>
          <w:tcPr>
            <w:tcW w:w="737" w:type="dxa"/>
            <w:tcMar>
              <w:top w:w="113" w:type="dxa"/>
              <w:bottom w:w="113" w:type="dxa"/>
            </w:tcMar>
          </w:tcPr>
          <w:p w14:paraId="1A9E470F" w14:textId="27BC40EA" w:rsidR="00F931F8" w:rsidRPr="00F931F8" w:rsidRDefault="00F931F8">
            <w:pPr>
              <w:rPr>
                <w:rFonts w:ascii="Garamond" w:hAnsi="Garamond"/>
                <w:sz w:val="22"/>
                <w:szCs w:val="22"/>
              </w:rPr>
            </w:pPr>
          </w:p>
        </w:tc>
        <w:tc>
          <w:tcPr>
            <w:tcW w:w="737" w:type="dxa"/>
            <w:tcMar>
              <w:top w:w="113" w:type="dxa"/>
              <w:bottom w:w="113" w:type="dxa"/>
            </w:tcMar>
          </w:tcPr>
          <w:p w14:paraId="464AFC7C" w14:textId="08680BED" w:rsidR="00F931F8" w:rsidRPr="00F931F8" w:rsidRDefault="00F931F8">
            <w:pPr>
              <w:rPr>
                <w:rFonts w:ascii="Garamond" w:hAnsi="Garamond"/>
                <w:sz w:val="22"/>
                <w:szCs w:val="22"/>
              </w:rPr>
            </w:pPr>
          </w:p>
        </w:tc>
        <w:tc>
          <w:tcPr>
            <w:tcW w:w="5387" w:type="dxa"/>
            <w:tcMar>
              <w:top w:w="113" w:type="dxa"/>
              <w:bottom w:w="113" w:type="dxa"/>
            </w:tcMar>
          </w:tcPr>
          <w:p w14:paraId="2291B4F6" w14:textId="2AEC4CCC" w:rsidR="00F931F8" w:rsidRPr="00F931F8" w:rsidRDefault="00F931F8">
            <w:pPr>
              <w:rPr>
                <w:rFonts w:ascii="Garamond" w:hAnsi="Garamond"/>
                <w:sz w:val="22"/>
                <w:szCs w:val="22"/>
              </w:rPr>
            </w:pPr>
          </w:p>
        </w:tc>
      </w:tr>
      <w:tr w:rsidR="00F931F8" w14:paraId="568B7121" w14:textId="77777777" w:rsidTr="00F931F8">
        <w:tc>
          <w:tcPr>
            <w:tcW w:w="473" w:type="dxa"/>
            <w:shd w:val="clear" w:color="auto" w:fill="auto"/>
            <w:tcMar>
              <w:top w:w="113" w:type="dxa"/>
              <w:bottom w:w="113" w:type="dxa"/>
            </w:tcMar>
          </w:tcPr>
          <w:p w14:paraId="4DE762EE" w14:textId="56F96669" w:rsidR="00F931F8" w:rsidRPr="00F931F8" w:rsidRDefault="00F931F8" w:rsidP="00085DCB">
            <w:pPr>
              <w:jc w:val="right"/>
              <w:rPr>
                <w:rFonts w:ascii="Garamond" w:hAnsi="Garamond"/>
                <w:sz w:val="22"/>
                <w:szCs w:val="22"/>
              </w:rPr>
            </w:pPr>
            <w:r w:rsidRPr="00F931F8">
              <w:rPr>
                <w:rFonts w:ascii="Garamond" w:hAnsi="Garamond"/>
                <w:sz w:val="22"/>
                <w:szCs w:val="22"/>
              </w:rPr>
              <w:t>3</w:t>
            </w:r>
          </w:p>
        </w:tc>
        <w:tc>
          <w:tcPr>
            <w:tcW w:w="737" w:type="dxa"/>
            <w:shd w:val="clear" w:color="auto" w:fill="auto"/>
            <w:tcMar>
              <w:top w:w="113" w:type="dxa"/>
              <w:bottom w:w="113" w:type="dxa"/>
            </w:tcMar>
          </w:tcPr>
          <w:p w14:paraId="5E7BFEBA" w14:textId="16E0ECC1"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5E8174F"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3D3279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6A18E71" w14:textId="77777777" w:rsidR="00F931F8" w:rsidRPr="00F931F8" w:rsidRDefault="00F931F8">
            <w:pPr>
              <w:rPr>
                <w:rFonts w:ascii="Garamond" w:hAnsi="Garamond"/>
                <w:sz w:val="22"/>
                <w:szCs w:val="22"/>
              </w:rPr>
            </w:pPr>
          </w:p>
        </w:tc>
        <w:tc>
          <w:tcPr>
            <w:tcW w:w="473" w:type="dxa"/>
            <w:tcMar>
              <w:top w:w="113" w:type="dxa"/>
              <w:bottom w:w="113" w:type="dxa"/>
            </w:tcMar>
          </w:tcPr>
          <w:p w14:paraId="12E7F216" w14:textId="20DC2422" w:rsidR="00F931F8" w:rsidRPr="00F931F8" w:rsidRDefault="00F931F8" w:rsidP="00085DCB">
            <w:pPr>
              <w:jc w:val="right"/>
              <w:rPr>
                <w:rFonts w:ascii="Garamond" w:hAnsi="Garamond"/>
                <w:sz w:val="22"/>
                <w:szCs w:val="22"/>
              </w:rPr>
            </w:pPr>
            <w:r w:rsidRPr="00F931F8">
              <w:rPr>
                <w:rFonts w:ascii="Garamond" w:hAnsi="Garamond"/>
                <w:sz w:val="22"/>
                <w:szCs w:val="22"/>
              </w:rPr>
              <w:t>23</w:t>
            </w:r>
          </w:p>
        </w:tc>
        <w:tc>
          <w:tcPr>
            <w:tcW w:w="737" w:type="dxa"/>
            <w:tcMar>
              <w:top w:w="113" w:type="dxa"/>
              <w:bottom w:w="113" w:type="dxa"/>
            </w:tcMar>
          </w:tcPr>
          <w:p w14:paraId="6587ED3C" w14:textId="045A2FC9" w:rsidR="00F931F8" w:rsidRPr="00F931F8" w:rsidRDefault="00F931F8">
            <w:pPr>
              <w:rPr>
                <w:rFonts w:ascii="Garamond" w:hAnsi="Garamond"/>
                <w:sz w:val="22"/>
                <w:szCs w:val="22"/>
              </w:rPr>
            </w:pPr>
          </w:p>
        </w:tc>
        <w:tc>
          <w:tcPr>
            <w:tcW w:w="737" w:type="dxa"/>
            <w:tcMar>
              <w:top w:w="113" w:type="dxa"/>
              <w:bottom w:w="113" w:type="dxa"/>
            </w:tcMar>
          </w:tcPr>
          <w:p w14:paraId="30D3E866" w14:textId="4518DA9F" w:rsidR="00F931F8" w:rsidRPr="00F931F8" w:rsidRDefault="00F931F8">
            <w:pPr>
              <w:rPr>
                <w:rFonts w:ascii="Garamond" w:hAnsi="Garamond"/>
                <w:sz w:val="22"/>
                <w:szCs w:val="22"/>
              </w:rPr>
            </w:pPr>
          </w:p>
        </w:tc>
        <w:tc>
          <w:tcPr>
            <w:tcW w:w="5387" w:type="dxa"/>
            <w:tcMar>
              <w:top w:w="113" w:type="dxa"/>
              <w:bottom w:w="113" w:type="dxa"/>
            </w:tcMar>
          </w:tcPr>
          <w:p w14:paraId="4EE23155" w14:textId="45C4FABC" w:rsidR="00F931F8" w:rsidRPr="00F931F8" w:rsidRDefault="00F931F8">
            <w:pPr>
              <w:rPr>
                <w:rFonts w:ascii="Garamond" w:hAnsi="Garamond"/>
                <w:sz w:val="22"/>
                <w:szCs w:val="22"/>
              </w:rPr>
            </w:pPr>
          </w:p>
        </w:tc>
      </w:tr>
      <w:tr w:rsidR="00F931F8" w14:paraId="5E8FA0DC" w14:textId="77777777" w:rsidTr="00F931F8">
        <w:tc>
          <w:tcPr>
            <w:tcW w:w="473" w:type="dxa"/>
            <w:shd w:val="clear" w:color="auto" w:fill="auto"/>
            <w:tcMar>
              <w:top w:w="113" w:type="dxa"/>
              <w:bottom w:w="113" w:type="dxa"/>
            </w:tcMar>
          </w:tcPr>
          <w:p w14:paraId="4EB77AB8" w14:textId="38DABAFD" w:rsidR="00F931F8" w:rsidRPr="00F931F8" w:rsidRDefault="00F931F8" w:rsidP="00085DCB">
            <w:pPr>
              <w:jc w:val="right"/>
              <w:rPr>
                <w:rFonts w:ascii="Garamond" w:hAnsi="Garamond"/>
                <w:sz w:val="22"/>
                <w:szCs w:val="22"/>
              </w:rPr>
            </w:pPr>
            <w:r w:rsidRPr="00F931F8">
              <w:rPr>
                <w:rFonts w:ascii="Garamond" w:hAnsi="Garamond"/>
                <w:sz w:val="22"/>
                <w:szCs w:val="22"/>
              </w:rPr>
              <w:t>4</w:t>
            </w:r>
          </w:p>
        </w:tc>
        <w:tc>
          <w:tcPr>
            <w:tcW w:w="737" w:type="dxa"/>
            <w:shd w:val="clear" w:color="auto" w:fill="auto"/>
            <w:tcMar>
              <w:top w:w="113" w:type="dxa"/>
              <w:bottom w:w="113" w:type="dxa"/>
            </w:tcMar>
          </w:tcPr>
          <w:p w14:paraId="3E7FE45E" w14:textId="40CB34D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B68BAC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BD2027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2B656F8" w14:textId="77777777" w:rsidR="00F931F8" w:rsidRPr="00F931F8" w:rsidRDefault="00F931F8">
            <w:pPr>
              <w:rPr>
                <w:rFonts w:ascii="Garamond" w:hAnsi="Garamond"/>
                <w:sz w:val="22"/>
                <w:szCs w:val="22"/>
              </w:rPr>
            </w:pPr>
          </w:p>
        </w:tc>
        <w:tc>
          <w:tcPr>
            <w:tcW w:w="473" w:type="dxa"/>
            <w:tcMar>
              <w:top w:w="113" w:type="dxa"/>
              <w:bottom w:w="113" w:type="dxa"/>
            </w:tcMar>
          </w:tcPr>
          <w:p w14:paraId="754CFE38" w14:textId="3862FD0D" w:rsidR="00F931F8" w:rsidRPr="00F931F8" w:rsidRDefault="00F931F8" w:rsidP="00085DCB">
            <w:pPr>
              <w:jc w:val="right"/>
              <w:rPr>
                <w:rFonts w:ascii="Garamond" w:hAnsi="Garamond"/>
                <w:sz w:val="22"/>
                <w:szCs w:val="22"/>
              </w:rPr>
            </w:pPr>
            <w:r w:rsidRPr="00F931F8">
              <w:rPr>
                <w:rFonts w:ascii="Garamond" w:hAnsi="Garamond"/>
                <w:sz w:val="22"/>
                <w:szCs w:val="22"/>
              </w:rPr>
              <w:t>24</w:t>
            </w:r>
          </w:p>
        </w:tc>
        <w:tc>
          <w:tcPr>
            <w:tcW w:w="737" w:type="dxa"/>
            <w:tcMar>
              <w:top w:w="113" w:type="dxa"/>
              <w:bottom w:w="113" w:type="dxa"/>
            </w:tcMar>
          </w:tcPr>
          <w:p w14:paraId="198D16E4" w14:textId="673EF514" w:rsidR="00F931F8" w:rsidRPr="00F931F8" w:rsidRDefault="00F931F8">
            <w:pPr>
              <w:rPr>
                <w:rFonts w:ascii="Garamond" w:hAnsi="Garamond"/>
                <w:sz w:val="22"/>
                <w:szCs w:val="22"/>
              </w:rPr>
            </w:pPr>
          </w:p>
        </w:tc>
        <w:tc>
          <w:tcPr>
            <w:tcW w:w="737" w:type="dxa"/>
            <w:tcMar>
              <w:top w:w="113" w:type="dxa"/>
              <w:bottom w:w="113" w:type="dxa"/>
            </w:tcMar>
          </w:tcPr>
          <w:p w14:paraId="7D87D9A0" w14:textId="2AA51115" w:rsidR="00F931F8" w:rsidRPr="00F931F8" w:rsidRDefault="00F931F8">
            <w:pPr>
              <w:rPr>
                <w:rFonts w:ascii="Garamond" w:hAnsi="Garamond"/>
                <w:sz w:val="22"/>
                <w:szCs w:val="22"/>
              </w:rPr>
            </w:pPr>
          </w:p>
        </w:tc>
        <w:tc>
          <w:tcPr>
            <w:tcW w:w="5387" w:type="dxa"/>
            <w:tcMar>
              <w:top w:w="113" w:type="dxa"/>
              <w:bottom w:w="113" w:type="dxa"/>
            </w:tcMar>
          </w:tcPr>
          <w:p w14:paraId="78332E99" w14:textId="4C874C53" w:rsidR="00F931F8" w:rsidRPr="00F931F8" w:rsidRDefault="00F931F8">
            <w:pPr>
              <w:rPr>
                <w:rFonts w:ascii="Garamond" w:hAnsi="Garamond"/>
                <w:sz w:val="22"/>
                <w:szCs w:val="22"/>
              </w:rPr>
            </w:pPr>
          </w:p>
        </w:tc>
      </w:tr>
      <w:tr w:rsidR="00F931F8" w14:paraId="0E777ABF" w14:textId="77777777" w:rsidTr="00F931F8">
        <w:tc>
          <w:tcPr>
            <w:tcW w:w="473" w:type="dxa"/>
            <w:shd w:val="clear" w:color="auto" w:fill="auto"/>
            <w:tcMar>
              <w:top w:w="113" w:type="dxa"/>
              <w:bottom w:w="113" w:type="dxa"/>
            </w:tcMar>
          </w:tcPr>
          <w:p w14:paraId="40024823" w14:textId="3A444484" w:rsidR="00F931F8" w:rsidRPr="00F931F8" w:rsidRDefault="00F931F8" w:rsidP="00085DCB">
            <w:pPr>
              <w:jc w:val="right"/>
              <w:rPr>
                <w:rFonts w:ascii="Garamond" w:hAnsi="Garamond"/>
                <w:sz w:val="22"/>
                <w:szCs w:val="22"/>
              </w:rPr>
            </w:pPr>
            <w:r w:rsidRPr="00F931F8">
              <w:rPr>
                <w:rFonts w:ascii="Garamond" w:hAnsi="Garamond"/>
                <w:sz w:val="22"/>
                <w:szCs w:val="22"/>
              </w:rPr>
              <w:t>5</w:t>
            </w:r>
          </w:p>
        </w:tc>
        <w:tc>
          <w:tcPr>
            <w:tcW w:w="737" w:type="dxa"/>
            <w:shd w:val="clear" w:color="auto" w:fill="auto"/>
            <w:tcMar>
              <w:top w:w="113" w:type="dxa"/>
              <w:bottom w:w="113" w:type="dxa"/>
            </w:tcMar>
          </w:tcPr>
          <w:p w14:paraId="471B0CBC" w14:textId="6FEBB16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3C468F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0FB3E9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19E157B" w14:textId="77777777" w:rsidR="00F931F8" w:rsidRPr="00F931F8" w:rsidRDefault="00F931F8">
            <w:pPr>
              <w:rPr>
                <w:rFonts w:ascii="Garamond" w:hAnsi="Garamond"/>
                <w:sz w:val="22"/>
                <w:szCs w:val="22"/>
              </w:rPr>
            </w:pPr>
          </w:p>
        </w:tc>
        <w:tc>
          <w:tcPr>
            <w:tcW w:w="473" w:type="dxa"/>
            <w:tcMar>
              <w:top w:w="113" w:type="dxa"/>
              <w:bottom w:w="113" w:type="dxa"/>
            </w:tcMar>
          </w:tcPr>
          <w:p w14:paraId="0DEA1A60" w14:textId="4892A740" w:rsidR="00F931F8" w:rsidRPr="00F931F8" w:rsidRDefault="00F931F8" w:rsidP="00085DCB">
            <w:pPr>
              <w:jc w:val="right"/>
              <w:rPr>
                <w:rFonts w:ascii="Garamond" w:hAnsi="Garamond"/>
                <w:sz w:val="22"/>
                <w:szCs w:val="22"/>
              </w:rPr>
            </w:pPr>
            <w:r w:rsidRPr="00F931F8">
              <w:rPr>
                <w:rFonts w:ascii="Garamond" w:hAnsi="Garamond"/>
                <w:sz w:val="22"/>
                <w:szCs w:val="22"/>
              </w:rPr>
              <w:t>25</w:t>
            </w:r>
          </w:p>
        </w:tc>
        <w:tc>
          <w:tcPr>
            <w:tcW w:w="737" w:type="dxa"/>
            <w:tcMar>
              <w:top w:w="113" w:type="dxa"/>
              <w:bottom w:w="113" w:type="dxa"/>
            </w:tcMar>
          </w:tcPr>
          <w:p w14:paraId="15D1EE96" w14:textId="25C19126" w:rsidR="00F931F8" w:rsidRPr="00F931F8" w:rsidRDefault="00F931F8">
            <w:pPr>
              <w:rPr>
                <w:rFonts w:ascii="Garamond" w:hAnsi="Garamond"/>
                <w:sz w:val="22"/>
                <w:szCs w:val="22"/>
              </w:rPr>
            </w:pPr>
          </w:p>
        </w:tc>
        <w:tc>
          <w:tcPr>
            <w:tcW w:w="737" w:type="dxa"/>
            <w:tcMar>
              <w:top w:w="113" w:type="dxa"/>
              <w:bottom w:w="113" w:type="dxa"/>
            </w:tcMar>
          </w:tcPr>
          <w:p w14:paraId="3574676C" w14:textId="54B3EE83" w:rsidR="00F931F8" w:rsidRPr="00F931F8" w:rsidRDefault="00F931F8">
            <w:pPr>
              <w:rPr>
                <w:rFonts w:ascii="Garamond" w:hAnsi="Garamond"/>
                <w:sz w:val="22"/>
                <w:szCs w:val="22"/>
              </w:rPr>
            </w:pPr>
          </w:p>
        </w:tc>
        <w:tc>
          <w:tcPr>
            <w:tcW w:w="5387" w:type="dxa"/>
            <w:tcMar>
              <w:top w:w="113" w:type="dxa"/>
              <w:bottom w:w="113" w:type="dxa"/>
            </w:tcMar>
          </w:tcPr>
          <w:p w14:paraId="38AAE09B" w14:textId="5FB4C848" w:rsidR="00F931F8" w:rsidRPr="00F931F8" w:rsidRDefault="00F931F8">
            <w:pPr>
              <w:rPr>
                <w:rFonts w:ascii="Garamond" w:hAnsi="Garamond"/>
                <w:sz w:val="22"/>
                <w:szCs w:val="22"/>
              </w:rPr>
            </w:pPr>
          </w:p>
        </w:tc>
      </w:tr>
      <w:tr w:rsidR="00F931F8" w14:paraId="12BC4DB4" w14:textId="77777777" w:rsidTr="00F931F8">
        <w:tc>
          <w:tcPr>
            <w:tcW w:w="473" w:type="dxa"/>
            <w:shd w:val="clear" w:color="auto" w:fill="auto"/>
            <w:tcMar>
              <w:top w:w="113" w:type="dxa"/>
              <w:bottom w:w="113" w:type="dxa"/>
            </w:tcMar>
          </w:tcPr>
          <w:p w14:paraId="493D1900" w14:textId="6805562A" w:rsidR="00F931F8" w:rsidRPr="00F931F8" w:rsidRDefault="00F931F8" w:rsidP="00085DCB">
            <w:pPr>
              <w:jc w:val="right"/>
              <w:rPr>
                <w:rFonts w:ascii="Garamond" w:hAnsi="Garamond"/>
                <w:sz w:val="22"/>
                <w:szCs w:val="22"/>
              </w:rPr>
            </w:pPr>
            <w:r w:rsidRPr="00F931F8">
              <w:rPr>
                <w:rFonts w:ascii="Garamond" w:hAnsi="Garamond"/>
                <w:sz w:val="22"/>
                <w:szCs w:val="22"/>
              </w:rPr>
              <w:t>6</w:t>
            </w:r>
          </w:p>
        </w:tc>
        <w:tc>
          <w:tcPr>
            <w:tcW w:w="737" w:type="dxa"/>
            <w:shd w:val="clear" w:color="auto" w:fill="auto"/>
            <w:tcMar>
              <w:top w:w="113" w:type="dxa"/>
              <w:bottom w:w="113" w:type="dxa"/>
            </w:tcMar>
          </w:tcPr>
          <w:p w14:paraId="18AC9C19" w14:textId="329640B4"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0ED3317"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6CDC23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E9F7431" w14:textId="77777777" w:rsidR="00F931F8" w:rsidRPr="00F931F8" w:rsidRDefault="00F931F8">
            <w:pPr>
              <w:rPr>
                <w:rFonts w:ascii="Garamond" w:hAnsi="Garamond"/>
                <w:sz w:val="22"/>
                <w:szCs w:val="22"/>
              </w:rPr>
            </w:pPr>
          </w:p>
        </w:tc>
        <w:tc>
          <w:tcPr>
            <w:tcW w:w="473" w:type="dxa"/>
            <w:tcMar>
              <w:top w:w="113" w:type="dxa"/>
              <w:bottom w:w="113" w:type="dxa"/>
            </w:tcMar>
          </w:tcPr>
          <w:p w14:paraId="2388BB99" w14:textId="3D271FB0" w:rsidR="00F931F8" w:rsidRPr="00F931F8" w:rsidRDefault="00F931F8" w:rsidP="00085DCB">
            <w:pPr>
              <w:jc w:val="right"/>
              <w:rPr>
                <w:rFonts w:ascii="Garamond" w:hAnsi="Garamond"/>
                <w:sz w:val="22"/>
                <w:szCs w:val="22"/>
              </w:rPr>
            </w:pPr>
            <w:r w:rsidRPr="00F931F8">
              <w:rPr>
                <w:rFonts w:ascii="Garamond" w:hAnsi="Garamond"/>
                <w:sz w:val="22"/>
                <w:szCs w:val="22"/>
              </w:rPr>
              <w:t>26</w:t>
            </w:r>
          </w:p>
        </w:tc>
        <w:tc>
          <w:tcPr>
            <w:tcW w:w="737" w:type="dxa"/>
            <w:tcMar>
              <w:top w:w="113" w:type="dxa"/>
              <w:bottom w:w="113" w:type="dxa"/>
            </w:tcMar>
          </w:tcPr>
          <w:p w14:paraId="5F879A65" w14:textId="690297DC" w:rsidR="00F931F8" w:rsidRPr="00F931F8" w:rsidRDefault="00F931F8">
            <w:pPr>
              <w:rPr>
                <w:rFonts w:ascii="Garamond" w:hAnsi="Garamond"/>
                <w:sz w:val="22"/>
                <w:szCs w:val="22"/>
              </w:rPr>
            </w:pPr>
          </w:p>
        </w:tc>
        <w:tc>
          <w:tcPr>
            <w:tcW w:w="737" w:type="dxa"/>
            <w:tcMar>
              <w:top w:w="113" w:type="dxa"/>
              <w:bottom w:w="113" w:type="dxa"/>
            </w:tcMar>
          </w:tcPr>
          <w:p w14:paraId="012BDF13" w14:textId="31BA9F8C" w:rsidR="00F931F8" w:rsidRPr="00F931F8" w:rsidRDefault="00F931F8">
            <w:pPr>
              <w:rPr>
                <w:rFonts w:ascii="Garamond" w:hAnsi="Garamond"/>
                <w:sz w:val="22"/>
                <w:szCs w:val="22"/>
              </w:rPr>
            </w:pPr>
          </w:p>
        </w:tc>
        <w:tc>
          <w:tcPr>
            <w:tcW w:w="5387" w:type="dxa"/>
            <w:tcMar>
              <w:top w:w="113" w:type="dxa"/>
              <w:bottom w:w="113" w:type="dxa"/>
            </w:tcMar>
          </w:tcPr>
          <w:p w14:paraId="763963F3" w14:textId="4DB057FA" w:rsidR="00F931F8" w:rsidRPr="00F931F8" w:rsidRDefault="00F931F8">
            <w:pPr>
              <w:rPr>
                <w:rFonts w:ascii="Garamond" w:hAnsi="Garamond"/>
                <w:sz w:val="22"/>
                <w:szCs w:val="22"/>
              </w:rPr>
            </w:pPr>
          </w:p>
        </w:tc>
      </w:tr>
      <w:tr w:rsidR="00F931F8" w14:paraId="13539764" w14:textId="77777777" w:rsidTr="00F931F8">
        <w:tc>
          <w:tcPr>
            <w:tcW w:w="473" w:type="dxa"/>
            <w:shd w:val="clear" w:color="auto" w:fill="auto"/>
            <w:tcMar>
              <w:top w:w="113" w:type="dxa"/>
              <w:bottom w:w="113" w:type="dxa"/>
            </w:tcMar>
          </w:tcPr>
          <w:p w14:paraId="192E0EC8" w14:textId="2FC77DC6" w:rsidR="00F931F8" w:rsidRPr="00F931F8" w:rsidRDefault="00F931F8" w:rsidP="00085DCB">
            <w:pPr>
              <w:jc w:val="right"/>
              <w:rPr>
                <w:rFonts w:ascii="Garamond" w:hAnsi="Garamond"/>
                <w:sz w:val="22"/>
                <w:szCs w:val="22"/>
              </w:rPr>
            </w:pPr>
            <w:r w:rsidRPr="00F931F8">
              <w:rPr>
                <w:rFonts w:ascii="Garamond" w:hAnsi="Garamond"/>
                <w:sz w:val="22"/>
                <w:szCs w:val="22"/>
              </w:rPr>
              <w:t>7</w:t>
            </w:r>
          </w:p>
        </w:tc>
        <w:tc>
          <w:tcPr>
            <w:tcW w:w="737" w:type="dxa"/>
            <w:shd w:val="clear" w:color="auto" w:fill="auto"/>
            <w:tcMar>
              <w:top w:w="113" w:type="dxa"/>
              <w:bottom w:w="113" w:type="dxa"/>
            </w:tcMar>
          </w:tcPr>
          <w:p w14:paraId="5CFD9F92" w14:textId="47F4E626"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8DF9230"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3F7EF5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9A697E7" w14:textId="77777777" w:rsidR="00F931F8" w:rsidRPr="00F931F8" w:rsidRDefault="00F931F8">
            <w:pPr>
              <w:rPr>
                <w:rFonts w:ascii="Garamond" w:hAnsi="Garamond"/>
                <w:sz w:val="22"/>
                <w:szCs w:val="22"/>
              </w:rPr>
            </w:pPr>
          </w:p>
        </w:tc>
        <w:tc>
          <w:tcPr>
            <w:tcW w:w="473" w:type="dxa"/>
            <w:tcMar>
              <w:top w:w="113" w:type="dxa"/>
              <w:bottom w:w="113" w:type="dxa"/>
            </w:tcMar>
          </w:tcPr>
          <w:p w14:paraId="22A30F55" w14:textId="20F769D2" w:rsidR="00F931F8" w:rsidRPr="00F931F8" w:rsidRDefault="00F931F8" w:rsidP="00085DCB">
            <w:pPr>
              <w:jc w:val="right"/>
              <w:rPr>
                <w:rFonts w:ascii="Garamond" w:hAnsi="Garamond"/>
                <w:sz w:val="22"/>
                <w:szCs w:val="22"/>
              </w:rPr>
            </w:pPr>
            <w:r w:rsidRPr="00F931F8">
              <w:rPr>
                <w:rFonts w:ascii="Garamond" w:hAnsi="Garamond"/>
                <w:sz w:val="22"/>
                <w:szCs w:val="22"/>
              </w:rPr>
              <w:t>27</w:t>
            </w:r>
          </w:p>
        </w:tc>
        <w:tc>
          <w:tcPr>
            <w:tcW w:w="737" w:type="dxa"/>
            <w:tcMar>
              <w:top w:w="113" w:type="dxa"/>
              <w:bottom w:w="113" w:type="dxa"/>
            </w:tcMar>
          </w:tcPr>
          <w:p w14:paraId="21BDB37C" w14:textId="4F91ACE8" w:rsidR="00F931F8" w:rsidRPr="00F931F8" w:rsidRDefault="00F931F8">
            <w:pPr>
              <w:rPr>
                <w:rFonts w:ascii="Garamond" w:hAnsi="Garamond"/>
                <w:sz w:val="22"/>
                <w:szCs w:val="22"/>
              </w:rPr>
            </w:pPr>
          </w:p>
        </w:tc>
        <w:tc>
          <w:tcPr>
            <w:tcW w:w="737" w:type="dxa"/>
            <w:tcMar>
              <w:top w:w="113" w:type="dxa"/>
              <w:bottom w:w="113" w:type="dxa"/>
            </w:tcMar>
          </w:tcPr>
          <w:p w14:paraId="702DDBEF" w14:textId="703AFB0A" w:rsidR="00F931F8" w:rsidRPr="00F931F8" w:rsidRDefault="00F931F8">
            <w:pPr>
              <w:rPr>
                <w:rFonts w:ascii="Garamond" w:hAnsi="Garamond"/>
                <w:sz w:val="22"/>
                <w:szCs w:val="22"/>
              </w:rPr>
            </w:pPr>
          </w:p>
        </w:tc>
        <w:tc>
          <w:tcPr>
            <w:tcW w:w="5387" w:type="dxa"/>
            <w:tcMar>
              <w:top w:w="113" w:type="dxa"/>
              <w:bottom w:w="113" w:type="dxa"/>
            </w:tcMar>
          </w:tcPr>
          <w:p w14:paraId="671E5FF1" w14:textId="0B1999CC" w:rsidR="00F931F8" w:rsidRPr="00F931F8" w:rsidRDefault="00F931F8">
            <w:pPr>
              <w:rPr>
                <w:rFonts w:ascii="Garamond" w:hAnsi="Garamond"/>
                <w:sz w:val="22"/>
                <w:szCs w:val="22"/>
              </w:rPr>
            </w:pPr>
          </w:p>
        </w:tc>
      </w:tr>
      <w:tr w:rsidR="00F931F8" w14:paraId="38C37787" w14:textId="77777777" w:rsidTr="00F931F8">
        <w:tc>
          <w:tcPr>
            <w:tcW w:w="473" w:type="dxa"/>
            <w:shd w:val="clear" w:color="auto" w:fill="auto"/>
            <w:tcMar>
              <w:top w:w="113" w:type="dxa"/>
              <w:bottom w:w="113" w:type="dxa"/>
            </w:tcMar>
          </w:tcPr>
          <w:p w14:paraId="092E8648" w14:textId="1330D9B8" w:rsidR="00F931F8" w:rsidRPr="00F931F8" w:rsidRDefault="00F931F8" w:rsidP="00085DCB">
            <w:pPr>
              <w:jc w:val="right"/>
              <w:rPr>
                <w:rFonts w:ascii="Garamond" w:hAnsi="Garamond"/>
                <w:sz w:val="22"/>
                <w:szCs w:val="22"/>
              </w:rPr>
            </w:pPr>
            <w:r w:rsidRPr="00F931F8">
              <w:rPr>
                <w:rFonts w:ascii="Garamond" w:hAnsi="Garamond"/>
                <w:sz w:val="22"/>
                <w:szCs w:val="22"/>
              </w:rPr>
              <w:t>8</w:t>
            </w:r>
          </w:p>
        </w:tc>
        <w:tc>
          <w:tcPr>
            <w:tcW w:w="737" w:type="dxa"/>
            <w:shd w:val="clear" w:color="auto" w:fill="auto"/>
            <w:tcMar>
              <w:top w:w="113" w:type="dxa"/>
              <w:bottom w:w="113" w:type="dxa"/>
            </w:tcMar>
          </w:tcPr>
          <w:p w14:paraId="08E38DF4" w14:textId="16F9D35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CC98D1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B35FE0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15F0A23" w14:textId="77777777" w:rsidR="00F931F8" w:rsidRPr="00F931F8" w:rsidRDefault="00F931F8">
            <w:pPr>
              <w:rPr>
                <w:rFonts w:ascii="Garamond" w:hAnsi="Garamond"/>
                <w:sz w:val="22"/>
                <w:szCs w:val="22"/>
              </w:rPr>
            </w:pPr>
          </w:p>
        </w:tc>
        <w:tc>
          <w:tcPr>
            <w:tcW w:w="473" w:type="dxa"/>
            <w:tcMar>
              <w:top w:w="113" w:type="dxa"/>
              <w:bottom w:w="113" w:type="dxa"/>
            </w:tcMar>
          </w:tcPr>
          <w:p w14:paraId="02B261F6" w14:textId="4EA370AF" w:rsidR="00F931F8" w:rsidRPr="00F931F8" w:rsidRDefault="00F931F8" w:rsidP="00085DCB">
            <w:pPr>
              <w:jc w:val="right"/>
              <w:rPr>
                <w:rFonts w:ascii="Garamond" w:hAnsi="Garamond"/>
                <w:sz w:val="22"/>
                <w:szCs w:val="22"/>
              </w:rPr>
            </w:pPr>
            <w:r w:rsidRPr="00F931F8">
              <w:rPr>
                <w:rFonts w:ascii="Garamond" w:hAnsi="Garamond"/>
                <w:sz w:val="22"/>
                <w:szCs w:val="22"/>
              </w:rPr>
              <w:t>28</w:t>
            </w:r>
          </w:p>
        </w:tc>
        <w:tc>
          <w:tcPr>
            <w:tcW w:w="737" w:type="dxa"/>
            <w:tcMar>
              <w:top w:w="113" w:type="dxa"/>
              <w:bottom w:w="113" w:type="dxa"/>
            </w:tcMar>
          </w:tcPr>
          <w:p w14:paraId="329155FD" w14:textId="648FFB8E" w:rsidR="00F931F8" w:rsidRPr="00F931F8" w:rsidRDefault="00F931F8">
            <w:pPr>
              <w:rPr>
                <w:rFonts w:ascii="Garamond" w:hAnsi="Garamond"/>
                <w:sz w:val="22"/>
                <w:szCs w:val="22"/>
              </w:rPr>
            </w:pPr>
          </w:p>
        </w:tc>
        <w:tc>
          <w:tcPr>
            <w:tcW w:w="737" w:type="dxa"/>
            <w:tcMar>
              <w:top w:w="113" w:type="dxa"/>
              <w:bottom w:w="113" w:type="dxa"/>
            </w:tcMar>
          </w:tcPr>
          <w:p w14:paraId="0ACC98DE" w14:textId="059B517A" w:rsidR="00F931F8" w:rsidRPr="00F931F8" w:rsidRDefault="00F931F8">
            <w:pPr>
              <w:rPr>
                <w:rFonts w:ascii="Garamond" w:hAnsi="Garamond"/>
                <w:sz w:val="22"/>
                <w:szCs w:val="22"/>
              </w:rPr>
            </w:pPr>
          </w:p>
        </w:tc>
        <w:tc>
          <w:tcPr>
            <w:tcW w:w="5387" w:type="dxa"/>
            <w:tcMar>
              <w:top w:w="113" w:type="dxa"/>
              <w:bottom w:w="113" w:type="dxa"/>
            </w:tcMar>
          </w:tcPr>
          <w:p w14:paraId="1614D887" w14:textId="2A5B4757" w:rsidR="00F931F8" w:rsidRPr="00F931F8" w:rsidRDefault="00F931F8">
            <w:pPr>
              <w:rPr>
                <w:rFonts w:ascii="Garamond" w:hAnsi="Garamond"/>
                <w:sz w:val="22"/>
                <w:szCs w:val="22"/>
              </w:rPr>
            </w:pPr>
          </w:p>
        </w:tc>
      </w:tr>
      <w:tr w:rsidR="00F931F8" w14:paraId="29A1CDBE" w14:textId="77777777" w:rsidTr="00F931F8">
        <w:tc>
          <w:tcPr>
            <w:tcW w:w="473" w:type="dxa"/>
            <w:shd w:val="clear" w:color="auto" w:fill="auto"/>
            <w:tcMar>
              <w:top w:w="113" w:type="dxa"/>
              <w:bottom w:w="113" w:type="dxa"/>
            </w:tcMar>
          </w:tcPr>
          <w:p w14:paraId="249417D6" w14:textId="2D88AB38" w:rsidR="00F931F8" w:rsidRPr="00F931F8" w:rsidRDefault="00F931F8" w:rsidP="00085DCB">
            <w:pPr>
              <w:jc w:val="right"/>
              <w:rPr>
                <w:rFonts w:ascii="Garamond" w:hAnsi="Garamond"/>
                <w:sz w:val="22"/>
                <w:szCs w:val="22"/>
              </w:rPr>
            </w:pPr>
            <w:r w:rsidRPr="00F931F8">
              <w:rPr>
                <w:rFonts w:ascii="Garamond" w:hAnsi="Garamond"/>
                <w:sz w:val="22"/>
                <w:szCs w:val="22"/>
              </w:rPr>
              <w:t>9</w:t>
            </w:r>
          </w:p>
        </w:tc>
        <w:tc>
          <w:tcPr>
            <w:tcW w:w="737" w:type="dxa"/>
            <w:shd w:val="clear" w:color="auto" w:fill="auto"/>
            <w:tcMar>
              <w:top w:w="113" w:type="dxa"/>
              <w:bottom w:w="113" w:type="dxa"/>
            </w:tcMar>
          </w:tcPr>
          <w:p w14:paraId="60633F50"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A80C058"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85FD978"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026A0D8" w14:textId="77777777" w:rsidR="00F931F8" w:rsidRPr="00F931F8" w:rsidRDefault="00F931F8">
            <w:pPr>
              <w:rPr>
                <w:rFonts w:ascii="Garamond" w:hAnsi="Garamond"/>
                <w:sz w:val="22"/>
                <w:szCs w:val="22"/>
              </w:rPr>
            </w:pPr>
          </w:p>
        </w:tc>
        <w:tc>
          <w:tcPr>
            <w:tcW w:w="473" w:type="dxa"/>
            <w:tcMar>
              <w:top w:w="113" w:type="dxa"/>
              <w:bottom w:w="113" w:type="dxa"/>
            </w:tcMar>
          </w:tcPr>
          <w:p w14:paraId="54F5468C" w14:textId="6F26C9C8" w:rsidR="00F931F8" w:rsidRPr="00F931F8" w:rsidRDefault="00F931F8" w:rsidP="00085DCB">
            <w:pPr>
              <w:jc w:val="right"/>
              <w:rPr>
                <w:rFonts w:ascii="Garamond" w:hAnsi="Garamond"/>
                <w:sz w:val="22"/>
                <w:szCs w:val="22"/>
              </w:rPr>
            </w:pPr>
            <w:r w:rsidRPr="00F931F8">
              <w:rPr>
                <w:rFonts w:ascii="Garamond" w:hAnsi="Garamond"/>
                <w:sz w:val="22"/>
                <w:szCs w:val="22"/>
              </w:rPr>
              <w:t>29</w:t>
            </w:r>
          </w:p>
        </w:tc>
        <w:tc>
          <w:tcPr>
            <w:tcW w:w="737" w:type="dxa"/>
            <w:tcMar>
              <w:top w:w="113" w:type="dxa"/>
              <w:bottom w:w="113" w:type="dxa"/>
            </w:tcMar>
          </w:tcPr>
          <w:p w14:paraId="60A05F05" w14:textId="77777777" w:rsidR="00F931F8" w:rsidRPr="00F931F8" w:rsidRDefault="00F931F8">
            <w:pPr>
              <w:rPr>
                <w:rFonts w:ascii="Garamond" w:hAnsi="Garamond"/>
                <w:sz w:val="22"/>
                <w:szCs w:val="22"/>
              </w:rPr>
            </w:pPr>
          </w:p>
        </w:tc>
        <w:tc>
          <w:tcPr>
            <w:tcW w:w="737" w:type="dxa"/>
            <w:tcMar>
              <w:top w:w="113" w:type="dxa"/>
              <w:bottom w:w="113" w:type="dxa"/>
            </w:tcMar>
          </w:tcPr>
          <w:p w14:paraId="036A2DD1" w14:textId="77777777" w:rsidR="00F931F8" w:rsidRPr="00F931F8" w:rsidRDefault="00F931F8">
            <w:pPr>
              <w:rPr>
                <w:rFonts w:ascii="Garamond" w:hAnsi="Garamond"/>
                <w:sz w:val="22"/>
                <w:szCs w:val="22"/>
              </w:rPr>
            </w:pPr>
          </w:p>
        </w:tc>
        <w:tc>
          <w:tcPr>
            <w:tcW w:w="5387" w:type="dxa"/>
            <w:tcMar>
              <w:top w:w="113" w:type="dxa"/>
              <w:bottom w:w="113" w:type="dxa"/>
            </w:tcMar>
          </w:tcPr>
          <w:p w14:paraId="1B6C6D17" w14:textId="77777777" w:rsidR="00F931F8" w:rsidRPr="00F931F8" w:rsidRDefault="00F931F8">
            <w:pPr>
              <w:rPr>
                <w:rFonts w:ascii="Garamond" w:hAnsi="Garamond"/>
                <w:sz w:val="22"/>
                <w:szCs w:val="22"/>
              </w:rPr>
            </w:pPr>
          </w:p>
        </w:tc>
      </w:tr>
      <w:tr w:rsidR="00F931F8" w14:paraId="0280EF6D" w14:textId="77777777" w:rsidTr="00F931F8">
        <w:tc>
          <w:tcPr>
            <w:tcW w:w="473" w:type="dxa"/>
            <w:shd w:val="clear" w:color="auto" w:fill="auto"/>
            <w:tcMar>
              <w:top w:w="113" w:type="dxa"/>
              <w:bottom w:w="113" w:type="dxa"/>
            </w:tcMar>
          </w:tcPr>
          <w:p w14:paraId="3F5EC951" w14:textId="6F1D3BB0" w:rsidR="00F931F8" w:rsidRPr="00F931F8" w:rsidRDefault="00F931F8" w:rsidP="00085DCB">
            <w:pPr>
              <w:jc w:val="right"/>
              <w:rPr>
                <w:rFonts w:ascii="Garamond" w:hAnsi="Garamond"/>
                <w:sz w:val="22"/>
                <w:szCs w:val="22"/>
              </w:rPr>
            </w:pPr>
            <w:r w:rsidRPr="00F931F8">
              <w:rPr>
                <w:rFonts w:ascii="Garamond" w:hAnsi="Garamond"/>
                <w:sz w:val="22"/>
                <w:szCs w:val="22"/>
              </w:rPr>
              <w:t>10</w:t>
            </w:r>
          </w:p>
        </w:tc>
        <w:tc>
          <w:tcPr>
            <w:tcW w:w="737" w:type="dxa"/>
            <w:shd w:val="clear" w:color="auto" w:fill="auto"/>
            <w:tcMar>
              <w:top w:w="113" w:type="dxa"/>
              <w:bottom w:w="113" w:type="dxa"/>
            </w:tcMar>
          </w:tcPr>
          <w:p w14:paraId="325DF35B"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94DB61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550380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1820E94" w14:textId="77777777" w:rsidR="00F931F8" w:rsidRPr="00F931F8" w:rsidRDefault="00F931F8">
            <w:pPr>
              <w:rPr>
                <w:rFonts w:ascii="Garamond" w:hAnsi="Garamond"/>
                <w:sz w:val="22"/>
                <w:szCs w:val="22"/>
              </w:rPr>
            </w:pPr>
          </w:p>
        </w:tc>
        <w:tc>
          <w:tcPr>
            <w:tcW w:w="473" w:type="dxa"/>
            <w:tcMar>
              <w:top w:w="113" w:type="dxa"/>
              <w:bottom w:w="113" w:type="dxa"/>
            </w:tcMar>
          </w:tcPr>
          <w:p w14:paraId="357619C9" w14:textId="3E17E030" w:rsidR="00F931F8" w:rsidRPr="00F931F8" w:rsidRDefault="00F931F8" w:rsidP="00085DCB">
            <w:pPr>
              <w:jc w:val="right"/>
              <w:rPr>
                <w:rFonts w:ascii="Garamond" w:hAnsi="Garamond"/>
                <w:sz w:val="22"/>
                <w:szCs w:val="22"/>
              </w:rPr>
            </w:pPr>
            <w:r w:rsidRPr="00F931F8">
              <w:rPr>
                <w:rFonts w:ascii="Garamond" w:hAnsi="Garamond"/>
                <w:sz w:val="22"/>
                <w:szCs w:val="22"/>
              </w:rPr>
              <w:t>30</w:t>
            </w:r>
          </w:p>
        </w:tc>
        <w:tc>
          <w:tcPr>
            <w:tcW w:w="737" w:type="dxa"/>
            <w:tcMar>
              <w:top w:w="113" w:type="dxa"/>
              <w:bottom w:w="113" w:type="dxa"/>
            </w:tcMar>
          </w:tcPr>
          <w:p w14:paraId="0EC7FB94" w14:textId="77777777" w:rsidR="00F931F8" w:rsidRPr="00F931F8" w:rsidRDefault="00F931F8">
            <w:pPr>
              <w:rPr>
                <w:rFonts w:ascii="Garamond" w:hAnsi="Garamond"/>
                <w:sz w:val="22"/>
                <w:szCs w:val="22"/>
              </w:rPr>
            </w:pPr>
          </w:p>
        </w:tc>
        <w:tc>
          <w:tcPr>
            <w:tcW w:w="737" w:type="dxa"/>
            <w:tcMar>
              <w:top w:w="113" w:type="dxa"/>
              <w:bottom w:w="113" w:type="dxa"/>
            </w:tcMar>
          </w:tcPr>
          <w:p w14:paraId="290B2227" w14:textId="77777777" w:rsidR="00F931F8" w:rsidRPr="00F931F8" w:rsidRDefault="00F931F8">
            <w:pPr>
              <w:rPr>
                <w:rFonts w:ascii="Garamond" w:hAnsi="Garamond"/>
                <w:sz w:val="22"/>
                <w:szCs w:val="22"/>
              </w:rPr>
            </w:pPr>
          </w:p>
        </w:tc>
        <w:tc>
          <w:tcPr>
            <w:tcW w:w="5387" w:type="dxa"/>
            <w:tcMar>
              <w:top w:w="113" w:type="dxa"/>
              <w:bottom w:w="113" w:type="dxa"/>
            </w:tcMar>
          </w:tcPr>
          <w:p w14:paraId="2B29ED4A" w14:textId="77777777" w:rsidR="00F931F8" w:rsidRPr="00F931F8" w:rsidRDefault="00F931F8">
            <w:pPr>
              <w:rPr>
                <w:rFonts w:ascii="Garamond" w:hAnsi="Garamond"/>
                <w:sz w:val="22"/>
                <w:szCs w:val="22"/>
              </w:rPr>
            </w:pPr>
          </w:p>
        </w:tc>
      </w:tr>
      <w:tr w:rsidR="00F931F8" w14:paraId="0CA59B02" w14:textId="77777777" w:rsidTr="00F931F8">
        <w:tc>
          <w:tcPr>
            <w:tcW w:w="473" w:type="dxa"/>
            <w:shd w:val="clear" w:color="auto" w:fill="auto"/>
            <w:tcMar>
              <w:top w:w="113" w:type="dxa"/>
              <w:bottom w:w="113" w:type="dxa"/>
            </w:tcMar>
          </w:tcPr>
          <w:p w14:paraId="276DDD46" w14:textId="4F87BF8E" w:rsidR="00F931F8" w:rsidRPr="00F931F8" w:rsidRDefault="00F931F8" w:rsidP="00085DCB">
            <w:pPr>
              <w:jc w:val="right"/>
              <w:rPr>
                <w:rFonts w:ascii="Garamond" w:hAnsi="Garamond"/>
                <w:sz w:val="22"/>
                <w:szCs w:val="22"/>
              </w:rPr>
            </w:pPr>
            <w:r w:rsidRPr="00F931F8">
              <w:rPr>
                <w:rFonts w:ascii="Garamond" w:hAnsi="Garamond"/>
                <w:sz w:val="22"/>
                <w:szCs w:val="22"/>
              </w:rPr>
              <w:t>11</w:t>
            </w:r>
          </w:p>
        </w:tc>
        <w:tc>
          <w:tcPr>
            <w:tcW w:w="737" w:type="dxa"/>
            <w:shd w:val="clear" w:color="auto" w:fill="auto"/>
            <w:tcMar>
              <w:top w:w="113" w:type="dxa"/>
              <w:bottom w:w="113" w:type="dxa"/>
            </w:tcMar>
          </w:tcPr>
          <w:p w14:paraId="3CCE9482"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24140B"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F21DB8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0EF118D" w14:textId="77777777" w:rsidR="00F931F8" w:rsidRPr="00F931F8" w:rsidRDefault="00F931F8">
            <w:pPr>
              <w:rPr>
                <w:rFonts w:ascii="Garamond" w:hAnsi="Garamond"/>
                <w:sz w:val="22"/>
                <w:szCs w:val="22"/>
              </w:rPr>
            </w:pPr>
          </w:p>
        </w:tc>
        <w:tc>
          <w:tcPr>
            <w:tcW w:w="473" w:type="dxa"/>
            <w:tcMar>
              <w:top w:w="113" w:type="dxa"/>
              <w:bottom w:w="113" w:type="dxa"/>
            </w:tcMar>
          </w:tcPr>
          <w:p w14:paraId="6E81037F" w14:textId="350065E2" w:rsidR="00F931F8" w:rsidRPr="00F931F8" w:rsidRDefault="00F931F8" w:rsidP="00085DCB">
            <w:pPr>
              <w:jc w:val="right"/>
              <w:rPr>
                <w:rFonts w:ascii="Garamond" w:hAnsi="Garamond"/>
                <w:sz w:val="22"/>
                <w:szCs w:val="22"/>
              </w:rPr>
            </w:pPr>
            <w:r w:rsidRPr="00F931F8">
              <w:rPr>
                <w:rFonts w:ascii="Garamond" w:hAnsi="Garamond"/>
                <w:sz w:val="22"/>
                <w:szCs w:val="22"/>
              </w:rPr>
              <w:t>31</w:t>
            </w:r>
          </w:p>
        </w:tc>
        <w:tc>
          <w:tcPr>
            <w:tcW w:w="737" w:type="dxa"/>
            <w:tcMar>
              <w:top w:w="113" w:type="dxa"/>
              <w:bottom w:w="113" w:type="dxa"/>
            </w:tcMar>
          </w:tcPr>
          <w:p w14:paraId="666FFE98" w14:textId="77777777" w:rsidR="00F931F8" w:rsidRPr="00F931F8" w:rsidRDefault="00F931F8">
            <w:pPr>
              <w:rPr>
                <w:rFonts w:ascii="Garamond" w:hAnsi="Garamond"/>
                <w:sz w:val="22"/>
                <w:szCs w:val="22"/>
              </w:rPr>
            </w:pPr>
          </w:p>
        </w:tc>
        <w:tc>
          <w:tcPr>
            <w:tcW w:w="737" w:type="dxa"/>
            <w:tcMar>
              <w:top w:w="113" w:type="dxa"/>
              <w:bottom w:w="113" w:type="dxa"/>
            </w:tcMar>
          </w:tcPr>
          <w:p w14:paraId="71870254" w14:textId="77777777" w:rsidR="00F931F8" w:rsidRPr="00F931F8" w:rsidRDefault="00F931F8">
            <w:pPr>
              <w:rPr>
                <w:rFonts w:ascii="Garamond" w:hAnsi="Garamond"/>
                <w:sz w:val="22"/>
                <w:szCs w:val="22"/>
              </w:rPr>
            </w:pPr>
          </w:p>
        </w:tc>
        <w:tc>
          <w:tcPr>
            <w:tcW w:w="5387" w:type="dxa"/>
            <w:tcMar>
              <w:top w:w="113" w:type="dxa"/>
              <w:bottom w:w="113" w:type="dxa"/>
            </w:tcMar>
          </w:tcPr>
          <w:p w14:paraId="63714D0B" w14:textId="77777777" w:rsidR="00F931F8" w:rsidRPr="00F931F8" w:rsidRDefault="00F931F8">
            <w:pPr>
              <w:rPr>
                <w:rFonts w:ascii="Garamond" w:hAnsi="Garamond"/>
                <w:sz w:val="22"/>
                <w:szCs w:val="22"/>
              </w:rPr>
            </w:pPr>
          </w:p>
        </w:tc>
      </w:tr>
      <w:tr w:rsidR="00F931F8" w14:paraId="37FD3626" w14:textId="77777777" w:rsidTr="00F931F8">
        <w:tc>
          <w:tcPr>
            <w:tcW w:w="473" w:type="dxa"/>
            <w:shd w:val="clear" w:color="auto" w:fill="auto"/>
            <w:tcMar>
              <w:top w:w="113" w:type="dxa"/>
              <w:bottom w:w="113" w:type="dxa"/>
            </w:tcMar>
          </w:tcPr>
          <w:p w14:paraId="48384071" w14:textId="25CC84BA" w:rsidR="00F931F8" w:rsidRPr="00F931F8" w:rsidRDefault="00F931F8" w:rsidP="00085DCB">
            <w:pPr>
              <w:jc w:val="right"/>
              <w:rPr>
                <w:rFonts w:ascii="Garamond" w:hAnsi="Garamond"/>
                <w:sz w:val="22"/>
                <w:szCs w:val="22"/>
              </w:rPr>
            </w:pPr>
            <w:r w:rsidRPr="00F931F8">
              <w:rPr>
                <w:rFonts w:ascii="Garamond" w:hAnsi="Garamond"/>
                <w:sz w:val="22"/>
                <w:szCs w:val="22"/>
              </w:rPr>
              <w:t>12</w:t>
            </w:r>
          </w:p>
        </w:tc>
        <w:tc>
          <w:tcPr>
            <w:tcW w:w="737" w:type="dxa"/>
            <w:shd w:val="clear" w:color="auto" w:fill="auto"/>
            <w:tcMar>
              <w:top w:w="113" w:type="dxa"/>
              <w:bottom w:w="113" w:type="dxa"/>
            </w:tcMar>
          </w:tcPr>
          <w:p w14:paraId="310D090A"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20A43D"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B49AFA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4E52876" w14:textId="77777777" w:rsidR="00F931F8" w:rsidRPr="00F931F8" w:rsidRDefault="00F931F8">
            <w:pPr>
              <w:rPr>
                <w:rFonts w:ascii="Garamond" w:hAnsi="Garamond"/>
                <w:sz w:val="22"/>
                <w:szCs w:val="22"/>
              </w:rPr>
            </w:pPr>
          </w:p>
        </w:tc>
        <w:tc>
          <w:tcPr>
            <w:tcW w:w="473" w:type="dxa"/>
            <w:tcMar>
              <w:top w:w="113" w:type="dxa"/>
              <w:bottom w:w="113" w:type="dxa"/>
            </w:tcMar>
          </w:tcPr>
          <w:p w14:paraId="664DFBB9" w14:textId="6B515DC6" w:rsidR="00F931F8" w:rsidRPr="00F931F8" w:rsidRDefault="00F931F8" w:rsidP="00085DCB">
            <w:pPr>
              <w:jc w:val="right"/>
              <w:rPr>
                <w:rFonts w:ascii="Garamond" w:hAnsi="Garamond"/>
                <w:sz w:val="22"/>
                <w:szCs w:val="22"/>
              </w:rPr>
            </w:pPr>
            <w:r w:rsidRPr="00F931F8">
              <w:rPr>
                <w:rFonts w:ascii="Garamond" w:hAnsi="Garamond"/>
                <w:sz w:val="22"/>
                <w:szCs w:val="22"/>
              </w:rPr>
              <w:t>32</w:t>
            </w:r>
          </w:p>
        </w:tc>
        <w:tc>
          <w:tcPr>
            <w:tcW w:w="737" w:type="dxa"/>
            <w:tcMar>
              <w:top w:w="113" w:type="dxa"/>
              <w:bottom w:w="113" w:type="dxa"/>
            </w:tcMar>
          </w:tcPr>
          <w:p w14:paraId="58BEE5A3" w14:textId="77777777" w:rsidR="00F931F8" w:rsidRPr="00F931F8" w:rsidRDefault="00F931F8">
            <w:pPr>
              <w:rPr>
                <w:rFonts w:ascii="Garamond" w:hAnsi="Garamond"/>
                <w:sz w:val="22"/>
                <w:szCs w:val="22"/>
              </w:rPr>
            </w:pPr>
          </w:p>
        </w:tc>
        <w:tc>
          <w:tcPr>
            <w:tcW w:w="737" w:type="dxa"/>
            <w:tcMar>
              <w:top w:w="113" w:type="dxa"/>
              <w:bottom w:w="113" w:type="dxa"/>
            </w:tcMar>
          </w:tcPr>
          <w:p w14:paraId="2E7C7A9A" w14:textId="77777777" w:rsidR="00F931F8" w:rsidRPr="00F931F8" w:rsidRDefault="00F931F8">
            <w:pPr>
              <w:rPr>
                <w:rFonts w:ascii="Garamond" w:hAnsi="Garamond"/>
                <w:sz w:val="22"/>
                <w:szCs w:val="22"/>
              </w:rPr>
            </w:pPr>
          </w:p>
        </w:tc>
        <w:tc>
          <w:tcPr>
            <w:tcW w:w="5387" w:type="dxa"/>
            <w:tcMar>
              <w:top w:w="113" w:type="dxa"/>
              <w:bottom w:w="113" w:type="dxa"/>
            </w:tcMar>
          </w:tcPr>
          <w:p w14:paraId="78783E5C" w14:textId="77777777" w:rsidR="00F931F8" w:rsidRPr="00F931F8" w:rsidRDefault="00F931F8">
            <w:pPr>
              <w:rPr>
                <w:rFonts w:ascii="Garamond" w:hAnsi="Garamond"/>
                <w:sz w:val="22"/>
                <w:szCs w:val="22"/>
              </w:rPr>
            </w:pPr>
          </w:p>
        </w:tc>
      </w:tr>
      <w:tr w:rsidR="00F931F8" w14:paraId="73A9B021" w14:textId="77777777" w:rsidTr="00F931F8">
        <w:tc>
          <w:tcPr>
            <w:tcW w:w="473" w:type="dxa"/>
            <w:shd w:val="clear" w:color="auto" w:fill="auto"/>
            <w:tcMar>
              <w:top w:w="113" w:type="dxa"/>
              <w:bottom w:w="113" w:type="dxa"/>
            </w:tcMar>
          </w:tcPr>
          <w:p w14:paraId="08132AD9" w14:textId="320C9AC1" w:rsidR="00F931F8" w:rsidRPr="00F931F8" w:rsidRDefault="00F931F8" w:rsidP="00085DCB">
            <w:pPr>
              <w:jc w:val="right"/>
              <w:rPr>
                <w:rFonts w:ascii="Garamond" w:hAnsi="Garamond"/>
                <w:sz w:val="22"/>
                <w:szCs w:val="22"/>
              </w:rPr>
            </w:pPr>
            <w:r w:rsidRPr="00F931F8">
              <w:rPr>
                <w:rFonts w:ascii="Garamond" w:hAnsi="Garamond"/>
                <w:sz w:val="22"/>
                <w:szCs w:val="22"/>
              </w:rPr>
              <w:t>13</w:t>
            </w:r>
          </w:p>
        </w:tc>
        <w:tc>
          <w:tcPr>
            <w:tcW w:w="737" w:type="dxa"/>
            <w:shd w:val="clear" w:color="auto" w:fill="auto"/>
            <w:tcMar>
              <w:top w:w="113" w:type="dxa"/>
              <w:bottom w:w="113" w:type="dxa"/>
            </w:tcMar>
          </w:tcPr>
          <w:p w14:paraId="625F6E8B"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220AEAE"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AD9F711"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6E8274F" w14:textId="77777777" w:rsidR="00F931F8" w:rsidRPr="00F931F8" w:rsidRDefault="00F931F8">
            <w:pPr>
              <w:rPr>
                <w:rFonts w:ascii="Garamond" w:hAnsi="Garamond"/>
                <w:sz w:val="22"/>
                <w:szCs w:val="22"/>
              </w:rPr>
            </w:pPr>
          </w:p>
        </w:tc>
        <w:tc>
          <w:tcPr>
            <w:tcW w:w="473" w:type="dxa"/>
            <w:tcMar>
              <w:top w:w="113" w:type="dxa"/>
              <w:bottom w:w="113" w:type="dxa"/>
            </w:tcMar>
          </w:tcPr>
          <w:p w14:paraId="2338F444" w14:textId="2B876A7E" w:rsidR="00F931F8" w:rsidRPr="00F931F8" w:rsidRDefault="00F931F8" w:rsidP="00085DCB">
            <w:pPr>
              <w:jc w:val="right"/>
              <w:rPr>
                <w:rFonts w:ascii="Garamond" w:hAnsi="Garamond"/>
                <w:sz w:val="22"/>
                <w:szCs w:val="22"/>
              </w:rPr>
            </w:pPr>
            <w:r w:rsidRPr="00F931F8">
              <w:rPr>
                <w:rFonts w:ascii="Garamond" w:hAnsi="Garamond"/>
                <w:sz w:val="22"/>
                <w:szCs w:val="22"/>
              </w:rPr>
              <w:t>33</w:t>
            </w:r>
          </w:p>
        </w:tc>
        <w:tc>
          <w:tcPr>
            <w:tcW w:w="737" w:type="dxa"/>
            <w:tcMar>
              <w:top w:w="113" w:type="dxa"/>
              <w:bottom w:w="113" w:type="dxa"/>
            </w:tcMar>
          </w:tcPr>
          <w:p w14:paraId="5AFFA420" w14:textId="77777777" w:rsidR="00F931F8" w:rsidRPr="00F931F8" w:rsidRDefault="00F931F8">
            <w:pPr>
              <w:rPr>
                <w:rFonts w:ascii="Garamond" w:hAnsi="Garamond"/>
                <w:sz w:val="22"/>
                <w:szCs w:val="22"/>
              </w:rPr>
            </w:pPr>
          </w:p>
        </w:tc>
        <w:tc>
          <w:tcPr>
            <w:tcW w:w="737" w:type="dxa"/>
            <w:tcMar>
              <w:top w:w="113" w:type="dxa"/>
              <w:bottom w:w="113" w:type="dxa"/>
            </w:tcMar>
          </w:tcPr>
          <w:p w14:paraId="1C484E26" w14:textId="77777777" w:rsidR="00F931F8" w:rsidRPr="00F931F8" w:rsidRDefault="00F931F8">
            <w:pPr>
              <w:rPr>
                <w:rFonts w:ascii="Garamond" w:hAnsi="Garamond"/>
                <w:sz w:val="22"/>
                <w:szCs w:val="22"/>
              </w:rPr>
            </w:pPr>
          </w:p>
        </w:tc>
        <w:tc>
          <w:tcPr>
            <w:tcW w:w="5387" w:type="dxa"/>
            <w:tcMar>
              <w:top w:w="113" w:type="dxa"/>
              <w:bottom w:w="113" w:type="dxa"/>
            </w:tcMar>
          </w:tcPr>
          <w:p w14:paraId="1CEAB836" w14:textId="77777777" w:rsidR="00F931F8" w:rsidRPr="00F931F8" w:rsidRDefault="00F931F8">
            <w:pPr>
              <w:rPr>
                <w:rFonts w:ascii="Garamond" w:hAnsi="Garamond"/>
                <w:sz w:val="22"/>
                <w:szCs w:val="22"/>
              </w:rPr>
            </w:pPr>
          </w:p>
        </w:tc>
      </w:tr>
      <w:tr w:rsidR="00F931F8" w14:paraId="7998A5CB" w14:textId="77777777" w:rsidTr="00F931F8">
        <w:tc>
          <w:tcPr>
            <w:tcW w:w="473" w:type="dxa"/>
            <w:shd w:val="clear" w:color="auto" w:fill="auto"/>
            <w:tcMar>
              <w:top w:w="113" w:type="dxa"/>
              <w:bottom w:w="113" w:type="dxa"/>
            </w:tcMar>
          </w:tcPr>
          <w:p w14:paraId="4FD6CAE3" w14:textId="2899A705" w:rsidR="00F931F8" w:rsidRPr="00F931F8" w:rsidRDefault="00F931F8" w:rsidP="00085DCB">
            <w:pPr>
              <w:jc w:val="right"/>
              <w:rPr>
                <w:rFonts w:ascii="Garamond" w:hAnsi="Garamond"/>
                <w:sz w:val="22"/>
                <w:szCs w:val="22"/>
              </w:rPr>
            </w:pPr>
            <w:r w:rsidRPr="00F931F8">
              <w:rPr>
                <w:rFonts w:ascii="Garamond" w:hAnsi="Garamond"/>
                <w:sz w:val="22"/>
                <w:szCs w:val="22"/>
              </w:rPr>
              <w:t>14</w:t>
            </w:r>
          </w:p>
        </w:tc>
        <w:tc>
          <w:tcPr>
            <w:tcW w:w="737" w:type="dxa"/>
            <w:shd w:val="clear" w:color="auto" w:fill="auto"/>
            <w:tcMar>
              <w:top w:w="113" w:type="dxa"/>
              <w:bottom w:w="113" w:type="dxa"/>
            </w:tcMar>
          </w:tcPr>
          <w:p w14:paraId="7E324BB1"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A8EAE59"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EC37FA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D04CBB0" w14:textId="77777777" w:rsidR="00F931F8" w:rsidRPr="00F931F8" w:rsidRDefault="00F931F8">
            <w:pPr>
              <w:rPr>
                <w:rFonts w:ascii="Garamond" w:hAnsi="Garamond"/>
                <w:sz w:val="22"/>
                <w:szCs w:val="22"/>
              </w:rPr>
            </w:pPr>
          </w:p>
        </w:tc>
        <w:tc>
          <w:tcPr>
            <w:tcW w:w="473" w:type="dxa"/>
            <w:tcMar>
              <w:top w:w="113" w:type="dxa"/>
              <w:bottom w:w="113" w:type="dxa"/>
            </w:tcMar>
          </w:tcPr>
          <w:p w14:paraId="2C06E466" w14:textId="589E72CD" w:rsidR="00F931F8" w:rsidRPr="00F931F8" w:rsidRDefault="00F931F8" w:rsidP="00085DCB">
            <w:pPr>
              <w:jc w:val="right"/>
              <w:rPr>
                <w:rFonts w:ascii="Garamond" w:hAnsi="Garamond"/>
                <w:sz w:val="22"/>
                <w:szCs w:val="22"/>
              </w:rPr>
            </w:pPr>
            <w:r w:rsidRPr="00F931F8">
              <w:rPr>
                <w:rFonts w:ascii="Garamond" w:hAnsi="Garamond"/>
                <w:sz w:val="22"/>
                <w:szCs w:val="22"/>
              </w:rPr>
              <w:t>34</w:t>
            </w:r>
          </w:p>
        </w:tc>
        <w:tc>
          <w:tcPr>
            <w:tcW w:w="737" w:type="dxa"/>
            <w:tcMar>
              <w:top w:w="113" w:type="dxa"/>
              <w:bottom w:w="113" w:type="dxa"/>
            </w:tcMar>
          </w:tcPr>
          <w:p w14:paraId="1F74DF25" w14:textId="77777777" w:rsidR="00F931F8" w:rsidRPr="00F931F8" w:rsidRDefault="00F931F8">
            <w:pPr>
              <w:rPr>
                <w:rFonts w:ascii="Garamond" w:hAnsi="Garamond"/>
                <w:sz w:val="22"/>
                <w:szCs w:val="22"/>
              </w:rPr>
            </w:pPr>
          </w:p>
        </w:tc>
        <w:tc>
          <w:tcPr>
            <w:tcW w:w="737" w:type="dxa"/>
            <w:tcMar>
              <w:top w:w="113" w:type="dxa"/>
              <w:bottom w:w="113" w:type="dxa"/>
            </w:tcMar>
          </w:tcPr>
          <w:p w14:paraId="61A149DC" w14:textId="77777777" w:rsidR="00F931F8" w:rsidRPr="00F931F8" w:rsidRDefault="00F931F8">
            <w:pPr>
              <w:rPr>
                <w:rFonts w:ascii="Garamond" w:hAnsi="Garamond"/>
                <w:sz w:val="22"/>
                <w:szCs w:val="22"/>
              </w:rPr>
            </w:pPr>
          </w:p>
        </w:tc>
        <w:tc>
          <w:tcPr>
            <w:tcW w:w="5387" w:type="dxa"/>
            <w:tcMar>
              <w:top w:w="113" w:type="dxa"/>
              <w:bottom w:w="113" w:type="dxa"/>
            </w:tcMar>
          </w:tcPr>
          <w:p w14:paraId="039B5857" w14:textId="77777777" w:rsidR="00F931F8" w:rsidRPr="00F931F8" w:rsidRDefault="00F931F8">
            <w:pPr>
              <w:rPr>
                <w:rFonts w:ascii="Garamond" w:hAnsi="Garamond"/>
                <w:sz w:val="22"/>
                <w:szCs w:val="22"/>
              </w:rPr>
            </w:pPr>
          </w:p>
        </w:tc>
      </w:tr>
      <w:tr w:rsidR="00F931F8" w14:paraId="5CB37E4C" w14:textId="77777777" w:rsidTr="00F931F8">
        <w:tc>
          <w:tcPr>
            <w:tcW w:w="473" w:type="dxa"/>
            <w:shd w:val="clear" w:color="auto" w:fill="auto"/>
            <w:tcMar>
              <w:top w:w="113" w:type="dxa"/>
              <w:bottom w:w="113" w:type="dxa"/>
            </w:tcMar>
          </w:tcPr>
          <w:p w14:paraId="794EA4E6" w14:textId="29A93A8B" w:rsidR="00F931F8" w:rsidRPr="00F931F8" w:rsidRDefault="00F931F8" w:rsidP="00085DCB">
            <w:pPr>
              <w:jc w:val="right"/>
              <w:rPr>
                <w:rFonts w:ascii="Garamond" w:hAnsi="Garamond"/>
                <w:sz w:val="22"/>
                <w:szCs w:val="22"/>
              </w:rPr>
            </w:pPr>
            <w:r w:rsidRPr="00F931F8">
              <w:rPr>
                <w:rFonts w:ascii="Garamond" w:hAnsi="Garamond"/>
                <w:sz w:val="22"/>
                <w:szCs w:val="22"/>
              </w:rPr>
              <w:t>15</w:t>
            </w:r>
          </w:p>
        </w:tc>
        <w:tc>
          <w:tcPr>
            <w:tcW w:w="737" w:type="dxa"/>
            <w:shd w:val="clear" w:color="auto" w:fill="auto"/>
            <w:tcMar>
              <w:top w:w="113" w:type="dxa"/>
              <w:bottom w:w="113" w:type="dxa"/>
            </w:tcMar>
          </w:tcPr>
          <w:p w14:paraId="3DCD50A2" w14:textId="58E2366C"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89B217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260423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1D97D0C" w14:textId="77777777" w:rsidR="00F931F8" w:rsidRPr="00F931F8" w:rsidRDefault="00F931F8">
            <w:pPr>
              <w:rPr>
                <w:rFonts w:ascii="Garamond" w:hAnsi="Garamond"/>
                <w:sz w:val="22"/>
                <w:szCs w:val="22"/>
              </w:rPr>
            </w:pPr>
          </w:p>
        </w:tc>
        <w:tc>
          <w:tcPr>
            <w:tcW w:w="473" w:type="dxa"/>
            <w:tcMar>
              <w:top w:w="113" w:type="dxa"/>
              <w:bottom w:w="113" w:type="dxa"/>
            </w:tcMar>
          </w:tcPr>
          <w:p w14:paraId="07E5F5E1" w14:textId="51A7157D" w:rsidR="00F931F8" w:rsidRPr="00F931F8" w:rsidRDefault="00F931F8" w:rsidP="00085DCB">
            <w:pPr>
              <w:jc w:val="right"/>
              <w:rPr>
                <w:rFonts w:ascii="Garamond" w:hAnsi="Garamond"/>
                <w:sz w:val="22"/>
                <w:szCs w:val="22"/>
              </w:rPr>
            </w:pPr>
            <w:r w:rsidRPr="00F931F8">
              <w:rPr>
                <w:rFonts w:ascii="Garamond" w:hAnsi="Garamond"/>
                <w:sz w:val="22"/>
                <w:szCs w:val="22"/>
              </w:rPr>
              <w:t>35</w:t>
            </w:r>
          </w:p>
        </w:tc>
        <w:tc>
          <w:tcPr>
            <w:tcW w:w="737" w:type="dxa"/>
            <w:tcMar>
              <w:top w:w="113" w:type="dxa"/>
              <w:bottom w:w="113" w:type="dxa"/>
            </w:tcMar>
          </w:tcPr>
          <w:p w14:paraId="71889E7D" w14:textId="1064D903" w:rsidR="00F931F8" w:rsidRPr="00F931F8" w:rsidRDefault="00F931F8">
            <w:pPr>
              <w:rPr>
                <w:rFonts w:ascii="Garamond" w:hAnsi="Garamond"/>
                <w:sz w:val="22"/>
                <w:szCs w:val="22"/>
              </w:rPr>
            </w:pPr>
          </w:p>
        </w:tc>
        <w:tc>
          <w:tcPr>
            <w:tcW w:w="737" w:type="dxa"/>
            <w:tcMar>
              <w:top w:w="113" w:type="dxa"/>
              <w:bottom w:w="113" w:type="dxa"/>
            </w:tcMar>
          </w:tcPr>
          <w:p w14:paraId="3F2A8DDF" w14:textId="0C9CAC3F" w:rsidR="00F931F8" w:rsidRPr="00F931F8" w:rsidRDefault="00F931F8">
            <w:pPr>
              <w:rPr>
                <w:rFonts w:ascii="Garamond" w:hAnsi="Garamond"/>
                <w:sz w:val="22"/>
                <w:szCs w:val="22"/>
              </w:rPr>
            </w:pPr>
          </w:p>
        </w:tc>
        <w:tc>
          <w:tcPr>
            <w:tcW w:w="5387" w:type="dxa"/>
            <w:tcMar>
              <w:top w:w="113" w:type="dxa"/>
              <w:bottom w:w="113" w:type="dxa"/>
            </w:tcMar>
          </w:tcPr>
          <w:p w14:paraId="0F9EDDE6" w14:textId="66114254" w:rsidR="00F931F8" w:rsidRPr="00F931F8" w:rsidRDefault="00F931F8">
            <w:pPr>
              <w:rPr>
                <w:rFonts w:ascii="Garamond" w:hAnsi="Garamond"/>
                <w:sz w:val="22"/>
                <w:szCs w:val="22"/>
              </w:rPr>
            </w:pPr>
          </w:p>
        </w:tc>
      </w:tr>
      <w:tr w:rsidR="00F931F8" w14:paraId="63D13EAA" w14:textId="77777777" w:rsidTr="00F931F8">
        <w:tc>
          <w:tcPr>
            <w:tcW w:w="473" w:type="dxa"/>
            <w:shd w:val="clear" w:color="auto" w:fill="auto"/>
            <w:tcMar>
              <w:top w:w="113" w:type="dxa"/>
              <w:bottom w:w="113" w:type="dxa"/>
            </w:tcMar>
          </w:tcPr>
          <w:p w14:paraId="2E21C30A" w14:textId="5C37A429" w:rsidR="00F931F8" w:rsidRPr="00F931F8" w:rsidRDefault="00F931F8" w:rsidP="00085DCB">
            <w:pPr>
              <w:jc w:val="right"/>
              <w:rPr>
                <w:rFonts w:ascii="Garamond" w:hAnsi="Garamond"/>
                <w:sz w:val="22"/>
                <w:szCs w:val="22"/>
              </w:rPr>
            </w:pPr>
            <w:r w:rsidRPr="00F931F8">
              <w:rPr>
                <w:rFonts w:ascii="Garamond" w:hAnsi="Garamond"/>
                <w:sz w:val="22"/>
                <w:szCs w:val="22"/>
              </w:rPr>
              <w:t>16</w:t>
            </w:r>
          </w:p>
        </w:tc>
        <w:tc>
          <w:tcPr>
            <w:tcW w:w="737" w:type="dxa"/>
            <w:shd w:val="clear" w:color="auto" w:fill="auto"/>
            <w:tcMar>
              <w:top w:w="113" w:type="dxa"/>
              <w:bottom w:w="113" w:type="dxa"/>
            </w:tcMar>
          </w:tcPr>
          <w:p w14:paraId="6D010DDC" w14:textId="5918F95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7DB279"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D34A80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81F90E7" w14:textId="77777777" w:rsidR="00F931F8" w:rsidRPr="00F931F8" w:rsidRDefault="00F931F8">
            <w:pPr>
              <w:rPr>
                <w:rFonts w:ascii="Garamond" w:hAnsi="Garamond"/>
                <w:sz w:val="22"/>
                <w:szCs w:val="22"/>
              </w:rPr>
            </w:pPr>
          </w:p>
        </w:tc>
        <w:tc>
          <w:tcPr>
            <w:tcW w:w="473" w:type="dxa"/>
            <w:tcMar>
              <w:top w:w="113" w:type="dxa"/>
              <w:bottom w:w="113" w:type="dxa"/>
            </w:tcMar>
          </w:tcPr>
          <w:p w14:paraId="20DB2755" w14:textId="6AD61BB4" w:rsidR="00F931F8" w:rsidRPr="00F931F8" w:rsidRDefault="00F931F8" w:rsidP="00085DCB">
            <w:pPr>
              <w:jc w:val="right"/>
              <w:rPr>
                <w:rFonts w:ascii="Garamond" w:hAnsi="Garamond"/>
                <w:sz w:val="22"/>
                <w:szCs w:val="22"/>
              </w:rPr>
            </w:pPr>
            <w:r w:rsidRPr="00F931F8">
              <w:rPr>
                <w:rFonts w:ascii="Garamond" w:hAnsi="Garamond"/>
                <w:sz w:val="22"/>
                <w:szCs w:val="22"/>
              </w:rPr>
              <w:t>36</w:t>
            </w:r>
          </w:p>
        </w:tc>
        <w:tc>
          <w:tcPr>
            <w:tcW w:w="737" w:type="dxa"/>
            <w:tcMar>
              <w:top w:w="113" w:type="dxa"/>
              <w:bottom w:w="113" w:type="dxa"/>
            </w:tcMar>
          </w:tcPr>
          <w:p w14:paraId="0A01C7B5" w14:textId="1C165C2F" w:rsidR="00F931F8" w:rsidRPr="00F931F8" w:rsidRDefault="00F931F8">
            <w:pPr>
              <w:rPr>
                <w:rFonts w:ascii="Garamond" w:hAnsi="Garamond"/>
                <w:sz w:val="22"/>
                <w:szCs w:val="22"/>
              </w:rPr>
            </w:pPr>
          </w:p>
        </w:tc>
        <w:tc>
          <w:tcPr>
            <w:tcW w:w="737" w:type="dxa"/>
            <w:tcMar>
              <w:top w:w="113" w:type="dxa"/>
              <w:bottom w:w="113" w:type="dxa"/>
            </w:tcMar>
          </w:tcPr>
          <w:p w14:paraId="0DEC4D80" w14:textId="213504B1" w:rsidR="00F931F8" w:rsidRPr="00F931F8" w:rsidRDefault="00F931F8">
            <w:pPr>
              <w:rPr>
                <w:rFonts w:ascii="Garamond" w:hAnsi="Garamond"/>
                <w:sz w:val="22"/>
                <w:szCs w:val="22"/>
              </w:rPr>
            </w:pPr>
          </w:p>
        </w:tc>
        <w:tc>
          <w:tcPr>
            <w:tcW w:w="5387" w:type="dxa"/>
            <w:tcMar>
              <w:top w:w="113" w:type="dxa"/>
              <w:bottom w:w="113" w:type="dxa"/>
            </w:tcMar>
          </w:tcPr>
          <w:p w14:paraId="7E06BEC3" w14:textId="5E91796E" w:rsidR="00F931F8" w:rsidRPr="00F931F8" w:rsidRDefault="00F931F8">
            <w:pPr>
              <w:rPr>
                <w:rFonts w:ascii="Garamond" w:hAnsi="Garamond"/>
                <w:sz w:val="22"/>
                <w:szCs w:val="22"/>
              </w:rPr>
            </w:pPr>
          </w:p>
        </w:tc>
      </w:tr>
      <w:tr w:rsidR="00F931F8" w14:paraId="232F85C5" w14:textId="77777777" w:rsidTr="00F931F8">
        <w:tc>
          <w:tcPr>
            <w:tcW w:w="473" w:type="dxa"/>
            <w:shd w:val="clear" w:color="auto" w:fill="auto"/>
            <w:tcMar>
              <w:top w:w="113" w:type="dxa"/>
              <w:bottom w:w="113" w:type="dxa"/>
            </w:tcMar>
          </w:tcPr>
          <w:p w14:paraId="30B15E67" w14:textId="5DA1A58A" w:rsidR="00F931F8" w:rsidRPr="00F931F8" w:rsidRDefault="00F931F8" w:rsidP="00085DCB">
            <w:pPr>
              <w:jc w:val="right"/>
              <w:rPr>
                <w:rFonts w:ascii="Garamond" w:hAnsi="Garamond"/>
                <w:sz w:val="22"/>
                <w:szCs w:val="22"/>
              </w:rPr>
            </w:pPr>
            <w:r w:rsidRPr="00F931F8">
              <w:rPr>
                <w:rFonts w:ascii="Garamond" w:hAnsi="Garamond"/>
                <w:sz w:val="22"/>
                <w:szCs w:val="22"/>
              </w:rPr>
              <w:t>17</w:t>
            </w:r>
          </w:p>
        </w:tc>
        <w:tc>
          <w:tcPr>
            <w:tcW w:w="737" w:type="dxa"/>
            <w:shd w:val="clear" w:color="auto" w:fill="auto"/>
            <w:tcMar>
              <w:top w:w="113" w:type="dxa"/>
              <w:bottom w:w="113" w:type="dxa"/>
            </w:tcMar>
          </w:tcPr>
          <w:p w14:paraId="6D5DFB76" w14:textId="604420F6"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984D9C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8A451BC"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2E05EFB" w14:textId="77777777" w:rsidR="00F931F8" w:rsidRPr="00F931F8" w:rsidRDefault="00F931F8">
            <w:pPr>
              <w:rPr>
                <w:rFonts w:ascii="Garamond" w:hAnsi="Garamond"/>
                <w:sz w:val="22"/>
                <w:szCs w:val="22"/>
              </w:rPr>
            </w:pPr>
          </w:p>
        </w:tc>
        <w:tc>
          <w:tcPr>
            <w:tcW w:w="473" w:type="dxa"/>
            <w:tcMar>
              <w:top w:w="113" w:type="dxa"/>
              <w:bottom w:w="113" w:type="dxa"/>
            </w:tcMar>
          </w:tcPr>
          <w:p w14:paraId="6AB24548" w14:textId="32F1BFD4" w:rsidR="00F931F8" w:rsidRPr="00F931F8" w:rsidRDefault="00F931F8" w:rsidP="00085DCB">
            <w:pPr>
              <w:jc w:val="right"/>
              <w:rPr>
                <w:rFonts w:ascii="Garamond" w:hAnsi="Garamond"/>
                <w:sz w:val="22"/>
                <w:szCs w:val="22"/>
              </w:rPr>
            </w:pPr>
            <w:r w:rsidRPr="00F931F8">
              <w:rPr>
                <w:rFonts w:ascii="Garamond" w:hAnsi="Garamond"/>
                <w:sz w:val="22"/>
                <w:szCs w:val="22"/>
              </w:rPr>
              <w:t>37</w:t>
            </w:r>
          </w:p>
        </w:tc>
        <w:tc>
          <w:tcPr>
            <w:tcW w:w="737" w:type="dxa"/>
            <w:tcMar>
              <w:top w:w="113" w:type="dxa"/>
              <w:bottom w:w="113" w:type="dxa"/>
            </w:tcMar>
          </w:tcPr>
          <w:p w14:paraId="0416074B" w14:textId="12809A75" w:rsidR="00F931F8" w:rsidRPr="00F931F8" w:rsidRDefault="00F931F8">
            <w:pPr>
              <w:rPr>
                <w:rFonts w:ascii="Garamond" w:hAnsi="Garamond"/>
                <w:sz w:val="22"/>
                <w:szCs w:val="22"/>
              </w:rPr>
            </w:pPr>
          </w:p>
        </w:tc>
        <w:tc>
          <w:tcPr>
            <w:tcW w:w="737" w:type="dxa"/>
            <w:tcMar>
              <w:top w:w="113" w:type="dxa"/>
              <w:bottom w:w="113" w:type="dxa"/>
            </w:tcMar>
          </w:tcPr>
          <w:p w14:paraId="096E84E6" w14:textId="01571039" w:rsidR="00F931F8" w:rsidRPr="00F931F8" w:rsidRDefault="00F931F8">
            <w:pPr>
              <w:rPr>
                <w:rFonts w:ascii="Garamond" w:hAnsi="Garamond"/>
                <w:sz w:val="22"/>
                <w:szCs w:val="22"/>
              </w:rPr>
            </w:pPr>
          </w:p>
        </w:tc>
        <w:tc>
          <w:tcPr>
            <w:tcW w:w="5387" w:type="dxa"/>
            <w:tcMar>
              <w:top w:w="113" w:type="dxa"/>
              <w:bottom w:w="113" w:type="dxa"/>
            </w:tcMar>
          </w:tcPr>
          <w:p w14:paraId="14A89A2E" w14:textId="3D65E77D" w:rsidR="00F931F8" w:rsidRPr="00F931F8" w:rsidRDefault="00F931F8">
            <w:pPr>
              <w:rPr>
                <w:rFonts w:ascii="Garamond" w:hAnsi="Garamond"/>
                <w:sz w:val="22"/>
                <w:szCs w:val="22"/>
              </w:rPr>
            </w:pPr>
          </w:p>
        </w:tc>
      </w:tr>
      <w:tr w:rsidR="00F931F8" w14:paraId="6F7EDE39" w14:textId="77777777" w:rsidTr="00F931F8">
        <w:tc>
          <w:tcPr>
            <w:tcW w:w="473" w:type="dxa"/>
            <w:shd w:val="clear" w:color="auto" w:fill="auto"/>
            <w:tcMar>
              <w:top w:w="113" w:type="dxa"/>
              <w:bottom w:w="113" w:type="dxa"/>
            </w:tcMar>
          </w:tcPr>
          <w:p w14:paraId="7266DBFD" w14:textId="1D588783" w:rsidR="00F931F8" w:rsidRPr="00F931F8" w:rsidRDefault="00F931F8" w:rsidP="00085DCB">
            <w:pPr>
              <w:jc w:val="right"/>
              <w:rPr>
                <w:rFonts w:ascii="Garamond" w:hAnsi="Garamond"/>
                <w:sz w:val="22"/>
                <w:szCs w:val="22"/>
              </w:rPr>
            </w:pPr>
            <w:r w:rsidRPr="00F931F8">
              <w:rPr>
                <w:rFonts w:ascii="Garamond" w:hAnsi="Garamond"/>
                <w:sz w:val="22"/>
                <w:szCs w:val="22"/>
              </w:rPr>
              <w:t>18</w:t>
            </w:r>
          </w:p>
        </w:tc>
        <w:tc>
          <w:tcPr>
            <w:tcW w:w="737" w:type="dxa"/>
            <w:shd w:val="clear" w:color="auto" w:fill="auto"/>
            <w:tcMar>
              <w:top w:w="113" w:type="dxa"/>
              <w:bottom w:w="113" w:type="dxa"/>
            </w:tcMar>
          </w:tcPr>
          <w:p w14:paraId="712B8CBD" w14:textId="1F7F518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EC31503"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D09F2B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1B18CDB" w14:textId="77777777" w:rsidR="00F931F8" w:rsidRPr="00F931F8" w:rsidRDefault="00F931F8">
            <w:pPr>
              <w:rPr>
                <w:rFonts w:ascii="Garamond" w:hAnsi="Garamond"/>
                <w:sz w:val="22"/>
                <w:szCs w:val="22"/>
              </w:rPr>
            </w:pPr>
          </w:p>
        </w:tc>
        <w:tc>
          <w:tcPr>
            <w:tcW w:w="473" w:type="dxa"/>
            <w:tcMar>
              <w:top w:w="113" w:type="dxa"/>
              <w:bottom w:w="113" w:type="dxa"/>
            </w:tcMar>
          </w:tcPr>
          <w:p w14:paraId="547C99F2" w14:textId="7F58F02B" w:rsidR="00F931F8" w:rsidRPr="00F931F8" w:rsidRDefault="00F931F8" w:rsidP="00085DCB">
            <w:pPr>
              <w:jc w:val="right"/>
              <w:rPr>
                <w:rFonts w:ascii="Garamond" w:hAnsi="Garamond"/>
                <w:sz w:val="22"/>
                <w:szCs w:val="22"/>
              </w:rPr>
            </w:pPr>
            <w:r w:rsidRPr="00F931F8">
              <w:rPr>
                <w:rFonts w:ascii="Garamond" w:hAnsi="Garamond"/>
                <w:sz w:val="22"/>
                <w:szCs w:val="22"/>
              </w:rPr>
              <w:t>38</w:t>
            </w:r>
          </w:p>
        </w:tc>
        <w:tc>
          <w:tcPr>
            <w:tcW w:w="737" w:type="dxa"/>
            <w:tcMar>
              <w:top w:w="113" w:type="dxa"/>
              <w:bottom w:w="113" w:type="dxa"/>
            </w:tcMar>
          </w:tcPr>
          <w:p w14:paraId="32616055" w14:textId="5418BFA2" w:rsidR="00F931F8" w:rsidRPr="00F931F8" w:rsidRDefault="00F931F8">
            <w:pPr>
              <w:rPr>
                <w:rFonts w:ascii="Garamond" w:hAnsi="Garamond"/>
                <w:sz w:val="22"/>
                <w:szCs w:val="22"/>
              </w:rPr>
            </w:pPr>
          </w:p>
        </w:tc>
        <w:tc>
          <w:tcPr>
            <w:tcW w:w="737" w:type="dxa"/>
            <w:tcMar>
              <w:top w:w="113" w:type="dxa"/>
              <w:bottom w:w="113" w:type="dxa"/>
            </w:tcMar>
          </w:tcPr>
          <w:p w14:paraId="77142458" w14:textId="5C227EA5" w:rsidR="00F931F8" w:rsidRPr="00F931F8" w:rsidRDefault="00F931F8">
            <w:pPr>
              <w:rPr>
                <w:rFonts w:ascii="Garamond" w:hAnsi="Garamond"/>
                <w:sz w:val="22"/>
                <w:szCs w:val="22"/>
              </w:rPr>
            </w:pPr>
          </w:p>
        </w:tc>
        <w:tc>
          <w:tcPr>
            <w:tcW w:w="5387" w:type="dxa"/>
            <w:tcMar>
              <w:top w:w="113" w:type="dxa"/>
              <w:bottom w:w="113" w:type="dxa"/>
            </w:tcMar>
          </w:tcPr>
          <w:p w14:paraId="23758BBF" w14:textId="6FED20E7" w:rsidR="00F931F8" w:rsidRPr="00F931F8" w:rsidRDefault="00F931F8">
            <w:pPr>
              <w:rPr>
                <w:rFonts w:ascii="Garamond" w:hAnsi="Garamond"/>
                <w:sz w:val="22"/>
                <w:szCs w:val="22"/>
              </w:rPr>
            </w:pPr>
          </w:p>
        </w:tc>
      </w:tr>
      <w:tr w:rsidR="00F931F8" w14:paraId="0A1D81C7" w14:textId="77777777" w:rsidTr="00F931F8">
        <w:tc>
          <w:tcPr>
            <w:tcW w:w="473" w:type="dxa"/>
            <w:shd w:val="clear" w:color="auto" w:fill="auto"/>
            <w:tcMar>
              <w:top w:w="113" w:type="dxa"/>
              <w:bottom w:w="113" w:type="dxa"/>
            </w:tcMar>
          </w:tcPr>
          <w:p w14:paraId="30A39764" w14:textId="6853610A" w:rsidR="00F931F8" w:rsidRPr="00F931F8" w:rsidRDefault="00F931F8" w:rsidP="00085DCB">
            <w:pPr>
              <w:jc w:val="right"/>
              <w:rPr>
                <w:rFonts w:ascii="Garamond" w:hAnsi="Garamond"/>
                <w:sz w:val="22"/>
                <w:szCs w:val="22"/>
              </w:rPr>
            </w:pPr>
            <w:r w:rsidRPr="00F931F8">
              <w:rPr>
                <w:rFonts w:ascii="Garamond" w:hAnsi="Garamond"/>
                <w:sz w:val="22"/>
                <w:szCs w:val="22"/>
              </w:rPr>
              <w:t>19</w:t>
            </w:r>
          </w:p>
        </w:tc>
        <w:tc>
          <w:tcPr>
            <w:tcW w:w="737" w:type="dxa"/>
            <w:shd w:val="clear" w:color="auto" w:fill="auto"/>
            <w:tcMar>
              <w:top w:w="113" w:type="dxa"/>
              <w:bottom w:w="113" w:type="dxa"/>
            </w:tcMar>
          </w:tcPr>
          <w:p w14:paraId="7120279E" w14:textId="6F126B19"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99CBC6D"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CF58E5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361A8D8" w14:textId="77777777" w:rsidR="00F931F8" w:rsidRPr="00F931F8" w:rsidRDefault="00F931F8">
            <w:pPr>
              <w:rPr>
                <w:rFonts w:ascii="Garamond" w:hAnsi="Garamond"/>
                <w:sz w:val="22"/>
                <w:szCs w:val="22"/>
              </w:rPr>
            </w:pPr>
          </w:p>
        </w:tc>
        <w:tc>
          <w:tcPr>
            <w:tcW w:w="473" w:type="dxa"/>
            <w:tcMar>
              <w:top w:w="113" w:type="dxa"/>
              <w:bottom w:w="113" w:type="dxa"/>
            </w:tcMar>
          </w:tcPr>
          <w:p w14:paraId="3E917960" w14:textId="12029EC1" w:rsidR="00F931F8" w:rsidRPr="00F931F8" w:rsidRDefault="00F931F8" w:rsidP="00085DCB">
            <w:pPr>
              <w:jc w:val="right"/>
              <w:rPr>
                <w:rFonts w:ascii="Garamond" w:hAnsi="Garamond"/>
                <w:sz w:val="22"/>
                <w:szCs w:val="22"/>
              </w:rPr>
            </w:pPr>
            <w:r w:rsidRPr="00F931F8">
              <w:rPr>
                <w:rFonts w:ascii="Garamond" w:hAnsi="Garamond"/>
                <w:sz w:val="22"/>
                <w:szCs w:val="22"/>
              </w:rPr>
              <w:t>39</w:t>
            </w:r>
          </w:p>
        </w:tc>
        <w:tc>
          <w:tcPr>
            <w:tcW w:w="737" w:type="dxa"/>
            <w:tcMar>
              <w:top w:w="113" w:type="dxa"/>
              <w:bottom w:w="113" w:type="dxa"/>
            </w:tcMar>
          </w:tcPr>
          <w:p w14:paraId="51F263AE" w14:textId="4B2AA890" w:rsidR="00F931F8" w:rsidRPr="00F931F8" w:rsidRDefault="00F931F8">
            <w:pPr>
              <w:rPr>
                <w:rFonts w:ascii="Garamond" w:hAnsi="Garamond"/>
                <w:sz w:val="22"/>
                <w:szCs w:val="22"/>
              </w:rPr>
            </w:pPr>
          </w:p>
        </w:tc>
        <w:tc>
          <w:tcPr>
            <w:tcW w:w="737" w:type="dxa"/>
            <w:tcMar>
              <w:top w:w="113" w:type="dxa"/>
              <w:bottom w:w="113" w:type="dxa"/>
            </w:tcMar>
          </w:tcPr>
          <w:p w14:paraId="0C1BCBC6" w14:textId="5CB9760B" w:rsidR="00F931F8" w:rsidRPr="00F931F8" w:rsidRDefault="00F931F8">
            <w:pPr>
              <w:rPr>
                <w:rFonts w:ascii="Garamond" w:hAnsi="Garamond"/>
                <w:sz w:val="22"/>
                <w:szCs w:val="22"/>
              </w:rPr>
            </w:pPr>
          </w:p>
        </w:tc>
        <w:tc>
          <w:tcPr>
            <w:tcW w:w="5387" w:type="dxa"/>
            <w:tcMar>
              <w:top w:w="113" w:type="dxa"/>
              <w:bottom w:w="113" w:type="dxa"/>
            </w:tcMar>
          </w:tcPr>
          <w:p w14:paraId="14974422" w14:textId="5AC3297F" w:rsidR="00F931F8" w:rsidRPr="00F931F8" w:rsidRDefault="00F931F8">
            <w:pPr>
              <w:rPr>
                <w:rFonts w:ascii="Garamond" w:hAnsi="Garamond"/>
                <w:sz w:val="22"/>
                <w:szCs w:val="22"/>
              </w:rPr>
            </w:pPr>
          </w:p>
        </w:tc>
      </w:tr>
      <w:tr w:rsidR="00F931F8" w14:paraId="79D047F6" w14:textId="77777777" w:rsidTr="00F931F8">
        <w:tc>
          <w:tcPr>
            <w:tcW w:w="473" w:type="dxa"/>
            <w:shd w:val="clear" w:color="auto" w:fill="auto"/>
            <w:tcMar>
              <w:top w:w="113" w:type="dxa"/>
              <w:bottom w:w="113" w:type="dxa"/>
            </w:tcMar>
          </w:tcPr>
          <w:p w14:paraId="36538B1F" w14:textId="61BE9C2A" w:rsidR="00F931F8" w:rsidRPr="00F931F8" w:rsidRDefault="00F931F8" w:rsidP="00085DCB">
            <w:pPr>
              <w:jc w:val="right"/>
              <w:rPr>
                <w:rFonts w:ascii="Garamond" w:hAnsi="Garamond"/>
                <w:sz w:val="22"/>
                <w:szCs w:val="22"/>
              </w:rPr>
            </w:pPr>
            <w:r w:rsidRPr="00F931F8">
              <w:rPr>
                <w:rFonts w:ascii="Garamond" w:hAnsi="Garamond"/>
                <w:sz w:val="22"/>
                <w:szCs w:val="22"/>
              </w:rPr>
              <w:t>20</w:t>
            </w:r>
          </w:p>
        </w:tc>
        <w:tc>
          <w:tcPr>
            <w:tcW w:w="737" w:type="dxa"/>
            <w:shd w:val="clear" w:color="auto" w:fill="auto"/>
            <w:tcMar>
              <w:top w:w="113" w:type="dxa"/>
              <w:bottom w:w="113" w:type="dxa"/>
            </w:tcMar>
          </w:tcPr>
          <w:p w14:paraId="29087654" w14:textId="0EF3B42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B02F7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61A800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1ADD65F" w14:textId="77777777" w:rsidR="00F931F8" w:rsidRPr="00F931F8" w:rsidRDefault="00F931F8">
            <w:pPr>
              <w:rPr>
                <w:rFonts w:ascii="Garamond" w:hAnsi="Garamond"/>
                <w:sz w:val="22"/>
                <w:szCs w:val="22"/>
              </w:rPr>
            </w:pPr>
          </w:p>
        </w:tc>
        <w:tc>
          <w:tcPr>
            <w:tcW w:w="473" w:type="dxa"/>
            <w:tcMar>
              <w:top w:w="113" w:type="dxa"/>
              <w:bottom w:w="113" w:type="dxa"/>
            </w:tcMar>
          </w:tcPr>
          <w:p w14:paraId="4A31E5CB" w14:textId="099112C8" w:rsidR="00F931F8" w:rsidRPr="00F931F8" w:rsidRDefault="00F931F8" w:rsidP="00085DCB">
            <w:pPr>
              <w:jc w:val="right"/>
              <w:rPr>
                <w:rFonts w:ascii="Garamond" w:hAnsi="Garamond"/>
                <w:sz w:val="22"/>
                <w:szCs w:val="22"/>
              </w:rPr>
            </w:pPr>
            <w:r w:rsidRPr="00F931F8">
              <w:rPr>
                <w:rFonts w:ascii="Garamond" w:hAnsi="Garamond"/>
                <w:sz w:val="22"/>
                <w:szCs w:val="22"/>
              </w:rPr>
              <w:t>40</w:t>
            </w:r>
          </w:p>
        </w:tc>
        <w:tc>
          <w:tcPr>
            <w:tcW w:w="737" w:type="dxa"/>
            <w:tcMar>
              <w:top w:w="113" w:type="dxa"/>
              <w:bottom w:w="113" w:type="dxa"/>
            </w:tcMar>
          </w:tcPr>
          <w:p w14:paraId="66857B5E" w14:textId="6DEA2247" w:rsidR="00F931F8" w:rsidRPr="00F931F8" w:rsidRDefault="00F931F8">
            <w:pPr>
              <w:rPr>
                <w:rFonts w:ascii="Garamond" w:hAnsi="Garamond"/>
                <w:sz w:val="22"/>
                <w:szCs w:val="22"/>
              </w:rPr>
            </w:pPr>
          </w:p>
        </w:tc>
        <w:tc>
          <w:tcPr>
            <w:tcW w:w="737" w:type="dxa"/>
            <w:tcMar>
              <w:top w:w="113" w:type="dxa"/>
              <w:bottom w:w="113" w:type="dxa"/>
            </w:tcMar>
          </w:tcPr>
          <w:p w14:paraId="41AAD22A" w14:textId="5AE6E253" w:rsidR="00F931F8" w:rsidRPr="00F931F8" w:rsidRDefault="00F931F8">
            <w:pPr>
              <w:rPr>
                <w:rFonts w:ascii="Garamond" w:hAnsi="Garamond"/>
                <w:sz w:val="22"/>
                <w:szCs w:val="22"/>
              </w:rPr>
            </w:pPr>
          </w:p>
        </w:tc>
        <w:tc>
          <w:tcPr>
            <w:tcW w:w="5387" w:type="dxa"/>
            <w:tcMar>
              <w:top w:w="113" w:type="dxa"/>
              <w:bottom w:w="113" w:type="dxa"/>
            </w:tcMar>
          </w:tcPr>
          <w:p w14:paraId="7505C7D6" w14:textId="21652E38" w:rsidR="00F931F8" w:rsidRPr="00F931F8" w:rsidRDefault="00F931F8">
            <w:pPr>
              <w:rPr>
                <w:rFonts w:ascii="Garamond" w:hAnsi="Garamond"/>
                <w:sz w:val="22"/>
                <w:szCs w:val="22"/>
              </w:rPr>
            </w:pPr>
          </w:p>
        </w:tc>
      </w:tr>
    </w:tbl>
    <w:p w14:paraId="6C336B27" w14:textId="77777777" w:rsidR="00E7505E" w:rsidRDefault="00E7505E"/>
    <w:p w14:paraId="42C43313" w14:textId="77777777" w:rsidR="006A59CD" w:rsidRDefault="006A59CD">
      <w:pPr>
        <w:rPr>
          <w:rFonts w:ascii="Garamond" w:hAnsi="Garamond"/>
          <w:b/>
          <w:sz w:val="22"/>
          <w:szCs w:val="22"/>
        </w:rPr>
      </w:pPr>
      <w:r>
        <w:rPr>
          <w:rFonts w:ascii="Garamond" w:hAnsi="Garamond"/>
          <w:b/>
          <w:sz w:val="22"/>
          <w:szCs w:val="22"/>
        </w:rPr>
        <w:br w:type="page"/>
      </w:r>
    </w:p>
    <w:p w14:paraId="39942DEE" w14:textId="34B16838" w:rsidR="00E7505E" w:rsidRDefault="003658A4" w:rsidP="004A0924">
      <w:pPr>
        <w:pStyle w:val="C-Head-Top"/>
      </w:pPr>
      <w:r>
        <w:t>Score sheet</w:t>
      </w:r>
      <w:r w:rsidR="00E7505E">
        <w:t xml:space="preserve"> 2/3 - Requirements</w:t>
      </w:r>
    </w:p>
    <w:tbl>
      <w:tblPr>
        <w:tblStyle w:val="TableGrid"/>
        <w:tblW w:w="0" w:type="auto"/>
        <w:tblLook w:val="04A0" w:firstRow="1" w:lastRow="0" w:firstColumn="1" w:lastColumn="0" w:noHBand="0" w:noVBand="1"/>
      </w:tblPr>
      <w:tblGrid>
        <w:gridCol w:w="473"/>
        <w:gridCol w:w="737"/>
        <w:gridCol w:w="737"/>
        <w:gridCol w:w="5387"/>
        <w:gridCol w:w="454"/>
        <w:gridCol w:w="473"/>
        <w:gridCol w:w="737"/>
        <w:gridCol w:w="737"/>
        <w:gridCol w:w="5387"/>
      </w:tblGrid>
      <w:tr w:rsidR="00E7505E" w14:paraId="54B11B62" w14:textId="77777777" w:rsidTr="00E7505E">
        <w:tc>
          <w:tcPr>
            <w:tcW w:w="473" w:type="dxa"/>
            <w:shd w:val="clear" w:color="auto" w:fill="17365D" w:themeFill="text2" w:themeFillShade="BF"/>
          </w:tcPr>
          <w:p w14:paraId="05253D4A" w14:textId="77777777" w:rsidR="00E7505E" w:rsidRDefault="00E7505E" w:rsidP="002B7D6A">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00ACE43A" w14:textId="77777777" w:rsidR="00E7505E" w:rsidRDefault="00E7505E" w:rsidP="002B7D6A">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03BC3C39" w14:textId="77777777" w:rsidR="00E7505E" w:rsidRDefault="00E7505E" w:rsidP="002B7D6A">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675EFE31" w14:textId="77777777" w:rsidR="00E7505E" w:rsidRDefault="00E7505E" w:rsidP="002B7D6A">
            <w:pPr>
              <w:rPr>
                <w:rFonts w:ascii="Garamond" w:hAnsi="Garamond"/>
                <w:sz w:val="20"/>
                <w:szCs w:val="20"/>
              </w:rPr>
            </w:pPr>
            <w:r>
              <w:rPr>
                <w:rFonts w:ascii="Garamond" w:hAnsi="Garamond"/>
                <w:sz w:val="20"/>
                <w:szCs w:val="20"/>
              </w:rPr>
              <w:t>Notes on Requirement</w:t>
            </w:r>
          </w:p>
        </w:tc>
        <w:tc>
          <w:tcPr>
            <w:tcW w:w="454" w:type="dxa"/>
            <w:tcBorders>
              <w:top w:val="nil"/>
              <w:bottom w:val="nil"/>
            </w:tcBorders>
          </w:tcPr>
          <w:p w14:paraId="424A9EEF" w14:textId="77777777" w:rsidR="00E7505E" w:rsidRDefault="00E7505E" w:rsidP="002B7D6A">
            <w:pPr>
              <w:rPr>
                <w:rFonts w:ascii="Garamond" w:hAnsi="Garamond"/>
                <w:sz w:val="20"/>
                <w:szCs w:val="20"/>
              </w:rPr>
            </w:pPr>
          </w:p>
        </w:tc>
        <w:tc>
          <w:tcPr>
            <w:tcW w:w="473" w:type="dxa"/>
            <w:shd w:val="clear" w:color="auto" w:fill="17365D" w:themeFill="text2" w:themeFillShade="BF"/>
          </w:tcPr>
          <w:p w14:paraId="43C01E73" w14:textId="77777777" w:rsidR="00E7505E" w:rsidRDefault="00E7505E" w:rsidP="002B7D6A">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3C5D03A2" w14:textId="77777777" w:rsidR="00E7505E" w:rsidRDefault="00E7505E" w:rsidP="002B7D6A">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5761403B" w14:textId="77777777" w:rsidR="00E7505E" w:rsidRDefault="00E7505E" w:rsidP="002B7D6A">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48EA043B" w14:textId="77777777" w:rsidR="00E7505E" w:rsidRDefault="00E7505E" w:rsidP="002B7D6A">
            <w:pPr>
              <w:rPr>
                <w:rFonts w:ascii="Garamond" w:hAnsi="Garamond"/>
                <w:sz w:val="20"/>
                <w:szCs w:val="20"/>
              </w:rPr>
            </w:pPr>
            <w:r>
              <w:rPr>
                <w:rFonts w:ascii="Garamond" w:hAnsi="Garamond"/>
                <w:sz w:val="20"/>
                <w:szCs w:val="20"/>
              </w:rPr>
              <w:t>Notes on Requirement</w:t>
            </w:r>
          </w:p>
        </w:tc>
      </w:tr>
      <w:tr w:rsidR="00F931F8" w14:paraId="2EBFAAE8" w14:textId="77777777" w:rsidTr="00E7505E">
        <w:tc>
          <w:tcPr>
            <w:tcW w:w="473" w:type="dxa"/>
            <w:shd w:val="clear" w:color="auto" w:fill="auto"/>
            <w:tcMar>
              <w:top w:w="113" w:type="dxa"/>
              <w:bottom w:w="113" w:type="dxa"/>
            </w:tcMar>
          </w:tcPr>
          <w:p w14:paraId="11B6D18E" w14:textId="443134C1" w:rsidR="00F931F8" w:rsidRPr="00F931F8" w:rsidRDefault="00F931F8" w:rsidP="00085DCB">
            <w:pPr>
              <w:jc w:val="right"/>
              <w:rPr>
                <w:rFonts w:ascii="Garamond" w:hAnsi="Garamond"/>
                <w:sz w:val="22"/>
                <w:szCs w:val="22"/>
              </w:rPr>
            </w:pPr>
            <w:r w:rsidRPr="00F931F8">
              <w:rPr>
                <w:rFonts w:ascii="Garamond" w:hAnsi="Garamond"/>
                <w:sz w:val="22"/>
                <w:szCs w:val="22"/>
              </w:rPr>
              <w:t>41</w:t>
            </w:r>
          </w:p>
        </w:tc>
        <w:tc>
          <w:tcPr>
            <w:tcW w:w="737" w:type="dxa"/>
            <w:shd w:val="clear" w:color="auto" w:fill="auto"/>
            <w:tcMar>
              <w:top w:w="113" w:type="dxa"/>
              <w:bottom w:w="113" w:type="dxa"/>
            </w:tcMar>
          </w:tcPr>
          <w:p w14:paraId="4665A5DF" w14:textId="3E0CF24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993F71"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623AD5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1BCB90B" w14:textId="77777777" w:rsidR="00F931F8" w:rsidRPr="00F931F8" w:rsidRDefault="00F931F8">
            <w:pPr>
              <w:rPr>
                <w:rFonts w:ascii="Garamond" w:hAnsi="Garamond"/>
                <w:sz w:val="22"/>
                <w:szCs w:val="22"/>
              </w:rPr>
            </w:pPr>
          </w:p>
        </w:tc>
        <w:tc>
          <w:tcPr>
            <w:tcW w:w="473" w:type="dxa"/>
            <w:tcMar>
              <w:top w:w="113" w:type="dxa"/>
              <w:bottom w:w="113" w:type="dxa"/>
            </w:tcMar>
          </w:tcPr>
          <w:p w14:paraId="5903A267" w14:textId="1D8A2CC5" w:rsidR="00F931F8" w:rsidRPr="00F931F8" w:rsidRDefault="00F931F8" w:rsidP="00085DCB">
            <w:pPr>
              <w:jc w:val="right"/>
              <w:rPr>
                <w:rFonts w:ascii="Garamond" w:hAnsi="Garamond"/>
                <w:sz w:val="22"/>
                <w:szCs w:val="22"/>
              </w:rPr>
            </w:pPr>
            <w:r w:rsidRPr="00F931F8">
              <w:rPr>
                <w:rFonts w:ascii="Garamond" w:hAnsi="Garamond"/>
                <w:sz w:val="22"/>
                <w:szCs w:val="22"/>
              </w:rPr>
              <w:t>61</w:t>
            </w:r>
          </w:p>
        </w:tc>
        <w:tc>
          <w:tcPr>
            <w:tcW w:w="737" w:type="dxa"/>
            <w:tcMar>
              <w:top w:w="113" w:type="dxa"/>
              <w:bottom w:w="113" w:type="dxa"/>
            </w:tcMar>
          </w:tcPr>
          <w:p w14:paraId="45B5A331" w14:textId="77497B14" w:rsidR="00F931F8" w:rsidRPr="00F931F8" w:rsidRDefault="00F931F8">
            <w:pPr>
              <w:rPr>
                <w:rFonts w:ascii="Garamond" w:hAnsi="Garamond"/>
                <w:sz w:val="22"/>
                <w:szCs w:val="22"/>
              </w:rPr>
            </w:pPr>
          </w:p>
        </w:tc>
        <w:tc>
          <w:tcPr>
            <w:tcW w:w="737" w:type="dxa"/>
            <w:tcMar>
              <w:top w:w="113" w:type="dxa"/>
              <w:bottom w:w="113" w:type="dxa"/>
            </w:tcMar>
          </w:tcPr>
          <w:p w14:paraId="24862E6B" w14:textId="29DAB099" w:rsidR="00F931F8" w:rsidRPr="00F931F8" w:rsidRDefault="00F931F8">
            <w:pPr>
              <w:rPr>
                <w:rFonts w:ascii="Garamond" w:hAnsi="Garamond"/>
                <w:sz w:val="22"/>
                <w:szCs w:val="22"/>
              </w:rPr>
            </w:pPr>
          </w:p>
        </w:tc>
        <w:tc>
          <w:tcPr>
            <w:tcW w:w="5387" w:type="dxa"/>
            <w:tcMar>
              <w:top w:w="113" w:type="dxa"/>
              <w:bottom w:w="113" w:type="dxa"/>
            </w:tcMar>
          </w:tcPr>
          <w:p w14:paraId="2013B2D0" w14:textId="514D7B76" w:rsidR="00F931F8" w:rsidRPr="00F931F8" w:rsidRDefault="00F931F8">
            <w:pPr>
              <w:rPr>
                <w:rFonts w:ascii="Garamond" w:hAnsi="Garamond"/>
                <w:sz w:val="22"/>
                <w:szCs w:val="22"/>
              </w:rPr>
            </w:pPr>
          </w:p>
        </w:tc>
      </w:tr>
      <w:tr w:rsidR="00F931F8" w14:paraId="56B4D009" w14:textId="77777777" w:rsidTr="00F931F8">
        <w:tc>
          <w:tcPr>
            <w:tcW w:w="473" w:type="dxa"/>
            <w:shd w:val="clear" w:color="auto" w:fill="auto"/>
            <w:tcMar>
              <w:top w:w="113" w:type="dxa"/>
              <w:bottom w:w="113" w:type="dxa"/>
            </w:tcMar>
          </w:tcPr>
          <w:p w14:paraId="51470212" w14:textId="14951C46" w:rsidR="00F931F8" w:rsidRPr="00F931F8" w:rsidRDefault="00F931F8" w:rsidP="00085DCB">
            <w:pPr>
              <w:jc w:val="right"/>
              <w:rPr>
                <w:rFonts w:ascii="Garamond" w:hAnsi="Garamond"/>
                <w:sz w:val="22"/>
                <w:szCs w:val="22"/>
              </w:rPr>
            </w:pPr>
            <w:r w:rsidRPr="00F931F8">
              <w:rPr>
                <w:rFonts w:ascii="Garamond" w:hAnsi="Garamond"/>
                <w:sz w:val="22"/>
                <w:szCs w:val="22"/>
              </w:rPr>
              <w:t>42</w:t>
            </w:r>
          </w:p>
        </w:tc>
        <w:tc>
          <w:tcPr>
            <w:tcW w:w="737" w:type="dxa"/>
            <w:shd w:val="clear" w:color="auto" w:fill="auto"/>
            <w:tcMar>
              <w:top w:w="113" w:type="dxa"/>
              <w:bottom w:w="113" w:type="dxa"/>
            </w:tcMar>
          </w:tcPr>
          <w:p w14:paraId="0A0C5BDA" w14:textId="2D91E691"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72C7E4F"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0F6547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51278A6" w14:textId="77777777" w:rsidR="00F931F8" w:rsidRPr="00F931F8" w:rsidRDefault="00F931F8">
            <w:pPr>
              <w:rPr>
                <w:rFonts w:ascii="Garamond" w:hAnsi="Garamond"/>
                <w:sz w:val="22"/>
                <w:szCs w:val="22"/>
              </w:rPr>
            </w:pPr>
          </w:p>
        </w:tc>
        <w:tc>
          <w:tcPr>
            <w:tcW w:w="473" w:type="dxa"/>
            <w:tcMar>
              <w:top w:w="113" w:type="dxa"/>
              <w:bottom w:w="113" w:type="dxa"/>
            </w:tcMar>
          </w:tcPr>
          <w:p w14:paraId="1ACC4871" w14:textId="58E43830" w:rsidR="00F931F8" w:rsidRPr="00F931F8" w:rsidRDefault="00F931F8" w:rsidP="00085DCB">
            <w:pPr>
              <w:jc w:val="right"/>
              <w:rPr>
                <w:rFonts w:ascii="Garamond" w:hAnsi="Garamond"/>
                <w:sz w:val="22"/>
                <w:szCs w:val="22"/>
              </w:rPr>
            </w:pPr>
            <w:r w:rsidRPr="00F931F8">
              <w:rPr>
                <w:rFonts w:ascii="Garamond" w:hAnsi="Garamond"/>
                <w:sz w:val="22"/>
                <w:szCs w:val="22"/>
              </w:rPr>
              <w:t>62</w:t>
            </w:r>
          </w:p>
        </w:tc>
        <w:tc>
          <w:tcPr>
            <w:tcW w:w="737" w:type="dxa"/>
            <w:tcMar>
              <w:top w:w="113" w:type="dxa"/>
              <w:bottom w:w="113" w:type="dxa"/>
            </w:tcMar>
          </w:tcPr>
          <w:p w14:paraId="613C9E31" w14:textId="7B7A383C" w:rsidR="00F931F8" w:rsidRPr="00F931F8" w:rsidRDefault="00F931F8">
            <w:pPr>
              <w:rPr>
                <w:rFonts w:ascii="Garamond" w:hAnsi="Garamond"/>
                <w:sz w:val="22"/>
                <w:szCs w:val="22"/>
              </w:rPr>
            </w:pPr>
          </w:p>
        </w:tc>
        <w:tc>
          <w:tcPr>
            <w:tcW w:w="737" w:type="dxa"/>
            <w:tcMar>
              <w:top w:w="113" w:type="dxa"/>
              <w:bottom w:w="113" w:type="dxa"/>
            </w:tcMar>
          </w:tcPr>
          <w:p w14:paraId="4946A08B" w14:textId="64425ED3" w:rsidR="00F931F8" w:rsidRPr="00F931F8" w:rsidRDefault="00F931F8">
            <w:pPr>
              <w:rPr>
                <w:rFonts w:ascii="Garamond" w:hAnsi="Garamond"/>
                <w:sz w:val="22"/>
                <w:szCs w:val="22"/>
              </w:rPr>
            </w:pPr>
          </w:p>
        </w:tc>
        <w:tc>
          <w:tcPr>
            <w:tcW w:w="5387" w:type="dxa"/>
            <w:tcMar>
              <w:top w:w="113" w:type="dxa"/>
              <w:bottom w:w="113" w:type="dxa"/>
            </w:tcMar>
          </w:tcPr>
          <w:p w14:paraId="50AB4CF9" w14:textId="4AAF7C76" w:rsidR="00F931F8" w:rsidRPr="00F931F8" w:rsidRDefault="00F931F8">
            <w:pPr>
              <w:rPr>
                <w:rFonts w:ascii="Garamond" w:hAnsi="Garamond"/>
                <w:sz w:val="22"/>
                <w:szCs w:val="22"/>
              </w:rPr>
            </w:pPr>
          </w:p>
        </w:tc>
      </w:tr>
      <w:tr w:rsidR="00F931F8" w14:paraId="1DEFC9B2" w14:textId="77777777" w:rsidTr="00F931F8">
        <w:tc>
          <w:tcPr>
            <w:tcW w:w="473" w:type="dxa"/>
            <w:shd w:val="clear" w:color="auto" w:fill="auto"/>
            <w:tcMar>
              <w:top w:w="113" w:type="dxa"/>
              <w:bottom w:w="113" w:type="dxa"/>
            </w:tcMar>
          </w:tcPr>
          <w:p w14:paraId="7A8CFFDB" w14:textId="376A5484" w:rsidR="00F931F8" w:rsidRPr="00F931F8" w:rsidRDefault="00F931F8" w:rsidP="00085DCB">
            <w:pPr>
              <w:jc w:val="right"/>
              <w:rPr>
                <w:rFonts w:ascii="Garamond" w:hAnsi="Garamond"/>
                <w:sz w:val="22"/>
                <w:szCs w:val="22"/>
              </w:rPr>
            </w:pPr>
            <w:r w:rsidRPr="00F931F8">
              <w:rPr>
                <w:rFonts w:ascii="Garamond" w:hAnsi="Garamond"/>
                <w:sz w:val="22"/>
                <w:szCs w:val="22"/>
              </w:rPr>
              <w:t>43</w:t>
            </w:r>
          </w:p>
        </w:tc>
        <w:tc>
          <w:tcPr>
            <w:tcW w:w="737" w:type="dxa"/>
            <w:shd w:val="clear" w:color="auto" w:fill="auto"/>
            <w:tcMar>
              <w:top w:w="113" w:type="dxa"/>
              <w:bottom w:w="113" w:type="dxa"/>
            </w:tcMar>
          </w:tcPr>
          <w:p w14:paraId="719DD277" w14:textId="2C274BA0"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EA0205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0053584"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2E30497"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6DFEF467" w14:textId="464C733C" w:rsidR="00F931F8" w:rsidRPr="00F931F8" w:rsidRDefault="00F931F8" w:rsidP="00085DCB">
            <w:pPr>
              <w:jc w:val="right"/>
              <w:rPr>
                <w:rFonts w:ascii="Garamond" w:hAnsi="Garamond"/>
                <w:sz w:val="22"/>
                <w:szCs w:val="22"/>
              </w:rPr>
            </w:pPr>
            <w:r w:rsidRPr="00F931F8">
              <w:rPr>
                <w:rFonts w:ascii="Garamond" w:hAnsi="Garamond"/>
                <w:sz w:val="22"/>
                <w:szCs w:val="22"/>
              </w:rPr>
              <w:t>63</w:t>
            </w:r>
          </w:p>
        </w:tc>
        <w:tc>
          <w:tcPr>
            <w:tcW w:w="737" w:type="dxa"/>
            <w:shd w:val="clear" w:color="auto" w:fill="auto"/>
            <w:tcMar>
              <w:top w:w="113" w:type="dxa"/>
              <w:bottom w:w="113" w:type="dxa"/>
            </w:tcMar>
          </w:tcPr>
          <w:p w14:paraId="6C585C3D" w14:textId="2A03C73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5894AB7" w14:textId="6D8D99F6"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A33BD3E" w14:textId="3589E0FE" w:rsidR="00F931F8" w:rsidRPr="00F931F8" w:rsidRDefault="00F931F8">
            <w:pPr>
              <w:rPr>
                <w:rFonts w:ascii="Garamond" w:hAnsi="Garamond"/>
                <w:sz w:val="22"/>
                <w:szCs w:val="22"/>
              </w:rPr>
            </w:pPr>
          </w:p>
        </w:tc>
      </w:tr>
      <w:tr w:rsidR="00F931F8" w14:paraId="2D71DEC3" w14:textId="77777777" w:rsidTr="00F931F8">
        <w:tc>
          <w:tcPr>
            <w:tcW w:w="473" w:type="dxa"/>
            <w:tcMar>
              <w:top w:w="113" w:type="dxa"/>
              <w:bottom w:w="113" w:type="dxa"/>
            </w:tcMar>
          </w:tcPr>
          <w:p w14:paraId="56BE51C3" w14:textId="05391071" w:rsidR="00F931F8" w:rsidRPr="00F931F8" w:rsidRDefault="00F931F8" w:rsidP="00085DCB">
            <w:pPr>
              <w:jc w:val="right"/>
              <w:rPr>
                <w:rFonts w:ascii="Garamond" w:hAnsi="Garamond"/>
                <w:sz w:val="22"/>
                <w:szCs w:val="22"/>
              </w:rPr>
            </w:pPr>
            <w:r w:rsidRPr="00F931F8">
              <w:rPr>
                <w:rFonts w:ascii="Garamond" w:hAnsi="Garamond"/>
                <w:sz w:val="22"/>
                <w:szCs w:val="22"/>
              </w:rPr>
              <w:t>44</w:t>
            </w:r>
          </w:p>
        </w:tc>
        <w:tc>
          <w:tcPr>
            <w:tcW w:w="737" w:type="dxa"/>
            <w:tcMar>
              <w:top w:w="113" w:type="dxa"/>
              <w:bottom w:w="113" w:type="dxa"/>
            </w:tcMar>
          </w:tcPr>
          <w:p w14:paraId="131960CC" w14:textId="0E406062" w:rsidR="00F931F8" w:rsidRPr="00F931F8" w:rsidRDefault="00F931F8">
            <w:pPr>
              <w:rPr>
                <w:rFonts w:ascii="Garamond" w:hAnsi="Garamond"/>
                <w:sz w:val="22"/>
                <w:szCs w:val="22"/>
              </w:rPr>
            </w:pPr>
          </w:p>
        </w:tc>
        <w:tc>
          <w:tcPr>
            <w:tcW w:w="737" w:type="dxa"/>
            <w:tcMar>
              <w:top w:w="113" w:type="dxa"/>
              <w:bottom w:w="113" w:type="dxa"/>
            </w:tcMar>
          </w:tcPr>
          <w:p w14:paraId="4FA32F40" w14:textId="77777777" w:rsidR="00F931F8" w:rsidRPr="00F931F8" w:rsidRDefault="00F931F8">
            <w:pPr>
              <w:rPr>
                <w:rFonts w:ascii="Garamond" w:hAnsi="Garamond"/>
                <w:sz w:val="22"/>
                <w:szCs w:val="22"/>
              </w:rPr>
            </w:pPr>
          </w:p>
        </w:tc>
        <w:tc>
          <w:tcPr>
            <w:tcW w:w="5387" w:type="dxa"/>
            <w:tcMar>
              <w:top w:w="113" w:type="dxa"/>
              <w:bottom w:w="113" w:type="dxa"/>
            </w:tcMar>
          </w:tcPr>
          <w:p w14:paraId="42588C7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A12298B"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EA0DF64" w14:textId="7DEDB0EA" w:rsidR="00F931F8" w:rsidRPr="00F931F8" w:rsidRDefault="00F931F8" w:rsidP="00085DCB">
            <w:pPr>
              <w:jc w:val="right"/>
              <w:rPr>
                <w:rFonts w:ascii="Garamond" w:hAnsi="Garamond"/>
                <w:sz w:val="22"/>
                <w:szCs w:val="22"/>
              </w:rPr>
            </w:pPr>
            <w:r w:rsidRPr="00F931F8">
              <w:rPr>
                <w:rFonts w:ascii="Garamond" w:hAnsi="Garamond"/>
                <w:sz w:val="22"/>
                <w:szCs w:val="22"/>
              </w:rPr>
              <w:t>64</w:t>
            </w:r>
          </w:p>
        </w:tc>
        <w:tc>
          <w:tcPr>
            <w:tcW w:w="737" w:type="dxa"/>
            <w:shd w:val="clear" w:color="auto" w:fill="auto"/>
            <w:tcMar>
              <w:top w:w="113" w:type="dxa"/>
              <w:bottom w:w="113" w:type="dxa"/>
            </w:tcMar>
          </w:tcPr>
          <w:p w14:paraId="2AD5E809" w14:textId="68F308A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92D75C4" w14:textId="14D78354"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5D091B1" w14:textId="7F040B2B" w:rsidR="00F931F8" w:rsidRPr="00F931F8" w:rsidRDefault="00F931F8">
            <w:pPr>
              <w:rPr>
                <w:rFonts w:ascii="Garamond" w:hAnsi="Garamond"/>
                <w:sz w:val="22"/>
                <w:szCs w:val="22"/>
              </w:rPr>
            </w:pPr>
          </w:p>
        </w:tc>
      </w:tr>
      <w:tr w:rsidR="00F931F8" w14:paraId="2F2AF127" w14:textId="77777777" w:rsidTr="00F931F8">
        <w:tc>
          <w:tcPr>
            <w:tcW w:w="473" w:type="dxa"/>
            <w:tcMar>
              <w:top w:w="113" w:type="dxa"/>
              <w:bottom w:w="113" w:type="dxa"/>
            </w:tcMar>
          </w:tcPr>
          <w:p w14:paraId="46920E26" w14:textId="79387346" w:rsidR="00F931F8" w:rsidRPr="00F931F8" w:rsidRDefault="00F931F8" w:rsidP="00085DCB">
            <w:pPr>
              <w:jc w:val="right"/>
              <w:rPr>
                <w:rFonts w:ascii="Garamond" w:hAnsi="Garamond"/>
                <w:sz w:val="22"/>
                <w:szCs w:val="22"/>
              </w:rPr>
            </w:pPr>
            <w:r w:rsidRPr="00F931F8">
              <w:rPr>
                <w:rFonts w:ascii="Garamond" w:hAnsi="Garamond"/>
                <w:sz w:val="22"/>
                <w:szCs w:val="22"/>
              </w:rPr>
              <w:t>45</w:t>
            </w:r>
          </w:p>
        </w:tc>
        <w:tc>
          <w:tcPr>
            <w:tcW w:w="737" w:type="dxa"/>
            <w:tcMar>
              <w:top w:w="113" w:type="dxa"/>
              <w:bottom w:w="113" w:type="dxa"/>
            </w:tcMar>
          </w:tcPr>
          <w:p w14:paraId="047B9FCE" w14:textId="5E538E97" w:rsidR="00F931F8" w:rsidRPr="00F931F8" w:rsidRDefault="00F931F8">
            <w:pPr>
              <w:rPr>
                <w:rFonts w:ascii="Garamond" w:hAnsi="Garamond"/>
                <w:sz w:val="22"/>
                <w:szCs w:val="22"/>
              </w:rPr>
            </w:pPr>
          </w:p>
        </w:tc>
        <w:tc>
          <w:tcPr>
            <w:tcW w:w="737" w:type="dxa"/>
            <w:tcMar>
              <w:top w:w="113" w:type="dxa"/>
              <w:bottom w:w="113" w:type="dxa"/>
            </w:tcMar>
          </w:tcPr>
          <w:p w14:paraId="15AE67D2" w14:textId="77777777" w:rsidR="00F931F8" w:rsidRPr="00F931F8" w:rsidRDefault="00F931F8">
            <w:pPr>
              <w:rPr>
                <w:rFonts w:ascii="Garamond" w:hAnsi="Garamond"/>
                <w:sz w:val="22"/>
                <w:szCs w:val="22"/>
              </w:rPr>
            </w:pPr>
          </w:p>
        </w:tc>
        <w:tc>
          <w:tcPr>
            <w:tcW w:w="5387" w:type="dxa"/>
            <w:tcMar>
              <w:top w:w="113" w:type="dxa"/>
              <w:bottom w:w="113" w:type="dxa"/>
            </w:tcMar>
          </w:tcPr>
          <w:p w14:paraId="5ED1AFC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D51C3A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70E81FD" w14:textId="22A90555" w:rsidR="00F931F8" w:rsidRPr="00F931F8" w:rsidRDefault="00F931F8" w:rsidP="00085DCB">
            <w:pPr>
              <w:jc w:val="right"/>
              <w:rPr>
                <w:rFonts w:ascii="Garamond" w:hAnsi="Garamond"/>
                <w:sz w:val="22"/>
                <w:szCs w:val="22"/>
              </w:rPr>
            </w:pPr>
            <w:r w:rsidRPr="00F931F8">
              <w:rPr>
                <w:rFonts w:ascii="Garamond" w:hAnsi="Garamond"/>
                <w:sz w:val="22"/>
                <w:szCs w:val="22"/>
              </w:rPr>
              <w:t>65</w:t>
            </w:r>
          </w:p>
        </w:tc>
        <w:tc>
          <w:tcPr>
            <w:tcW w:w="737" w:type="dxa"/>
            <w:shd w:val="clear" w:color="auto" w:fill="auto"/>
            <w:tcMar>
              <w:top w:w="113" w:type="dxa"/>
              <w:bottom w:w="113" w:type="dxa"/>
            </w:tcMar>
          </w:tcPr>
          <w:p w14:paraId="303A9C07" w14:textId="0CA6D38D"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1651633" w14:textId="6B3375C9"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4CCC83F" w14:textId="400BD7DD" w:rsidR="00F931F8" w:rsidRPr="00F931F8" w:rsidRDefault="00F931F8">
            <w:pPr>
              <w:rPr>
                <w:rFonts w:ascii="Garamond" w:hAnsi="Garamond"/>
                <w:sz w:val="22"/>
                <w:szCs w:val="22"/>
              </w:rPr>
            </w:pPr>
          </w:p>
        </w:tc>
      </w:tr>
      <w:tr w:rsidR="00F931F8" w14:paraId="662A192B" w14:textId="77777777" w:rsidTr="00F931F8">
        <w:tc>
          <w:tcPr>
            <w:tcW w:w="473" w:type="dxa"/>
            <w:tcMar>
              <w:top w:w="113" w:type="dxa"/>
              <w:bottom w:w="113" w:type="dxa"/>
            </w:tcMar>
          </w:tcPr>
          <w:p w14:paraId="5E4B0259" w14:textId="05AB356D" w:rsidR="00F931F8" w:rsidRPr="00F931F8" w:rsidRDefault="00F931F8" w:rsidP="00085DCB">
            <w:pPr>
              <w:jc w:val="right"/>
              <w:rPr>
                <w:rFonts w:ascii="Garamond" w:hAnsi="Garamond"/>
                <w:sz w:val="22"/>
                <w:szCs w:val="22"/>
              </w:rPr>
            </w:pPr>
            <w:r w:rsidRPr="00F931F8">
              <w:rPr>
                <w:rFonts w:ascii="Garamond" w:hAnsi="Garamond"/>
                <w:sz w:val="22"/>
                <w:szCs w:val="22"/>
              </w:rPr>
              <w:t>46</w:t>
            </w:r>
          </w:p>
        </w:tc>
        <w:tc>
          <w:tcPr>
            <w:tcW w:w="737" w:type="dxa"/>
            <w:tcMar>
              <w:top w:w="113" w:type="dxa"/>
              <w:bottom w:w="113" w:type="dxa"/>
            </w:tcMar>
          </w:tcPr>
          <w:p w14:paraId="1D723DF6" w14:textId="6C3592BB" w:rsidR="00F931F8" w:rsidRPr="00F931F8" w:rsidRDefault="00F931F8">
            <w:pPr>
              <w:rPr>
                <w:rFonts w:ascii="Garamond" w:hAnsi="Garamond"/>
                <w:sz w:val="22"/>
                <w:szCs w:val="22"/>
              </w:rPr>
            </w:pPr>
          </w:p>
        </w:tc>
        <w:tc>
          <w:tcPr>
            <w:tcW w:w="737" w:type="dxa"/>
            <w:tcMar>
              <w:top w:w="113" w:type="dxa"/>
              <w:bottom w:w="113" w:type="dxa"/>
            </w:tcMar>
          </w:tcPr>
          <w:p w14:paraId="42BFC336" w14:textId="77777777" w:rsidR="00F931F8" w:rsidRPr="00F931F8" w:rsidRDefault="00F931F8">
            <w:pPr>
              <w:rPr>
                <w:rFonts w:ascii="Garamond" w:hAnsi="Garamond"/>
                <w:sz w:val="22"/>
                <w:szCs w:val="22"/>
              </w:rPr>
            </w:pPr>
          </w:p>
        </w:tc>
        <w:tc>
          <w:tcPr>
            <w:tcW w:w="5387" w:type="dxa"/>
            <w:tcMar>
              <w:top w:w="113" w:type="dxa"/>
              <w:bottom w:w="113" w:type="dxa"/>
            </w:tcMar>
          </w:tcPr>
          <w:p w14:paraId="51B0B4F9"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31BA3C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A2E9261" w14:textId="493E5F53" w:rsidR="00F931F8" w:rsidRPr="00F931F8" w:rsidRDefault="00F931F8" w:rsidP="00085DCB">
            <w:pPr>
              <w:jc w:val="right"/>
              <w:rPr>
                <w:rFonts w:ascii="Garamond" w:hAnsi="Garamond"/>
                <w:sz w:val="22"/>
                <w:szCs w:val="22"/>
              </w:rPr>
            </w:pPr>
            <w:r w:rsidRPr="00F931F8">
              <w:rPr>
                <w:rFonts w:ascii="Garamond" w:hAnsi="Garamond"/>
                <w:sz w:val="22"/>
                <w:szCs w:val="22"/>
              </w:rPr>
              <w:t>66</w:t>
            </w:r>
          </w:p>
        </w:tc>
        <w:tc>
          <w:tcPr>
            <w:tcW w:w="737" w:type="dxa"/>
            <w:shd w:val="clear" w:color="auto" w:fill="auto"/>
            <w:tcMar>
              <w:top w:w="113" w:type="dxa"/>
              <w:bottom w:w="113" w:type="dxa"/>
            </w:tcMar>
          </w:tcPr>
          <w:p w14:paraId="044924A0" w14:textId="029DC8D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B762684" w14:textId="538083B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667C62A" w14:textId="3E115EFF" w:rsidR="00F931F8" w:rsidRPr="00F931F8" w:rsidRDefault="00F931F8">
            <w:pPr>
              <w:rPr>
                <w:rFonts w:ascii="Garamond" w:hAnsi="Garamond"/>
                <w:sz w:val="22"/>
                <w:szCs w:val="22"/>
              </w:rPr>
            </w:pPr>
          </w:p>
        </w:tc>
      </w:tr>
      <w:tr w:rsidR="00F931F8" w14:paraId="74EF8EAD" w14:textId="77777777" w:rsidTr="00F931F8">
        <w:tc>
          <w:tcPr>
            <w:tcW w:w="473" w:type="dxa"/>
            <w:tcMar>
              <w:top w:w="113" w:type="dxa"/>
              <w:bottom w:w="113" w:type="dxa"/>
            </w:tcMar>
          </w:tcPr>
          <w:p w14:paraId="4031D358" w14:textId="142D46C8" w:rsidR="00F931F8" w:rsidRPr="00F931F8" w:rsidRDefault="00F931F8" w:rsidP="00085DCB">
            <w:pPr>
              <w:jc w:val="right"/>
              <w:rPr>
                <w:rFonts w:ascii="Garamond" w:hAnsi="Garamond"/>
                <w:sz w:val="22"/>
                <w:szCs w:val="22"/>
              </w:rPr>
            </w:pPr>
            <w:r w:rsidRPr="00F931F8">
              <w:rPr>
                <w:rFonts w:ascii="Garamond" w:hAnsi="Garamond"/>
                <w:sz w:val="22"/>
                <w:szCs w:val="22"/>
              </w:rPr>
              <w:t>47</w:t>
            </w:r>
          </w:p>
        </w:tc>
        <w:tc>
          <w:tcPr>
            <w:tcW w:w="737" w:type="dxa"/>
            <w:tcMar>
              <w:top w:w="113" w:type="dxa"/>
              <w:bottom w:w="113" w:type="dxa"/>
            </w:tcMar>
          </w:tcPr>
          <w:p w14:paraId="78146447" w14:textId="7EA5F841" w:rsidR="00F931F8" w:rsidRPr="00F931F8" w:rsidRDefault="00F931F8">
            <w:pPr>
              <w:rPr>
                <w:rFonts w:ascii="Garamond" w:hAnsi="Garamond"/>
                <w:sz w:val="22"/>
                <w:szCs w:val="22"/>
              </w:rPr>
            </w:pPr>
          </w:p>
        </w:tc>
        <w:tc>
          <w:tcPr>
            <w:tcW w:w="737" w:type="dxa"/>
            <w:tcMar>
              <w:top w:w="113" w:type="dxa"/>
              <w:bottom w:w="113" w:type="dxa"/>
            </w:tcMar>
          </w:tcPr>
          <w:p w14:paraId="4157F9F2" w14:textId="77777777" w:rsidR="00F931F8" w:rsidRPr="00F931F8" w:rsidRDefault="00F931F8">
            <w:pPr>
              <w:rPr>
                <w:rFonts w:ascii="Garamond" w:hAnsi="Garamond"/>
                <w:sz w:val="22"/>
                <w:szCs w:val="22"/>
              </w:rPr>
            </w:pPr>
          </w:p>
        </w:tc>
        <w:tc>
          <w:tcPr>
            <w:tcW w:w="5387" w:type="dxa"/>
            <w:tcMar>
              <w:top w:w="113" w:type="dxa"/>
              <w:bottom w:w="113" w:type="dxa"/>
            </w:tcMar>
          </w:tcPr>
          <w:p w14:paraId="671C800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B68281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81FE6B0" w14:textId="78DBDDFF" w:rsidR="00F931F8" w:rsidRPr="00F931F8" w:rsidRDefault="00F931F8" w:rsidP="00085DCB">
            <w:pPr>
              <w:jc w:val="right"/>
              <w:rPr>
                <w:rFonts w:ascii="Garamond" w:hAnsi="Garamond"/>
                <w:sz w:val="22"/>
                <w:szCs w:val="22"/>
              </w:rPr>
            </w:pPr>
            <w:r w:rsidRPr="00F931F8">
              <w:rPr>
                <w:rFonts w:ascii="Garamond" w:hAnsi="Garamond"/>
                <w:sz w:val="22"/>
                <w:szCs w:val="22"/>
              </w:rPr>
              <w:t>67</w:t>
            </w:r>
          </w:p>
        </w:tc>
        <w:tc>
          <w:tcPr>
            <w:tcW w:w="737" w:type="dxa"/>
            <w:shd w:val="clear" w:color="auto" w:fill="auto"/>
            <w:tcMar>
              <w:top w:w="113" w:type="dxa"/>
              <w:bottom w:w="113" w:type="dxa"/>
            </w:tcMar>
          </w:tcPr>
          <w:p w14:paraId="22653FC6" w14:textId="67B28EDF"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24D49F4" w14:textId="050EC341"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5D7DABE" w14:textId="3EB0738A" w:rsidR="00F931F8" w:rsidRPr="00F931F8" w:rsidRDefault="00F931F8">
            <w:pPr>
              <w:rPr>
                <w:rFonts w:ascii="Garamond" w:hAnsi="Garamond"/>
                <w:sz w:val="22"/>
                <w:szCs w:val="22"/>
              </w:rPr>
            </w:pPr>
          </w:p>
        </w:tc>
      </w:tr>
      <w:tr w:rsidR="00F931F8" w14:paraId="6907433E" w14:textId="77777777" w:rsidTr="00F931F8">
        <w:tc>
          <w:tcPr>
            <w:tcW w:w="473" w:type="dxa"/>
            <w:tcMar>
              <w:top w:w="113" w:type="dxa"/>
              <w:bottom w:w="113" w:type="dxa"/>
            </w:tcMar>
          </w:tcPr>
          <w:p w14:paraId="6CB1D452" w14:textId="28011244" w:rsidR="00F931F8" w:rsidRPr="00F931F8" w:rsidRDefault="00F931F8" w:rsidP="00085DCB">
            <w:pPr>
              <w:jc w:val="right"/>
              <w:rPr>
                <w:rFonts w:ascii="Garamond" w:hAnsi="Garamond"/>
                <w:sz w:val="22"/>
                <w:szCs w:val="22"/>
              </w:rPr>
            </w:pPr>
            <w:r w:rsidRPr="00F931F8">
              <w:rPr>
                <w:rFonts w:ascii="Garamond" w:hAnsi="Garamond"/>
                <w:sz w:val="22"/>
                <w:szCs w:val="22"/>
              </w:rPr>
              <w:t>48</w:t>
            </w:r>
          </w:p>
        </w:tc>
        <w:tc>
          <w:tcPr>
            <w:tcW w:w="737" w:type="dxa"/>
            <w:tcMar>
              <w:top w:w="113" w:type="dxa"/>
              <w:bottom w:w="113" w:type="dxa"/>
            </w:tcMar>
          </w:tcPr>
          <w:p w14:paraId="2541732B" w14:textId="5285A904" w:rsidR="00F931F8" w:rsidRPr="00F931F8" w:rsidRDefault="00F931F8">
            <w:pPr>
              <w:rPr>
                <w:rFonts w:ascii="Garamond" w:hAnsi="Garamond"/>
                <w:sz w:val="22"/>
                <w:szCs w:val="22"/>
              </w:rPr>
            </w:pPr>
          </w:p>
        </w:tc>
        <w:tc>
          <w:tcPr>
            <w:tcW w:w="737" w:type="dxa"/>
            <w:tcMar>
              <w:top w:w="113" w:type="dxa"/>
              <w:bottom w:w="113" w:type="dxa"/>
            </w:tcMar>
          </w:tcPr>
          <w:p w14:paraId="5AEBF6E3" w14:textId="77777777" w:rsidR="00F931F8" w:rsidRPr="00F931F8" w:rsidRDefault="00F931F8">
            <w:pPr>
              <w:rPr>
                <w:rFonts w:ascii="Garamond" w:hAnsi="Garamond"/>
                <w:sz w:val="22"/>
                <w:szCs w:val="22"/>
              </w:rPr>
            </w:pPr>
          </w:p>
        </w:tc>
        <w:tc>
          <w:tcPr>
            <w:tcW w:w="5387" w:type="dxa"/>
            <w:tcMar>
              <w:top w:w="113" w:type="dxa"/>
              <w:bottom w:w="113" w:type="dxa"/>
            </w:tcMar>
          </w:tcPr>
          <w:p w14:paraId="296B3A2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1A1F1C3"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1585AEC4" w14:textId="25E08097" w:rsidR="00F931F8" w:rsidRPr="00F931F8" w:rsidRDefault="00F931F8" w:rsidP="00085DCB">
            <w:pPr>
              <w:jc w:val="right"/>
              <w:rPr>
                <w:rFonts w:ascii="Garamond" w:hAnsi="Garamond"/>
                <w:sz w:val="22"/>
                <w:szCs w:val="22"/>
              </w:rPr>
            </w:pPr>
            <w:r w:rsidRPr="00F931F8">
              <w:rPr>
                <w:rFonts w:ascii="Garamond" w:hAnsi="Garamond"/>
                <w:sz w:val="22"/>
                <w:szCs w:val="22"/>
              </w:rPr>
              <w:t>68</w:t>
            </w:r>
          </w:p>
        </w:tc>
        <w:tc>
          <w:tcPr>
            <w:tcW w:w="737" w:type="dxa"/>
            <w:shd w:val="clear" w:color="auto" w:fill="auto"/>
            <w:tcMar>
              <w:top w:w="113" w:type="dxa"/>
              <w:bottom w:w="113" w:type="dxa"/>
            </w:tcMar>
          </w:tcPr>
          <w:p w14:paraId="09343813" w14:textId="0AE1DA70"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42EACB4" w14:textId="214C5A6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CC47D4A" w14:textId="3A1AE0CB" w:rsidR="00F931F8" w:rsidRPr="00F931F8" w:rsidRDefault="00F931F8">
            <w:pPr>
              <w:rPr>
                <w:rFonts w:ascii="Garamond" w:hAnsi="Garamond"/>
                <w:sz w:val="22"/>
                <w:szCs w:val="22"/>
              </w:rPr>
            </w:pPr>
          </w:p>
        </w:tc>
      </w:tr>
      <w:tr w:rsidR="00F931F8" w14:paraId="333CED20" w14:textId="77777777" w:rsidTr="00F931F8">
        <w:tc>
          <w:tcPr>
            <w:tcW w:w="473" w:type="dxa"/>
            <w:tcMar>
              <w:top w:w="113" w:type="dxa"/>
              <w:bottom w:w="113" w:type="dxa"/>
            </w:tcMar>
          </w:tcPr>
          <w:p w14:paraId="7C87D2A1" w14:textId="4C26899A" w:rsidR="00F931F8" w:rsidRPr="00F931F8" w:rsidRDefault="00F931F8" w:rsidP="00085DCB">
            <w:pPr>
              <w:jc w:val="right"/>
              <w:rPr>
                <w:rFonts w:ascii="Garamond" w:hAnsi="Garamond"/>
                <w:sz w:val="22"/>
                <w:szCs w:val="22"/>
              </w:rPr>
            </w:pPr>
            <w:r w:rsidRPr="00F931F8">
              <w:rPr>
                <w:rFonts w:ascii="Garamond" w:hAnsi="Garamond"/>
                <w:sz w:val="22"/>
                <w:szCs w:val="22"/>
              </w:rPr>
              <w:t>49</w:t>
            </w:r>
          </w:p>
        </w:tc>
        <w:tc>
          <w:tcPr>
            <w:tcW w:w="737" w:type="dxa"/>
            <w:tcMar>
              <w:top w:w="113" w:type="dxa"/>
              <w:bottom w:w="113" w:type="dxa"/>
            </w:tcMar>
          </w:tcPr>
          <w:p w14:paraId="56AB86AD" w14:textId="7D2B2DC5" w:rsidR="00F931F8" w:rsidRPr="00F931F8" w:rsidRDefault="00F931F8">
            <w:pPr>
              <w:rPr>
                <w:rFonts w:ascii="Garamond" w:hAnsi="Garamond"/>
                <w:sz w:val="22"/>
                <w:szCs w:val="22"/>
              </w:rPr>
            </w:pPr>
          </w:p>
        </w:tc>
        <w:tc>
          <w:tcPr>
            <w:tcW w:w="737" w:type="dxa"/>
            <w:tcMar>
              <w:top w:w="113" w:type="dxa"/>
              <w:bottom w:w="113" w:type="dxa"/>
            </w:tcMar>
          </w:tcPr>
          <w:p w14:paraId="0D5A7CEF" w14:textId="77777777" w:rsidR="00F931F8" w:rsidRPr="00F931F8" w:rsidRDefault="00F931F8">
            <w:pPr>
              <w:rPr>
                <w:rFonts w:ascii="Garamond" w:hAnsi="Garamond"/>
                <w:sz w:val="22"/>
                <w:szCs w:val="22"/>
              </w:rPr>
            </w:pPr>
          </w:p>
        </w:tc>
        <w:tc>
          <w:tcPr>
            <w:tcW w:w="5387" w:type="dxa"/>
            <w:tcMar>
              <w:top w:w="113" w:type="dxa"/>
              <w:bottom w:w="113" w:type="dxa"/>
            </w:tcMar>
          </w:tcPr>
          <w:p w14:paraId="6377876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7B919B08"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2E89CFA" w14:textId="30B1EB8F" w:rsidR="00F931F8" w:rsidRPr="00F931F8" w:rsidRDefault="00F931F8" w:rsidP="00085DCB">
            <w:pPr>
              <w:jc w:val="right"/>
              <w:rPr>
                <w:rFonts w:ascii="Garamond" w:hAnsi="Garamond"/>
                <w:sz w:val="22"/>
                <w:szCs w:val="22"/>
              </w:rPr>
            </w:pPr>
            <w:r w:rsidRPr="00F931F8">
              <w:rPr>
                <w:rFonts w:ascii="Garamond" w:hAnsi="Garamond"/>
                <w:sz w:val="22"/>
                <w:szCs w:val="22"/>
              </w:rPr>
              <w:t>69</w:t>
            </w:r>
          </w:p>
        </w:tc>
        <w:tc>
          <w:tcPr>
            <w:tcW w:w="737" w:type="dxa"/>
            <w:shd w:val="clear" w:color="auto" w:fill="auto"/>
            <w:tcMar>
              <w:top w:w="113" w:type="dxa"/>
              <w:bottom w:w="113" w:type="dxa"/>
            </w:tcMar>
          </w:tcPr>
          <w:p w14:paraId="4BA80884" w14:textId="448E51E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3BF9943" w14:textId="3357D58B"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BF57958" w14:textId="7DA450E0" w:rsidR="00F931F8" w:rsidRPr="00F931F8" w:rsidRDefault="00F931F8">
            <w:pPr>
              <w:rPr>
                <w:rFonts w:ascii="Garamond" w:hAnsi="Garamond"/>
                <w:sz w:val="22"/>
                <w:szCs w:val="22"/>
              </w:rPr>
            </w:pPr>
          </w:p>
        </w:tc>
      </w:tr>
      <w:tr w:rsidR="00F931F8" w14:paraId="1A39F603" w14:textId="77777777" w:rsidTr="00F931F8">
        <w:tc>
          <w:tcPr>
            <w:tcW w:w="473" w:type="dxa"/>
            <w:tcMar>
              <w:top w:w="113" w:type="dxa"/>
              <w:bottom w:w="113" w:type="dxa"/>
            </w:tcMar>
          </w:tcPr>
          <w:p w14:paraId="3168C436" w14:textId="7D79BD0C" w:rsidR="00F931F8" w:rsidRPr="00F931F8" w:rsidRDefault="00F931F8" w:rsidP="00085DCB">
            <w:pPr>
              <w:jc w:val="right"/>
              <w:rPr>
                <w:rFonts w:ascii="Garamond" w:hAnsi="Garamond"/>
                <w:sz w:val="22"/>
                <w:szCs w:val="22"/>
              </w:rPr>
            </w:pPr>
            <w:r w:rsidRPr="00F931F8">
              <w:rPr>
                <w:rFonts w:ascii="Garamond" w:hAnsi="Garamond"/>
                <w:sz w:val="22"/>
                <w:szCs w:val="22"/>
              </w:rPr>
              <w:t>50</w:t>
            </w:r>
          </w:p>
        </w:tc>
        <w:tc>
          <w:tcPr>
            <w:tcW w:w="737" w:type="dxa"/>
            <w:tcMar>
              <w:top w:w="113" w:type="dxa"/>
              <w:bottom w:w="113" w:type="dxa"/>
            </w:tcMar>
          </w:tcPr>
          <w:p w14:paraId="4361BB64" w14:textId="01A85245" w:rsidR="00F931F8" w:rsidRPr="00F931F8" w:rsidRDefault="00F931F8">
            <w:pPr>
              <w:rPr>
                <w:rFonts w:ascii="Garamond" w:hAnsi="Garamond"/>
                <w:sz w:val="22"/>
                <w:szCs w:val="22"/>
              </w:rPr>
            </w:pPr>
          </w:p>
        </w:tc>
        <w:tc>
          <w:tcPr>
            <w:tcW w:w="737" w:type="dxa"/>
            <w:tcMar>
              <w:top w:w="113" w:type="dxa"/>
              <w:bottom w:w="113" w:type="dxa"/>
            </w:tcMar>
          </w:tcPr>
          <w:p w14:paraId="175ED235" w14:textId="77777777" w:rsidR="00F931F8" w:rsidRPr="00F931F8" w:rsidRDefault="00F931F8">
            <w:pPr>
              <w:rPr>
                <w:rFonts w:ascii="Garamond" w:hAnsi="Garamond"/>
                <w:sz w:val="22"/>
                <w:szCs w:val="22"/>
              </w:rPr>
            </w:pPr>
          </w:p>
        </w:tc>
        <w:tc>
          <w:tcPr>
            <w:tcW w:w="5387" w:type="dxa"/>
            <w:tcMar>
              <w:top w:w="113" w:type="dxa"/>
              <w:bottom w:w="113" w:type="dxa"/>
            </w:tcMar>
          </w:tcPr>
          <w:p w14:paraId="2BB2FDC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CBF139D"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AD11FF0" w14:textId="34A6AA76" w:rsidR="00F931F8" w:rsidRPr="00F931F8" w:rsidRDefault="00F931F8" w:rsidP="00085DCB">
            <w:pPr>
              <w:jc w:val="right"/>
              <w:rPr>
                <w:rFonts w:ascii="Garamond" w:hAnsi="Garamond"/>
                <w:sz w:val="22"/>
                <w:szCs w:val="22"/>
              </w:rPr>
            </w:pPr>
            <w:r w:rsidRPr="00F931F8">
              <w:rPr>
                <w:rFonts w:ascii="Garamond" w:hAnsi="Garamond"/>
                <w:sz w:val="22"/>
                <w:szCs w:val="22"/>
              </w:rPr>
              <w:t>70</w:t>
            </w:r>
          </w:p>
        </w:tc>
        <w:tc>
          <w:tcPr>
            <w:tcW w:w="737" w:type="dxa"/>
            <w:shd w:val="clear" w:color="auto" w:fill="auto"/>
            <w:tcMar>
              <w:top w:w="113" w:type="dxa"/>
              <w:bottom w:w="113" w:type="dxa"/>
            </w:tcMar>
          </w:tcPr>
          <w:p w14:paraId="3C3D7159" w14:textId="50DAF40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278C438" w14:textId="085B93B0"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96030B9" w14:textId="08676ACC" w:rsidR="00F931F8" w:rsidRPr="00F931F8" w:rsidRDefault="00F931F8">
            <w:pPr>
              <w:rPr>
                <w:rFonts w:ascii="Garamond" w:hAnsi="Garamond"/>
                <w:sz w:val="22"/>
                <w:szCs w:val="22"/>
              </w:rPr>
            </w:pPr>
          </w:p>
        </w:tc>
      </w:tr>
      <w:tr w:rsidR="00F931F8" w14:paraId="5B188501" w14:textId="77777777" w:rsidTr="00F931F8">
        <w:tc>
          <w:tcPr>
            <w:tcW w:w="473" w:type="dxa"/>
            <w:tcMar>
              <w:top w:w="113" w:type="dxa"/>
              <w:bottom w:w="113" w:type="dxa"/>
            </w:tcMar>
          </w:tcPr>
          <w:p w14:paraId="68CCEC58" w14:textId="425668F9" w:rsidR="00F931F8" w:rsidRPr="00F931F8" w:rsidRDefault="00F931F8" w:rsidP="00085DCB">
            <w:pPr>
              <w:jc w:val="right"/>
              <w:rPr>
                <w:rFonts w:ascii="Garamond" w:hAnsi="Garamond"/>
                <w:sz w:val="22"/>
                <w:szCs w:val="22"/>
              </w:rPr>
            </w:pPr>
            <w:r w:rsidRPr="00F931F8">
              <w:rPr>
                <w:rFonts w:ascii="Garamond" w:hAnsi="Garamond"/>
                <w:sz w:val="22"/>
                <w:szCs w:val="22"/>
              </w:rPr>
              <w:t>51</w:t>
            </w:r>
          </w:p>
        </w:tc>
        <w:tc>
          <w:tcPr>
            <w:tcW w:w="737" w:type="dxa"/>
            <w:tcMar>
              <w:top w:w="113" w:type="dxa"/>
              <w:bottom w:w="113" w:type="dxa"/>
            </w:tcMar>
          </w:tcPr>
          <w:p w14:paraId="3C9F8B89" w14:textId="1B3C065D" w:rsidR="00F931F8" w:rsidRPr="00F931F8" w:rsidRDefault="00F931F8">
            <w:pPr>
              <w:rPr>
                <w:rFonts w:ascii="Garamond" w:hAnsi="Garamond"/>
                <w:sz w:val="22"/>
                <w:szCs w:val="22"/>
              </w:rPr>
            </w:pPr>
          </w:p>
        </w:tc>
        <w:tc>
          <w:tcPr>
            <w:tcW w:w="737" w:type="dxa"/>
            <w:tcMar>
              <w:top w:w="113" w:type="dxa"/>
              <w:bottom w:w="113" w:type="dxa"/>
            </w:tcMar>
          </w:tcPr>
          <w:p w14:paraId="4FB8D452" w14:textId="77777777" w:rsidR="00F931F8" w:rsidRPr="00F931F8" w:rsidRDefault="00F931F8">
            <w:pPr>
              <w:rPr>
                <w:rFonts w:ascii="Garamond" w:hAnsi="Garamond"/>
                <w:sz w:val="22"/>
                <w:szCs w:val="22"/>
              </w:rPr>
            </w:pPr>
          </w:p>
        </w:tc>
        <w:tc>
          <w:tcPr>
            <w:tcW w:w="5387" w:type="dxa"/>
            <w:tcMar>
              <w:top w:w="113" w:type="dxa"/>
              <w:bottom w:w="113" w:type="dxa"/>
            </w:tcMar>
          </w:tcPr>
          <w:p w14:paraId="00B6278F"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7183D4A"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FDB2BBC" w14:textId="78E63EB7" w:rsidR="00F931F8" w:rsidRPr="00F931F8" w:rsidRDefault="00F931F8" w:rsidP="00085DCB">
            <w:pPr>
              <w:jc w:val="right"/>
              <w:rPr>
                <w:rFonts w:ascii="Garamond" w:hAnsi="Garamond"/>
                <w:sz w:val="22"/>
                <w:szCs w:val="22"/>
              </w:rPr>
            </w:pPr>
            <w:r w:rsidRPr="00F931F8">
              <w:rPr>
                <w:rFonts w:ascii="Garamond" w:hAnsi="Garamond"/>
                <w:sz w:val="22"/>
                <w:szCs w:val="22"/>
              </w:rPr>
              <w:t>71</w:t>
            </w:r>
          </w:p>
        </w:tc>
        <w:tc>
          <w:tcPr>
            <w:tcW w:w="737" w:type="dxa"/>
            <w:shd w:val="clear" w:color="auto" w:fill="auto"/>
            <w:tcMar>
              <w:top w:w="113" w:type="dxa"/>
              <w:bottom w:w="113" w:type="dxa"/>
            </w:tcMar>
          </w:tcPr>
          <w:p w14:paraId="4D47DF54" w14:textId="43C32124"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68C6291" w14:textId="1C3235D5"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7F41D65" w14:textId="6E0C3CFB" w:rsidR="00F931F8" w:rsidRPr="00F931F8" w:rsidRDefault="00F931F8">
            <w:pPr>
              <w:rPr>
                <w:rFonts w:ascii="Garamond" w:hAnsi="Garamond"/>
                <w:sz w:val="22"/>
                <w:szCs w:val="22"/>
              </w:rPr>
            </w:pPr>
          </w:p>
        </w:tc>
      </w:tr>
      <w:tr w:rsidR="00F931F8" w14:paraId="5FCD5172" w14:textId="77777777" w:rsidTr="00F931F8">
        <w:tc>
          <w:tcPr>
            <w:tcW w:w="473" w:type="dxa"/>
            <w:tcMar>
              <w:top w:w="113" w:type="dxa"/>
              <w:bottom w:w="113" w:type="dxa"/>
            </w:tcMar>
          </w:tcPr>
          <w:p w14:paraId="7D8ED8EA" w14:textId="0805FCCA" w:rsidR="00F931F8" w:rsidRPr="00F931F8" w:rsidRDefault="00F931F8" w:rsidP="00085DCB">
            <w:pPr>
              <w:jc w:val="right"/>
              <w:rPr>
                <w:rFonts w:ascii="Garamond" w:hAnsi="Garamond"/>
                <w:sz w:val="22"/>
                <w:szCs w:val="22"/>
              </w:rPr>
            </w:pPr>
            <w:r w:rsidRPr="00F931F8">
              <w:rPr>
                <w:rFonts w:ascii="Garamond" w:hAnsi="Garamond"/>
                <w:sz w:val="22"/>
                <w:szCs w:val="22"/>
              </w:rPr>
              <w:t>52</w:t>
            </w:r>
          </w:p>
        </w:tc>
        <w:tc>
          <w:tcPr>
            <w:tcW w:w="737" w:type="dxa"/>
            <w:tcMar>
              <w:top w:w="113" w:type="dxa"/>
              <w:bottom w:w="113" w:type="dxa"/>
            </w:tcMar>
          </w:tcPr>
          <w:p w14:paraId="56B364FB" w14:textId="1893EA43" w:rsidR="00F931F8" w:rsidRPr="00F931F8" w:rsidRDefault="00F931F8">
            <w:pPr>
              <w:rPr>
                <w:rFonts w:ascii="Garamond" w:hAnsi="Garamond"/>
                <w:sz w:val="22"/>
                <w:szCs w:val="22"/>
              </w:rPr>
            </w:pPr>
          </w:p>
        </w:tc>
        <w:tc>
          <w:tcPr>
            <w:tcW w:w="737" w:type="dxa"/>
            <w:tcMar>
              <w:top w:w="113" w:type="dxa"/>
              <w:bottom w:w="113" w:type="dxa"/>
            </w:tcMar>
          </w:tcPr>
          <w:p w14:paraId="3B35E76C" w14:textId="77777777" w:rsidR="00F931F8" w:rsidRPr="00F931F8" w:rsidRDefault="00F931F8">
            <w:pPr>
              <w:rPr>
                <w:rFonts w:ascii="Garamond" w:hAnsi="Garamond"/>
                <w:sz w:val="22"/>
                <w:szCs w:val="22"/>
              </w:rPr>
            </w:pPr>
          </w:p>
        </w:tc>
        <w:tc>
          <w:tcPr>
            <w:tcW w:w="5387" w:type="dxa"/>
            <w:tcMar>
              <w:top w:w="113" w:type="dxa"/>
              <w:bottom w:w="113" w:type="dxa"/>
            </w:tcMar>
          </w:tcPr>
          <w:p w14:paraId="1DFBE5D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3AD272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41EBF02" w14:textId="3400E81E" w:rsidR="00F931F8" w:rsidRPr="00F931F8" w:rsidRDefault="00F931F8" w:rsidP="00085DCB">
            <w:pPr>
              <w:jc w:val="right"/>
              <w:rPr>
                <w:rFonts w:ascii="Garamond" w:hAnsi="Garamond"/>
                <w:sz w:val="22"/>
                <w:szCs w:val="22"/>
              </w:rPr>
            </w:pPr>
            <w:r w:rsidRPr="00F931F8">
              <w:rPr>
                <w:rFonts w:ascii="Garamond" w:hAnsi="Garamond"/>
                <w:sz w:val="22"/>
                <w:szCs w:val="22"/>
              </w:rPr>
              <w:t>72</w:t>
            </w:r>
          </w:p>
        </w:tc>
        <w:tc>
          <w:tcPr>
            <w:tcW w:w="737" w:type="dxa"/>
            <w:shd w:val="clear" w:color="auto" w:fill="auto"/>
            <w:tcMar>
              <w:top w:w="113" w:type="dxa"/>
              <w:bottom w:w="113" w:type="dxa"/>
            </w:tcMar>
          </w:tcPr>
          <w:p w14:paraId="5B001996" w14:textId="062993F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42C16B8" w14:textId="594F872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4C39F92" w14:textId="32AE4F7C" w:rsidR="00F931F8" w:rsidRPr="00F931F8" w:rsidRDefault="00F931F8">
            <w:pPr>
              <w:rPr>
                <w:rFonts w:ascii="Garamond" w:hAnsi="Garamond"/>
                <w:sz w:val="22"/>
                <w:szCs w:val="22"/>
              </w:rPr>
            </w:pPr>
          </w:p>
        </w:tc>
      </w:tr>
      <w:tr w:rsidR="00F931F8" w14:paraId="13FF07B4" w14:textId="77777777" w:rsidTr="00F931F8">
        <w:tc>
          <w:tcPr>
            <w:tcW w:w="473" w:type="dxa"/>
            <w:tcMar>
              <w:top w:w="113" w:type="dxa"/>
              <w:bottom w:w="113" w:type="dxa"/>
            </w:tcMar>
          </w:tcPr>
          <w:p w14:paraId="4E9A066B" w14:textId="68BF8D2C" w:rsidR="00F931F8" w:rsidRPr="00F931F8" w:rsidRDefault="00F931F8" w:rsidP="00085DCB">
            <w:pPr>
              <w:jc w:val="right"/>
              <w:rPr>
                <w:rFonts w:ascii="Garamond" w:hAnsi="Garamond"/>
                <w:sz w:val="22"/>
                <w:szCs w:val="22"/>
              </w:rPr>
            </w:pPr>
            <w:r w:rsidRPr="00F931F8">
              <w:rPr>
                <w:rFonts w:ascii="Garamond" w:hAnsi="Garamond"/>
                <w:sz w:val="22"/>
                <w:szCs w:val="22"/>
              </w:rPr>
              <w:t>53</w:t>
            </w:r>
          </w:p>
        </w:tc>
        <w:tc>
          <w:tcPr>
            <w:tcW w:w="737" w:type="dxa"/>
            <w:tcMar>
              <w:top w:w="113" w:type="dxa"/>
              <w:bottom w:w="113" w:type="dxa"/>
            </w:tcMar>
          </w:tcPr>
          <w:p w14:paraId="62BA5F19" w14:textId="6C247B45" w:rsidR="00F931F8" w:rsidRPr="00F931F8" w:rsidRDefault="00F931F8">
            <w:pPr>
              <w:rPr>
                <w:rFonts w:ascii="Garamond" w:hAnsi="Garamond"/>
                <w:sz w:val="22"/>
                <w:szCs w:val="22"/>
              </w:rPr>
            </w:pPr>
          </w:p>
        </w:tc>
        <w:tc>
          <w:tcPr>
            <w:tcW w:w="737" w:type="dxa"/>
            <w:tcMar>
              <w:top w:w="113" w:type="dxa"/>
              <w:bottom w:w="113" w:type="dxa"/>
            </w:tcMar>
          </w:tcPr>
          <w:p w14:paraId="22DF365F" w14:textId="77777777" w:rsidR="00F931F8" w:rsidRPr="00F931F8" w:rsidRDefault="00F931F8">
            <w:pPr>
              <w:rPr>
                <w:rFonts w:ascii="Garamond" w:hAnsi="Garamond"/>
                <w:sz w:val="22"/>
                <w:szCs w:val="22"/>
              </w:rPr>
            </w:pPr>
          </w:p>
        </w:tc>
        <w:tc>
          <w:tcPr>
            <w:tcW w:w="5387" w:type="dxa"/>
            <w:tcMar>
              <w:top w:w="113" w:type="dxa"/>
              <w:bottom w:w="113" w:type="dxa"/>
            </w:tcMar>
          </w:tcPr>
          <w:p w14:paraId="6835B0C1"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ECAB892"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A960EDA" w14:textId="21D5A7A2" w:rsidR="00F931F8" w:rsidRPr="00F931F8" w:rsidRDefault="00F931F8" w:rsidP="00085DCB">
            <w:pPr>
              <w:jc w:val="right"/>
              <w:rPr>
                <w:rFonts w:ascii="Garamond" w:hAnsi="Garamond"/>
                <w:sz w:val="22"/>
                <w:szCs w:val="22"/>
              </w:rPr>
            </w:pPr>
            <w:r w:rsidRPr="00F931F8">
              <w:rPr>
                <w:rFonts w:ascii="Garamond" w:hAnsi="Garamond"/>
                <w:sz w:val="22"/>
                <w:szCs w:val="22"/>
              </w:rPr>
              <w:t>73</w:t>
            </w:r>
          </w:p>
        </w:tc>
        <w:tc>
          <w:tcPr>
            <w:tcW w:w="737" w:type="dxa"/>
            <w:shd w:val="clear" w:color="auto" w:fill="auto"/>
            <w:tcMar>
              <w:top w:w="113" w:type="dxa"/>
              <w:bottom w:w="113" w:type="dxa"/>
            </w:tcMar>
          </w:tcPr>
          <w:p w14:paraId="658D49E8" w14:textId="2A92536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9E11D66" w14:textId="2DE28176"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217BEC9" w14:textId="0A708669" w:rsidR="00F931F8" w:rsidRPr="00F931F8" w:rsidRDefault="00F931F8">
            <w:pPr>
              <w:rPr>
                <w:rFonts w:ascii="Garamond" w:hAnsi="Garamond"/>
                <w:sz w:val="22"/>
                <w:szCs w:val="22"/>
              </w:rPr>
            </w:pPr>
          </w:p>
        </w:tc>
      </w:tr>
      <w:tr w:rsidR="00F931F8" w14:paraId="0B0F80DE" w14:textId="77777777" w:rsidTr="00F931F8">
        <w:tc>
          <w:tcPr>
            <w:tcW w:w="473" w:type="dxa"/>
            <w:tcMar>
              <w:top w:w="113" w:type="dxa"/>
              <w:bottom w:w="113" w:type="dxa"/>
            </w:tcMar>
          </w:tcPr>
          <w:p w14:paraId="266F1DB4" w14:textId="1797CF3E" w:rsidR="00F931F8" w:rsidRPr="00F931F8" w:rsidRDefault="00F931F8" w:rsidP="00085DCB">
            <w:pPr>
              <w:jc w:val="right"/>
              <w:rPr>
                <w:rFonts w:ascii="Garamond" w:hAnsi="Garamond"/>
                <w:sz w:val="22"/>
                <w:szCs w:val="22"/>
              </w:rPr>
            </w:pPr>
            <w:r w:rsidRPr="00F931F8">
              <w:rPr>
                <w:rFonts w:ascii="Garamond" w:hAnsi="Garamond"/>
                <w:sz w:val="22"/>
                <w:szCs w:val="22"/>
              </w:rPr>
              <w:t>54</w:t>
            </w:r>
          </w:p>
        </w:tc>
        <w:tc>
          <w:tcPr>
            <w:tcW w:w="737" w:type="dxa"/>
            <w:tcMar>
              <w:top w:w="113" w:type="dxa"/>
              <w:bottom w:w="113" w:type="dxa"/>
            </w:tcMar>
          </w:tcPr>
          <w:p w14:paraId="39D74069" w14:textId="05F5168F" w:rsidR="00F931F8" w:rsidRPr="00F931F8" w:rsidRDefault="00F931F8">
            <w:pPr>
              <w:rPr>
                <w:rFonts w:ascii="Garamond" w:hAnsi="Garamond"/>
                <w:sz w:val="22"/>
                <w:szCs w:val="22"/>
              </w:rPr>
            </w:pPr>
          </w:p>
        </w:tc>
        <w:tc>
          <w:tcPr>
            <w:tcW w:w="737" w:type="dxa"/>
            <w:tcMar>
              <w:top w:w="113" w:type="dxa"/>
              <w:bottom w:w="113" w:type="dxa"/>
            </w:tcMar>
          </w:tcPr>
          <w:p w14:paraId="11CEC295" w14:textId="77777777" w:rsidR="00F931F8" w:rsidRPr="00F931F8" w:rsidRDefault="00F931F8">
            <w:pPr>
              <w:rPr>
                <w:rFonts w:ascii="Garamond" w:hAnsi="Garamond"/>
                <w:sz w:val="22"/>
                <w:szCs w:val="22"/>
              </w:rPr>
            </w:pPr>
          </w:p>
        </w:tc>
        <w:tc>
          <w:tcPr>
            <w:tcW w:w="5387" w:type="dxa"/>
            <w:tcMar>
              <w:top w:w="113" w:type="dxa"/>
              <w:bottom w:w="113" w:type="dxa"/>
            </w:tcMar>
          </w:tcPr>
          <w:p w14:paraId="440B77B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6FC7A0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47FB0D6" w14:textId="1C8CB870" w:rsidR="00F931F8" w:rsidRPr="00F931F8" w:rsidRDefault="00F931F8" w:rsidP="00085DCB">
            <w:pPr>
              <w:jc w:val="right"/>
              <w:rPr>
                <w:rFonts w:ascii="Garamond" w:hAnsi="Garamond"/>
                <w:sz w:val="22"/>
                <w:szCs w:val="22"/>
              </w:rPr>
            </w:pPr>
            <w:r w:rsidRPr="00F931F8">
              <w:rPr>
                <w:rFonts w:ascii="Garamond" w:hAnsi="Garamond"/>
                <w:sz w:val="22"/>
                <w:szCs w:val="22"/>
              </w:rPr>
              <w:t>74</w:t>
            </w:r>
          </w:p>
        </w:tc>
        <w:tc>
          <w:tcPr>
            <w:tcW w:w="737" w:type="dxa"/>
            <w:shd w:val="clear" w:color="auto" w:fill="auto"/>
            <w:tcMar>
              <w:top w:w="113" w:type="dxa"/>
              <w:bottom w:w="113" w:type="dxa"/>
            </w:tcMar>
          </w:tcPr>
          <w:p w14:paraId="10EF938E" w14:textId="79C48DC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40F40B" w14:textId="7859326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EE32502" w14:textId="6C318ED2" w:rsidR="00F931F8" w:rsidRPr="00F931F8" w:rsidRDefault="00F931F8">
            <w:pPr>
              <w:rPr>
                <w:rFonts w:ascii="Garamond" w:hAnsi="Garamond"/>
                <w:sz w:val="22"/>
                <w:szCs w:val="22"/>
              </w:rPr>
            </w:pPr>
          </w:p>
        </w:tc>
      </w:tr>
      <w:tr w:rsidR="00F931F8" w14:paraId="69E27D5B" w14:textId="77777777" w:rsidTr="00F931F8">
        <w:tc>
          <w:tcPr>
            <w:tcW w:w="473" w:type="dxa"/>
            <w:tcMar>
              <w:top w:w="113" w:type="dxa"/>
              <w:bottom w:w="113" w:type="dxa"/>
            </w:tcMar>
          </w:tcPr>
          <w:p w14:paraId="38472EF9" w14:textId="35F63379" w:rsidR="00F931F8" w:rsidRPr="00F931F8" w:rsidRDefault="00F931F8" w:rsidP="00085DCB">
            <w:pPr>
              <w:jc w:val="right"/>
              <w:rPr>
                <w:rFonts w:ascii="Garamond" w:hAnsi="Garamond"/>
                <w:sz w:val="22"/>
                <w:szCs w:val="22"/>
              </w:rPr>
            </w:pPr>
            <w:r w:rsidRPr="00F931F8">
              <w:rPr>
                <w:rFonts w:ascii="Garamond" w:hAnsi="Garamond"/>
                <w:sz w:val="22"/>
                <w:szCs w:val="22"/>
              </w:rPr>
              <w:t>55</w:t>
            </w:r>
          </w:p>
        </w:tc>
        <w:tc>
          <w:tcPr>
            <w:tcW w:w="737" w:type="dxa"/>
            <w:tcMar>
              <w:top w:w="113" w:type="dxa"/>
              <w:bottom w:w="113" w:type="dxa"/>
            </w:tcMar>
          </w:tcPr>
          <w:p w14:paraId="292EA93E" w14:textId="0FD34D3F" w:rsidR="00F931F8" w:rsidRPr="00F931F8" w:rsidRDefault="00F931F8">
            <w:pPr>
              <w:rPr>
                <w:rFonts w:ascii="Garamond" w:hAnsi="Garamond"/>
                <w:sz w:val="22"/>
                <w:szCs w:val="22"/>
              </w:rPr>
            </w:pPr>
          </w:p>
        </w:tc>
        <w:tc>
          <w:tcPr>
            <w:tcW w:w="737" w:type="dxa"/>
            <w:tcMar>
              <w:top w:w="113" w:type="dxa"/>
              <w:bottom w:w="113" w:type="dxa"/>
            </w:tcMar>
          </w:tcPr>
          <w:p w14:paraId="7E1F89BC" w14:textId="77777777" w:rsidR="00F931F8" w:rsidRPr="00F931F8" w:rsidRDefault="00F931F8">
            <w:pPr>
              <w:rPr>
                <w:rFonts w:ascii="Garamond" w:hAnsi="Garamond"/>
                <w:sz w:val="22"/>
                <w:szCs w:val="22"/>
              </w:rPr>
            </w:pPr>
          </w:p>
        </w:tc>
        <w:tc>
          <w:tcPr>
            <w:tcW w:w="5387" w:type="dxa"/>
            <w:tcMar>
              <w:top w:w="113" w:type="dxa"/>
              <w:bottom w:w="113" w:type="dxa"/>
            </w:tcMar>
          </w:tcPr>
          <w:p w14:paraId="1AF3E5D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9C4216D"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3CCDB6C2" w14:textId="5D8C5835" w:rsidR="00F931F8" w:rsidRPr="00F931F8" w:rsidRDefault="00F931F8" w:rsidP="00085DCB">
            <w:pPr>
              <w:jc w:val="right"/>
              <w:rPr>
                <w:rFonts w:ascii="Garamond" w:hAnsi="Garamond"/>
                <w:sz w:val="22"/>
                <w:szCs w:val="22"/>
              </w:rPr>
            </w:pPr>
            <w:r w:rsidRPr="00F931F8">
              <w:rPr>
                <w:rFonts w:ascii="Garamond" w:hAnsi="Garamond"/>
                <w:sz w:val="22"/>
                <w:szCs w:val="22"/>
              </w:rPr>
              <w:t>75</w:t>
            </w:r>
          </w:p>
        </w:tc>
        <w:tc>
          <w:tcPr>
            <w:tcW w:w="737" w:type="dxa"/>
            <w:shd w:val="clear" w:color="auto" w:fill="auto"/>
            <w:tcMar>
              <w:top w:w="113" w:type="dxa"/>
              <w:bottom w:w="113" w:type="dxa"/>
            </w:tcMar>
          </w:tcPr>
          <w:p w14:paraId="18ED9BE1" w14:textId="31AFB55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F17A7E6" w14:textId="443DFBB1"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443034E" w14:textId="468673DC" w:rsidR="00F931F8" w:rsidRPr="00F931F8" w:rsidRDefault="00F931F8">
            <w:pPr>
              <w:rPr>
                <w:rFonts w:ascii="Garamond" w:hAnsi="Garamond"/>
                <w:sz w:val="22"/>
                <w:szCs w:val="22"/>
              </w:rPr>
            </w:pPr>
          </w:p>
        </w:tc>
      </w:tr>
      <w:tr w:rsidR="00F931F8" w14:paraId="7C1C4A5C" w14:textId="77777777" w:rsidTr="00F931F8">
        <w:tc>
          <w:tcPr>
            <w:tcW w:w="473" w:type="dxa"/>
            <w:tcMar>
              <w:top w:w="113" w:type="dxa"/>
              <w:bottom w:w="113" w:type="dxa"/>
            </w:tcMar>
          </w:tcPr>
          <w:p w14:paraId="7ED7147E" w14:textId="41217A68" w:rsidR="00F931F8" w:rsidRPr="00F931F8" w:rsidRDefault="00F931F8" w:rsidP="00085DCB">
            <w:pPr>
              <w:jc w:val="right"/>
              <w:rPr>
                <w:rFonts w:ascii="Garamond" w:hAnsi="Garamond"/>
                <w:sz w:val="22"/>
                <w:szCs w:val="22"/>
              </w:rPr>
            </w:pPr>
            <w:r w:rsidRPr="00F931F8">
              <w:rPr>
                <w:rFonts w:ascii="Garamond" w:hAnsi="Garamond"/>
                <w:sz w:val="22"/>
                <w:szCs w:val="22"/>
              </w:rPr>
              <w:t>56</w:t>
            </w:r>
          </w:p>
        </w:tc>
        <w:tc>
          <w:tcPr>
            <w:tcW w:w="737" w:type="dxa"/>
            <w:tcMar>
              <w:top w:w="113" w:type="dxa"/>
              <w:bottom w:w="113" w:type="dxa"/>
            </w:tcMar>
          </w:tcPr>
          <w:p w14:paraId="1C3A2B00" w14:textId="77777777" w:rsidR="00F931F8" w:rsidRPr="00F931F8" w:rsidRDefault="00F931F8">
            <w:pPr>
              <w:rPr>
                <w:rFonts w:ascii="Garamond" w:hAnsi="Garamond"/>
                <w:sz w:val="22"/>
                <w:szCs w:val="22"/>
              </w:rPr>
            </w:pPr>
          </w:p>
        </w:tc>
        <w:tc>
          <w:tcPr>
            <w:tcW w:w="737" w:type="dxa"/>
            <w:tcMar>
              <w:top w:w="113" w:type="dxa"/>
              <w:bottom w:w="113" w:type="dxa"/>
            </w:tcMar>
          </w:tcPr>
          <w:p w14:paraId="7E9050F9" w14:textId="77777777" w:rsidR="00F931F8" w:rsidRPr="00F931F8" w:rsidRDefault="00F931F8">
            <w:pPr>
              <w:rPr>
                <w:rFonts w:ascii="Garamond" w:hAnsi="Garamond"/>
                <w:sz w:val="22"/>
                <w:szCs w:val="22"/>
              </w:rPr>
            </w:pPr>
          </w:p>
        </w:tc>
        <w:tc>
          <w:tcPr>
            <w:tcW w:w="5387" w:type="dxa"/>
            <w:tcMar>
              <w:top w:w="113" w:type="dxa"/>
              <w:bottom w:w="113" w:type="dxa"/>
            </w:tcMar>
          </w:tcPr>
          <w:p w14:paraId="017F669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F8F1B01"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00BA3AD" w14:textId="6C20D9F2" w:rsidR="00F931F8" w:rsidRPr="00F931F8" w:rsidRDefault="00F931F8" w:rsidP="00085DCB">
            <w:pPr>
              <w:jc w:val="right"/>
              <w:rPr>
                <w:rFonts w:ascii="Garamond" w:hAnsi="Garamond"/>
                <w:sz w:val="22"/>
                <w:szCs w:val="22"/>
              </w:rPr>
            </w:pPr>
            <w:r w:rsidRPr="00F931F8">
              <w:rPr>
                <w:rFonts w:ascii="Garamond" w:hAnsi="Garamond"/>
                <w:sz w:val="22"/>
                <w:szCs w:val="22"/>
              </w:rPr>
              <w:t>76</w:t>
            </w:r>
          </w:p>
        </w:tc>
        <w:tc>
          <w:tcPr>
            <w:tcW w:w="737" w:type="dxa"/>
            <w:shd w:val="clear" w:color="auto" w:fill="auto"/>
            <w:tcMar>
              <w:top w:w="113" w:type="dxa"/>
              <w:bottom w:w="113" w:type="dxa"/>
            </w:tcMar>
          </w:tcPr>
          <w:p w14:paraId="5992C633"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ECA8A60"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B2B6DB3" w14:textId="77777777" w:rsidR="00F931F8" w:rsidRPr="00F931F8" w:rsidRDefault="00F931F8">
            <w:pPr>
              <w:rPr>
                <w:rFonts w:ascii="Garamond" w:hAnsi="Garamond"/>
                <w:sz w:val="22"/>
                <w:szCs w:val="22"/>
              </w:rPr>
            </w:pPr>
          </w:p>
        </w:tc>
      </w:tr>
      <w:tr w:rsidR="00F931F8" w14:paraId="75FA4779" w14:textId="77777777" w:rsidTr="00F931F8">
        <w:tc>
          <w:tcPr>
            <w:tcW w:w="473" w:type="dxa"/>
            <w:tcMar>
              <w:top w:w="113" w:type="dxa"/>
              <w:bottom w:w="113" w:type="dxa"/>
            </w:tcMar>
          </w:tcPr>
          <w:p w14:paraId="2AC8BBD8" w14:textId="3C61AC44" w:rsidR="00F931F8" w:rsidRPr="00F931F8" w:rsidRDefault="00F931F8" w:rsidP="00085DCB">
            <w:pPr>
              <w:jc w:val="right"/>
              <w:rPr>
                <w:rFonts w:ascii="Garamond" w:hAnsi="Garamond"/>
                <w:sz w:val="22"/>
                <w:szCs w:val="22"/>
              </w:rPr>
            </w:pPr>
            <w:r w:rsidRPr="00F931F8">
              <w:rPr>
                <w:rFonts w:ascii="Garamond" w:hAnsi="Garamond"/>
                <w:sz w:val="22"/>
                <w:szCs w:val="22"/>
              </w:rPr>
              <w:t>57</w:t>
            </w:r>
          </w:p>
        </w:tc>
        <w:tc>
          <w:tcPr>
            <w:tcW w:w="737" w:type="dxa"/>
            <w:tcMar>
              <w:top w:w="113" w:type="dxa"/>
              <w:bottom w:w="113" w:type="dxa"/>
            </w:tcMar>
          </w:tcPr>
          <w:p w14:paraId="71DB14CC" w14:textId="77777777" w:rsidR="00F931F8" w:rsidRPr="00F931F8" w:rsidRDefault="00F931F8">
            <w:pPr>
              <w:rPr>
                <w:rFonts w:ascii="Garamond" w:hAnsi="Garamond"/>
                <w:sz w:val="22"/>
                <w:szCs w:val="22"/>
              </w:rPr>
            </w:pPr>
          </w:p>
        </w:tc>
        <w:tc>
          <w:tcPr>
            <w:tcW w:w="737" w:type="dxa"/>
            <w:tcMar>
              <w:top w:w="113" w:type="dxa"/>
              <w:bottom w:w="113" w:type="dxa"/>
            </w:tcMar>
          </w:tcPr>
          <w:p w14:paraId="7CB9D350" w14:textId="77777777" w:rsidR="00F931F8" w:rsidRPr="00F931F8" w:rsidRDefault="00F931F8">
            <w:pPr>
              <w:rPr>
                <w:rFonts w:ascii="Garamond" w:hAnsi="Garamond"/>
                <w:sz w:val="22"/>
                <w:szCs w:val="22"/>
              </w:rPr>
            </w:pPr>
          </w:p>
        </w:tc>
        <w:tc>
          <w:tcPr>
            <w:tcW w:w="5387" w:type="dxa"/>
            <w:tcMar>
              <w:top w:w="113" w:type="dxa"/>
              <w:bottom w:w="113" w:type="dxa"/>
            </w:tcMar>
          </w:tcPr>
          <w:p w14:paraId="7FEC91F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1A93602"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389ACE3" w14:textId="4355F9F2" w:rsidR="00F931F8" w:rsidRPr="00F931F8" w:rsidRDefault="00F931F8" w:rsidP="00085DCB">
            <w:pPr>
              <w:jc w:val="right"/>
              <w:rPr>
                <w:rFonts w:ascii="Garamond" w:hAnsi="Garamond"/>
                <w:sz w:val="22"/>
                <w:szCs w:val="22"/>
              </w:rPr>
            </w:pPr>
            <w:r w:rsidRPr="00F931F8">
              <w:rPr>
                <w:rFonts w:ascii="Garamond" w:hAnsi="Garamond"/>
                <w:sz w:val="22"/>
                <w:szCs w:val="22"/>
              </w:rPr>
              <w:t>77</w:t>
            </w:r>
          </w:p>
        </w:tc>
        <w:tc>
          <w:tcPr>
            <w:tcW w:w="737" w:type="dxa"/>
            <w:shd w:val="clear" w:color="auto" w:fill="auto"/>
            <w:tcMar>
              <w:top w:w="113" w:type="dxa"/>
              <w:bottom w:w="113" w:type="dxa"/>
            </w:tcMar>
          </w:tcPr>
          <w:p w14:paraId="13BA6938"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1633A4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6BF5A5D" w14:textId="77777777" w:rsidR="00F931F8" w:rsidRPr="00F931F8" w:rsidRDefault="00F931F8">
            <w:pPr>
              <w:rPr>
                <w:rFonts w:ascii="Garamond" w:hAnsi="Garamond"/>
                <w:sz w:val="22"/>
                <w:szCs w:val="22"/>
              </w:rPr>
            </w:pPr>
          </w:p>
        </w:tc>
      </w:tr>
      <w:tr w:rsidR="00F931F8" w14:paraId="5DAE9CFF" w14:textId="77777777" w:rsidTr="00F931F8">
        <w:tc>
          <w:tcPr>
            <w:tcW w:w="473" w:type="dxa"/>
            <w:tcMar>
              <w:top w:w="113" w:type="dxa"/>
              <w:bottom w:w="113" w:type="dxa"/>
            </w:tcMar>
          </w:tcPr>
          <w:p w14:paraId="5E022F17" w14:textId="0A1A874C" w:rsidR="00F931F8" w:rsidRPr="00F931F8" w:rsidRDefault="00F931F8" w:rsidP="00085DCB">
            <w:pPr>
              <w:jc w:val="right"/>
              <w:rPr>
                <w:rFonts w:ascii="Garamond" w:hAnsi="Garamond"/>
                <w:sz w:val="22"/>
                <w:szCs w:val="22"/>
              </w:rPr>
            </w:pPr>
            <w:r w:rsidRPr="00F931F8">
              <w:rPr>
                <w:rFonts w:ascii="Garamond" w:hAnsi="Garamond"/>
                <w:sz w:val="22"/>
                <w:szCs w:val="22"/>
              </w:rPr>
              <w:t>58</w:t>
            </w:r>
          </w:p>
        </w:tc>
        <w:tc>
          <w:tcPr>
            <w:tcW w:w="737" w:type="dxa"/>
            <w:tcMar>
              <w:top w:w="113" w:type="dxa"/>
              <w:bottom w:w="113" w:type="dxa"/>
            </w:tcMar>
          </w:tcPr>
          <w:p w14:paraId="14D56F75" w14:textId="77777777" w:rsidR="00F931F8" w:rsidRPr="00F931F8" w:rsidRDefault="00F931F8">
            <w:pPr>
              <w:rPr>
                <w:rFonts w:ascii="Garamond" w:hAnsi="Garamond"/>
                <w:sz w:val="22"/>
                <w:szCs w:val="22"/>
              </w:rPr>
            </w:pPr>
          </w:p>
        </w:tc>
        <w:tc>
          <w:tcPr>
            <w:tcW w:w="737" w:type="dxa"/>
            <w:tcMar>
              <w:top w:w="113" w:type="dxa"/>
              <w:bottom w:w="113" w:type="dxa"/>
            </w:tcMar>
          </w:tcPr>
          <w:p w14:paraId="5B2196C5" w14:textId="77777777" w:rsidR="00F931F8" w:rsidRPr="00F931F8" w:rsidRDefault="00F931F8">
            <w:pPr>
              <w:rPr>
                <w:rFonts w:ascii="Garamond" w:hAnsi="Garamond"/>
                <w:sz w:val="22"/>
                <w:szCs w:val="22"/>
              </w:rPr>
            </w:pPr>
          </w:p>
        </w:tc>
        <w:tc>
          <w:tcPr>
            <w:tcW w:w="5387" w:type="dxa"/>
            <w:tcMar>
              <w:top w:w="113" w:type="dxa"/>
              <w:bottom w:w="113" w:type="dxa"/>
            </w:tcMar>
          </w:tcPr>
          <w:p w14:paraId="32A1F768"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A9D239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96AB397" w14:textId="54629B72" w:rsidR="00F931F8" w:rsidRPr="00F931F8" w:rsidRDefault="00F931F8" w:rsidP="00085DCB">
            <w:pPr>
              <w:jc w:val="right"/>
              <w:rPr>
                <w:rFonts w:ascii="Garamond" w:hAnsi="Garamond"/>
                <w:sz w:val="22"/>
                <w:szCs w:val="22"/>
              </w:rPr>
            </w:pPr>
            <w:r w:rsidRPr="00F931F8">
              <w:rPr>
                <w:rFonts w:ascii="Garamond" w:hAnsi="Garamond"/>
                <w:sz w:val="22"/>
                <w:szCs w:val="22"/>
              </w:rPr>
              <w:t>78</w:t>
            </w:r>
          </w:p>
        </w:tc>
        <w:tc>
          <w:tcPr>
            <w:tcW w:w="737" w:type="dxa"/>
            <w:shd w:val="clear" w:color="auto" w:fill="auto"/>
            <w:tcMar>
              <w:top w:w="113" w:type="dxa"/>
              <w:bottom w:w="113" w:type="dxa"/>
            </w:tcMar>
          </w:tcPr>
          <w:p w14:paraId="1D7884FE"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392D5A6"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31AFED3" w14:textId="77777777" w:rsidR="00F931F8" w:rsidRPr="00F931F8" w:rsidRDefault="00F931F8">
            <w:pPr>
              <w:rPr>
                <w:rFonts w:ascii="Garamond" w:hAnsi="Garamond"/>
                <w:sz w:val="22"/>
                <w:szCs w:val="22"/>
              </w:rPr>
            </w:pPr>
          </w:p>
        </w:tc>
      </w:tr>
      <w:tr w:rsidR="00F931F8" w14:paraId="3BBEF2C7" w14:textId="77777777" w:rsidTr="00F931F8">
        <w:tc>
          <w:tcPr>
            <w:tcW w:w="473" w:type="dxa"/>
            <w:tcMar>
              <w:top w:w="113" w:type="dxa"/>
              <w:bottom w:w="113" w:type="dxa"/>
            </w:tcMar>
          </w:tcPr>
          <w:p w14:paraId="60A9AD20" w14:textId="36C512E0" w:rsidR="00F931F8" w:rsidRPr="00F931F8" w:rsidRDefault="00F931F8" w:rsidP="00085DCB">
            <w:pPr>
              <w:jc w:val="right"/>
              <w:rPr>
                <w:rFonts w:ascii="Garamond" w:hAnsi="Garamond"/>
                <w:sz w:val="22"/>
                <w:szCs w:val="22"/>
              </w:rPr>
            </w:pPr>
            <w:r w:rsidRPr="00F931F8">
              <w:rPr>
                <w:rFonts w:ascii="Garamond" w:hAnsi="Garamond"/>
                <w:sz w:val="22"/>
                <w:szCs w:val="22"/>
              </w:rPr>
              <w:t>59</w:t>
            </w:r>
          </w:p>
        </w:tc>
        <w:tc>
          <w:tcPr>
            <w:tcW w:w="737" w:type="dxa"/>
            <w:tcMar>
              <w:top w:w="113" w:type="dxa"/>
              <w:bottom w:w="113" w:type="dxa"/>
            </w:tcMar>
          </w:tcPr>
          <w:p w14:paraId="68639D08" w14:textId="77777777" w:rsidR="00F931F8" w:rsidRPr="00F931F8" w:rsidRDefault="00F931F8">
            <w:pPr>
              <w:rPr>
                <w:rFonts w:ascii="Garamond" w:hAnsi="Garamond"/>
                <w:sz w:val="22"/>
                <w:szCs w:val="22"/>
              </w:rPr>
            </w:pPr>
          </w:p>
        </w:tc>
        <w:tc>
          <w:tcPr>
            <w:tcW w:w="737" w:type="dxa"/>
            <w:tcMar>
              <w:top w:w="113" w:type="dxa"/>
              <w:bottom w:w="113" w:type="dxa"/>
            </w:tcMar>
          </w:tcPr>
          <w:p w14:paraId="508C3823" w14:textId="77777777" w:rsidR="00F931F8" w:rsidRPr="00F931F8" w:rsidRDefault="00F931F8">
            <w:pPr>
              <w:rPr>
                <w:rFonts w:ascii="Garamond" w:hAnsi="Garamond"/>
                <w:sz w:val="22"/>
                <w:szCs w:val="22"/>
              </w:rPr>
            </w:pPr>
          </w:p>
        </w:tc>
        <w:tc>
          <w:tcPr>
            <w:tcW w:w="5387" w:type="dxa"/>
            <w:tcMar>
              <w:top w:w="113" w:type="dxa"/>
              <w:bottom w:w="113" w:type="dxa"/>
            </w:tcMar>
          </w:tcPr>
          <w:p w14:paraId="2E5276B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CA07EA8"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427AD67" w14:textId="65F238C8" w:rsidR="00F931F8" w:rsidRPr="00F931F8" w:rsidRDefault="00F931F8" w:rsidP="00085DCB">
            <w:pPr>
              <w:jc w:val="right"/>
              <w:rPr>
                <w:rFonts w:ascii="Garamond" w:hAnsi="Garamond"/>
                <w:sz w:val="22"/>
                <w:szCs w:val="22"/>
              </w:rPr>
            </w:pPr>
            <w:r w:rsidRPr="00F931F8">
              <w:rPr>
                <w:rFonts w:ascii="Garamond" w:hAnsi="Garamond"/>
                <w:sz w:val="22"/>
                <w:szCs w:val="22"/>
              </w:rPr>
              <w:t>79</w:t>
            </w:r>
          </w:p>
        </w:tc>
        <w:tc>
          <w:tcPr>
            <w:tcW w:w="737" w:type="dxa"/>
            <w:shd w:val="clear" w:color="auto" w:fill="auto"/>
            <w:tcMar>
              <w:top w:w="113" w:type="dxa"/>
              <w:bottom w:w="113" w:type="dxa"/>
            </w:tcMar>
          </w:tcPr>
          <w:p w14:paraId="21340F01"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53050E2"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99BDECC" w14:textId="77777777" w:rsidR="00F931F8" w:rsidRPr="00F931F8" w:rsidRDefault="00F931F8">
            <w:pPr>
              <w:rPr>
                <w:rFonts w:ascii="Garamond" w:hAnsi="Garamond"/>
                <w:sz w:val="22"/>
                <w:szCs w:val="22"/>
              </w:rPr>
            </w:pPr>
          </w:p>
        </w:tc>
      </w:tr>
      <w:tr w:rsidR="00F931F8" w14:paraId="691ADFAD" w14:textId="77777777" w:rsidTr="00F931F8">
        <w:tc>
          <w:tcPr>
            <w:tcW w:w="473" w:type="dxa"/>
            <w:tcMar>
              <w:top w:w="113" w:type="dxa"/>
              <w:bottom w:w="113" w:type="dxa"/>
            </w:tcMar>
          </w:tcPr>
          <w:p w14:paraId="5A66DC33" w14:textId="4171F1EB" w:rsidR="00F931F8" w:rsidRPr="00F931F8" w:rsidRDefault="00F931F8" w:rsidP="00085DCB">
            <w:pPr>
              <w:jc w:val="right"/>
              <w:rPr>
                <w:rFonts w:ascii="Garamond" w:hAnsi="Garamond"/>
                <w:sz w:val="22"/>
                <w:szCs w:val="22"/>
              </w:rPr>
            </w:pPr>
            <w:r w:rsidRPr="00F931F8">
              <w:rPr>
                <w:rFonts w:ascii="Garamond" w:hAnsi="Garamond"/>
                <w:sz w:val="22"/>
                <w:szCs w:val="22"/>
              </w:rPr>
              <w:t>60</w:t>
            </w:r>
          </w:p>
        </w:tc>
        <w:tc>
          <w:tcPr>
            <w:tcW w:w="737" w:type="dxa"/>
            <w:tcMar>
              <w:top w:w="113" w:type="dxa"/>
              <w:bottom w:w="113" w:type="dxa"/>
            </w:tcMar>
          </w:tcPr>
          <w:p w14:paraId="371A66C5" w14:textId="77777777" w:rsidR="00F931F8" w:rsidRPr="00F931F8" w:rsidRDefault="00F931F8">
            <w:pPr>
              <w:rPr>
                <w:rFonts w:ascii="Garamond" w:hAnsi="Garamond"/>
                <w:sz w:val="22"/>
                <w:szCs w:val="22"/>
              </w:rPr>
            </w:pPr>
          </w:p>
        </w:tc>
        <w:tc>
          <w:tcPr>
            <w:tcW w:w="737" w:type="dxa"/>
            <w:tcMar>
              <w:top w:w="113" w:type="dxa"/>
              <w:bottom w:w="113" w:type="dxa"/>
            </w:tcMar>
          </w:tcPr>
          <w:p w14:paraId="0AE57008" w14:textId="77777777" w:rsidR="00F931F8" w:rsidRPr="00F931F8" w:rsidRDefault="00F931F8">
            <w:pPr>
              <w:rPr>
                <w:rFonts w:ascii="Garamond" w:hAnsi="Garamond"/>
                <w:sz w:val="22"/>
                <w:szCs w:val="22"/>
              </w:rPr>
            </w:pPr>
          </w:p>
        </w:tc>
        <w:tc>
          <w:tcPr>
            <w:tcW w:w="5387" w:type="dxa"/>
            <w:tcMar>
              <w:top w:w="113" w:type="dxa"/>
              <w:bottom w:w="113" w:type="dxa"/>
            </w:tcMar>
          </w:tcPr>
          <w:p w14:paraId="1F079BE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1F5B5B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A4895BA" w14:textId="18793EBB" w:rsidR="00F931F8" w:rsidRPr="00F931F8" w:rsidRDefault="00F931F8" w:rsidP="00085DCB">
            <w:pPr>
              <w:jc w:val="right"/>
              <w:rPr>
                <w:rFonts w:ascii="Garamond" w:hAnsi="Garamond"/>
                <w:sz w:val="22"/>
                <w:szCs w:val="22"/>
              </w:rPr>
            </w:pPr>
            <w:r w:rsidRPr="00F931F8">
              <w:rPr>
                <w:rFonts w:ascii="Garamond" w:hAnsi="Garamond"/>
                <w:sz w:val="22"/>
                <w:szCs w:val="22"/>
              </w:rPr>
              <w:t>80</w:t>
            </w:r>
          </w:p>
        </w:tc>
        <w:tc>
          <w:tcPr>
            <w:tcW w:w="737" w:type="dxa"/>
            <w:shd w:val="clear" w:color="auto" w:fill="auto"/>
            <w:tcMar>
              <w:top w:w="113" w:type="dxa"/>
              <w:bottom w:w="113" w:type="dxa"/>
            </w:tcMar>
          </w:tcPr>
          <w:p w14:paraId="5DA4EA85"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AC5DB0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36FF51B" w14:textId="77777777" w:rsidR="00F931F8" w:rsidRPr="00F931F8" w:rsidRDefault="00F931F8">
            <w:pPr>
              <w:rPr>
                <w:rFonts w:ascii="Garamond" w:hAnsi="Garamond"/>
                <w:sz w:val="22"/>
                <w:szCs w:val="22"/>
              </w:rPr>
            </w:pPr>
          </w:p>
        </w:tc>
      </w:tr>
    </w:tbl>
    <w:p w14:paraId="3AE77FD3" w14:textId="70CDCB9E" w:rsidR="00921D58" w:rsidRDefault="00921D58">
      <w:pPr>
        <w:rPr>
          <w:rFonts w:ascii="Garamond" w:hAnsi="Garamond"/>
          <w:sz w:val="20"/>
          <w:szCs w:val="20"/>
        </w:rPr>
      </w:pPr>
    </w:p>
    <w:p w14:paraId="22096C4E" w14:textId="77777777" w:rsidR="00921D58" w:rsidRDefault="00921D58">
      <w:pPr>
        <w:rPr>
          <w:rFonts w:ascii="Garamond" w:hAnsi="Garamond"/>
          <w:sz w:val="20"/>
          <w:szCs w:val="20"/>
        </w:rPr>
      </w:pPr>
      <w:r>
        <w:rPr>
          <w:rFonts w:ascii="Garamond" w:hAnsi="Garamond"/>
          <w:sz w:val="20"/>
          <w:szCs w:val="20"/>
        </w:rPr>
        <w:br w:type="page"/>
      </w:r>
    </w:p>
    <w:p w14:paraId="5437BC18" w14:textId="14F80D61" w:rsidR="00921D58" w:rsidRDefault="003658A4" w:rsidP="004A0924">
      <w:pPr>
        <w:pStyle w:val="C-Head-Top"/>
      </w:pPr>
      <w:r>
        <w:t>Score sheet</w:t>
      </w:r>
      <w:r w:rsidR="00921D58">
        <w:t xml:space="preserve"> </w:t>
      </w:r>
      <w:r w:rsidR="00C21560">
        <w:t xml:space="preserve">3/3 </w:t>
      </w:r>
      <w:r w:rsidR="00921D58">
        <w:t>- Players</w:t>
      </w:r>
    </w:p>
    <w:tbl>
      <w:tblPr>
        <w:tblStyle w:val="TableGrid"/>
        <w:tblW w:w="0" w:type="auto"/>
        <w:tblLook w:val="04A0" w:firstRow="1" w:lastRow="0" w:firstColumn="1" w:lastColumn="0" w:noHBand="0" w:noVBand="1"/>
      </w:tblPr>
      <w:tblGrid>
        <w:gridCol w:w="3402"/>
        <w:gridCol w:w="3402"/>
        <w:gridCol w:w="1134"/>
        <w:gridCol w:w="3402"/>
        <w:gridCol w:w="1134"/>
        <w:gridCol w:w="1134"/>
        <w:gridCol w:w="1134"/>
      </w:tblGrid>
      <w:tr w:rsidR="00921D58" w14:paraId="651446B8" w14:textId="5F1177A5" w:rsidTr="00921D58">
        <w:tc>
          <w:tcPr>
            <w:tcW w:w="3402" w:type="dxa"/>
            <w:tcBorders>
              <w:bottom w:val="nil"/>
              <w:right w:val="single" w:sz="8" w:space="0" w:color="FFFFFF" w:themeColor="background1"/>
            </w:tcBorders>
            <w:shd w:val="clear" w:color="auto" w:fill="17365D" w:themeFill="text2" w:themeFillShade="BF"/>
          </w:tcPr>
          <w:p w14:paraId="6DC0E126" w14:textId="623A6E61" w:rsidR="00921D58" w:rsidRDefault="00921D58" w:rsidP="00F50DC0">
            <w:pPr>
              <w:rPr>
                <w:rFonts w:ascii="Garamond" w:hAnsi="Garamond"/>
                <w:sz w:val="20"/>
                <w:szCs w:val="20"/>
              </w:rPr>
            </w:pPr>
            <w:r>
              <w:rPr>
                <w:rFonts w:ascii="Garamond" w:hAnsi="Garamond"/>
                <w:sz w:val="20"/>
                <w:szCs w:val="20"/>
              </w:rPr>
              <w:t>Name</w:t>
            </w:r>
          </w:p>
        </w:tc>
        <w:tc>
          <w:tcPr>
            <w:tcW w:w="4536" w:type="dxa"/>
            <w:gridSpan w:val="2"/>
            <w:tcBorders>
              <w:left w:val="single" w:sz="8" w:space="0" w:color="FFFFFF" w:themeColor="background1"/>
              <w:bottom w:val="nil"/>
              <w:right w:val="single" w:sz="8" w:space="0" w:color="FFFFFF" w:themeColor="background1"/>
            </w:tcBorders>
            <w:shd w:val="clear" w:color="auto" w:fill="17365D" w:themeFill="text2" w:themeFillShade="BF"/>
          </w:tcPr>
          <w:p w14:paraId="079A4C2B" w14:textId="7F419A85" w:rsidR="00921D58" w:rsidRDefault="00921D58" w:rsidP="00F50DC0">
            <w:pPr>
              <w:rPr>
                <w:rFonts w:ascii="Garamond" w:hAnsi="Garamond"/>
                <w:sz w:val="20"/>
                <w:szCs w:val="20"/>
              </w:rPr>
            </w:pPr>
            <w:r>
              <w:rPr>
                <w:rFonts w:ascii="Garamond" w:hAnsi="Garamond"/>
                <w:sz w:val="20"/>
                <w:szCs w:val="20"/>
              </w:rPr>
              <w:t>Requirements</w:t>
            </w:r>
          </w:p>
        </w:tc>
        <w:tc>
          <w:tcPr>
            <w:tcW w:w="4536" w:type="dxa"/>
            <w:gridSpan w:val="2"/>
            <w:tcBorders>
              <w:left w:val="single" w:sz="8" w:space="0" w:color="FFFFFF" w:themeColor="background1"/>
              <w:bottom w:val="nil"/>
              <w:right w:val="single" w:sz="8" w:space="0" w:color="FFFFFF" w:themeColor="background1"/>
            </w:tcBorders>
            <w:shd w:val="clear" w:color="auto" w:fill="17365D" w:themeFill="text2" w:themeFillShade="BF"/>
          </w:tcPr>
          <w:p w14:paraId="01C4227D" w14:textId="69C44E13" w:rsidR="00921D58" w:rsidRDefault="00921D58" w:rsidP="00F50DC0">
            <w:pPr>
              <w:rPr>
                <w:rFonts w:ascii="Garamond" w:hAnsi="Garamond"/>
                <w:sz w:val="20"/>
                <w:szCs w:val="20"/>
              </w:rPr>
            </w:pPr>
            <w:r>
              <w:rPr>
                <w:rFonts w:ascii="Garamond" w:hAnsi="Garamond"/>
                <w:sz w:val="20"/>
                <w:szCs w:val="20"/>
              </w:rPr>
              <w:t>Rounds</w:t>
            </w:r>
          </w:p>
        </w:tc>
        <w:tc>
          <w:tcPr>
            <w:tcW w:w="1134" w:type="dxa"/>
            <w:tcBorders>
              <w:left w:val="single" w:sz="8" w:space="0" w:color="FFFFFF" w:themeColor="background1"/>
              <w:bottom w:val="nil"/>
            </w:tcBorders>
            <w:shd w:val="clear" w:color="auto" w:fill="17365D" w:themeFill="text2" w:themeFillShade="BF"/>
          </w:tcPr>
          <w:p w14:paraId="11D8891C" w14:textId="45D2F6C6" w:rsidR="00921D58" w:rsidRDefault="00921D58" w:rsidP="00F50DC0">
            <w:pPr>
              <w:rPr>
                <w:rFonts w:ascii="Garamond" w:hAnsi="Garamond"/>
                <w:sz w:val="20"/>
                <w:szCs w:val="20"/>
              </w:rPr>
            </w:pPr>
            <w:r>
              <w:rPr>
                <w:rFonts w:ascii="Garamond" w:hAnsi="Garamond"/>
                <w:sz w:val="20"/>
                <w:szCs w:val="20"/>
              </w:rPr>
              <w:t>Total</w:t>
            </w:r>
          </w:p>
        </w:tc>
        <w:tc>
          <w:tcPr>
            <w:tcW w:w="1134" w:type="dxa"/>
            <w:tcBorders>
              <w:left w:val="single" w:sz="8" w:space="0" w:color="FFFFFF" w:themeColor="background1"/>
              <w:bottom w:val="nil"/>
            </w:tcBorders>
            <w:shd w:val="clear" w:color="auto" w:fill="17365D" w:themeFill="text2" w:themeFillShade="BF"/>
          </w:tcPr>
          <w:p w14:paraId="3C27E0EA" w14:textId="508C1367" w:rsidR="00921D58" w:rsidRDefault="00921D58" w:rsidP="00F50DC0">
            <w:pPr>
              <w:rPr>
                <w:rFonts w:ascii="Garamond" w:hAnsi="Garamond"/>
                <w:sz w:val="20"/>
                <w:szCs w:val="20"/>
              </w:rPr>
            </w:pPr>
            <w:r>
              <w:rPr>
                <w:rFonts w:ascii="Garamond" w:hAnsi="Garamond"/>
                <w:sz w:val="20"/>
                <w:szCs w:val="20"/>
              </w:rPr>
              <w:t>Rank</w:t>
            </w:r>
          </w:p>
        </w:tc>
      </w:tr>
      <w:tr w:rsidR="00921D58" w14:paraId="36CC810B" w14:textId="60EC4108" w:rsidTr="00F50DC0">
        <w:tc>
          <w:tcPr>
            <w:tcW w:w="3402" w:type="dxa"/>
            <w:tcBorders>
              <w:top w:val="nil"/>
              <w:right w:val="single" w:sz="8" w:space="0" w:color="FFFFFF" w:themeColor="background1"/>
            </w:tcBorders>
            <w:shd w:val="clear" w:color="auto" w:fill="17365D" w:themeFill="text2" w:themeFillShade="BF"/>
          </w:tcPr>
          <w:p w14:paraId="6362B6D7" w14:textId="77777777" w:rsidR="00921D58" w:rsidRDefault="00921D58" w:rsidP="00F50DC0">
            <w:pPr>
              <w:rPr>
                <w:rFonts w:ascii="Garamond" w:hAnsi="Garamond"/>
                <w:sz w:val="20"/>
                <w:szCs w:val="20"/>
              </w:rPr>
            </w:pPr>
          </w:p>
        </w:tc>
        <w:tc>
          <w:tcPr>
            <w:tcW w:w="3402" w:type="dxa"/>
            <w:tcBorders>
              <w:top w:val="nil"/>
              <w:left w:val="single" w:sz="8" w:space="0" w:color="FFFFFF" w:themeColor="background1"/>
              <w:right w:val="nil"/>
            </w:tcBorders>
            <w:shd w:val="clear" w:color="auto" w:fill="17365D" w:themeFill="text2" w:themeFillShade="BF"/>
          </w:tcPr>
          <w:p w14:paraId="5D0D3DE1" w14:textId="26DEF39C" w:rsidR="00921D58" w:rsidRDefault="00921D58" w:rsidP="00F50DC0">
            <w:pPr>
              <w:rPr>
                <w:rFonts w:ascii="Garamond" w:hAnsi="Garamond"/>
                <w:sz w:val="20"/>
                <w:szCs w:val="20"/>
              </w:rPr>
            </w:pPr>
            <w:r>
              <w:rPr>
                <w:rFonts w:ascii="Garamond" w:hAnsi="Garamond"/>
                <w:sz w:val="20"/>
                <w:szCs w:val="20"/>
              </w:rPr>
              <w:t>Tally</w:t>
            </w:r>
          </w:p>
        </w:tc>
        <w:tc>
          <w:tcPr>
            <w:tcW w:w="1134" w:type="dxa"/>
            <w:tcBorders>
              <w:top w:val="nil"/>
              <w:left w:val="nil"/>
              <w:right w:val="single" w:sz="8" w:space="0" w:color="FFFFFF" w:themeColor="background1"/>
            </w:tcBorders>
            <w:shd w:val="clear" w:color="auto" w:fill="17365D" w:themeFill="text2" w:themeFillShade="BF"/>
          </w:tcPr>
          <w:p w14:paraId="600BD088" w14:textId="52346DF4" w:rsidR="00921D58" w:rsidRDefault="00921D58" w:rsidP="00F50DC0">
            <w:pPr>
              <w:rPr>
                <w:rFonts w:ascii="Garamond" w:hAnsi="Garamond"/>
                <w:sz w:val="20"/>
                <w:szCs w:val="20"/>
              </w:rPr>
            </w:pPr>
            <w:r>
              <w:rPr>
                <w:rFonts w:ascii="Garamond" w:hAnsi="Garamond"/>
                <w:sz w:val="20"/>
                <w:szCs w:val="20"/>
              </w:rPr>
              <w:t>Sub-total</w:t>
            </w:r>
          </w:p>
        </w:tc>
        <w:tc>
          <w:tcPr>
            <w:tcW w:w="3402" w:type="dxa"/>
            <w:tcBorders>
              <w:top w:val="nil"/>
              <w:left w:val="single" w:sz="8" w:space="0" w:color="FFFFFF" w:themeColor="background1"/>
              <w:right w:val="nil"/>
            </w:tcBorders>
            <w:shd w:val="clear" w:color="auto" w:fill="17365D" w:themeFill="text2" w:themeFillShade="BF"/>
          </w:tcPr>
          <w:p w14:paraId="404BCB8C" w14:textId="1470AAF3" w:rsidR="00921D58" w:rsidRDefault="00921D58" w:rsidP="00F50DC0">
            <w:pPr>
              <w:rPr>
                <w:rFonts w:ascii="Garamond" w:hAnsi="Garamond"/>
                <w:sz w:val="20"/>
                <w:szCs w:val="20"/>
              </w:rPr>
            </w:pPr>
            <w:r>
              <w:rPr>
                <w:rFonts w:ascii="Garamond" w:hAnsi="Garamond"/>
                <w:sz w:val="20"/>
                <w:szCs w:val="20"/>
              </w:rPr>
              <w:t>Tally</w:t>
            </w:r>
          </w:p>
        </w:tc>
        <w:tc>
          <w:tcPr>
            <w:tcW w:w="1134" w:type="dxa"/>
            <w:tcBorders>
              <w:top w:val="nil"/>
              <w:left w:val="nil"/>
              <w:right w:val="single" w:sz="8" w:space="0" w:color="FFFFFF" w:themeColor="background1"/>
            </w:tcBorders>
            <w:shd w:val="clear" w:color="auto" w:fill="17365D" w:themeFill="text2" w:themeFillShade="BF"/>
          </w:tcPr>
          <w:p w14:paraId="2E8D9810" w14:textId="415AEAEB" w:rsidR="00921D58" w:rsidRDefault="00921D58" w:rsidP="00F50DC0">
            <w:pPr>
              <w:rPr>
                <w:rFonts w:ascii="Garamond" w:hAnsi="Garamond"/>
                <w:sz w:val="20"/>
                <w:szCs w:val="20"/>
              </w:rPr>
            </w:pPr>
            <w:r>
              <w:rPr>
                <w:rFonts w:ascii="Garamond" w:hAnsi="Garamond"/>
                <w:sz w:val="20"/>
                <w:szCs w:val="20"/>
              </w:rPr>
              <w:t>Sub-total</w:t>
            </w:r>
          </w:p>
        </w:tc>
        <w:tc>
          <w:tcPr>
            <w:tcW w:w="1134" w:type="dxa"/>
            <w:tcBorders>
              <w:top w:val="nil"/>
              <w:left w:val="single" w:sz="8" w:space="0" w:color="FFFFFF" w:themeColor="background1"/>
            </w:tcBorders>
            <w:shd w:val="clear" w:color="auto" w:fill="17365D" w:themeFill="text2" w:themeFillShade="BF"/>
          </w:tcPr>
          <w:p w14:paraId="0C2714AF" w14:textId="77777777" w:rsidR="00921D58" w:rsidRDefault="00921D58" w:rsidP="00F50DC0">
            <w:pPr>
              <w:rPr>
                <w:rFonts w:ascii="Garamond" w:hAnsi="Garamond"/>
                <w:sz w:val="20"/>
                <w:szCs w:val="20"/>
              </w:rPr>
            </w:pPr>
          </w:p>
        </w:tc>
        <w:tc>
          <w:tcPr>
            <w:tcW w:w="1134" w:type="dxa"/>
            <w:tcBorders>
              <w:top w:val="nil"/>
              <w:left w:val="single" w:sz="8" w:space="0" w:color="FFFFFF" w:themeColor="background1"/>
            </w:tcBorders>
            <w:shd w:val="clear" w:color="auto" w:fill="17365D" w:themeFill="text2" w:themeFillShade="BF"/>
          </w:tcPr>
          <w:p w14:paraId="6287A972" w14:textId="77777777" w:rsidR="00921D58" w:rsidRDefault="00921D58" w:rsidP="00F50DC0">
            <w:pPr>
              <w:rPr>
                <w:rFonts w:ascii="Garamond" w:hAnsi="Garamond"/>
                <w:sz w:val="20"/>
                <w:szCs w:val="20"/>
              </w:rPr>
            </w:pPr>
          </w:p>
        </w:tc>
      </w:tr>
      <w:tr w:rsidR="00921D58" w14:paraId="66F23BD2" w14:textId="097C5694" w:rsidTr="00F931F8">
        <w:tc>
          <w:tcPr>
            <w:tcW w:w="3402" w:type="dxa"/>
            <w:shd w:val="clear" w:color="auto" w:fill="auto"/>
            <w:tcMar>
              <w:top w:w="113" w:type="dxa"/>
              <w:bottom w:w="113" w:type="dxa"/>
            </w:tcMar>
          </w:tcPr>
          <w:p w14:paraId="09A2044A"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78B482D"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F7125F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55CB027" w14:textId="4568C598"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EC7B1DD"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0FC811EA"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2122F48" w14:textId="77777777" w:rsidR="00921D58" w:rsidRPr="00F931F8" w:rsidRDefault="00921D58" w:rsidP="00F50DC0">
            <w:pPr>
              <w:rPr>
                <w:rFonts w:ascii="Garamond" w:hAnsi="Garamond"/>
                <w:sz w:val="22"/>
                <w:szCs w:val="22"/>
              </w:rPr>
            </w:pPr>
          </w:p>
        </w:tc>
      </w:tr>
      <w:tr w:rsidR="00921D58" w14:paraId="4107CED6" w14:textId="0EAC8386" w:rsidTr="00F931F8">
        <w:tc>
          <w:tcPr>
            <w:tcW w:w="3402" w:type="dxa"/>
            <w:shd w:val="clear" w:color="auto" w:fill="auto"/>
            <w:tcMar>
              <w:top w:w="113" w:type="dxa"/>
              <w:bottom w:w="113" w:type="dxa"/>
            </w:tcMar>
          </w:tcPr>
          <w:p w14:paraId="4F544D24"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702033D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CA41E6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E72CB07" w14:textId="51419954"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9A8E63D"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C9B180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B3E5F29" w14:textId="77777777" w:rsidR="00921D58" w:rsidRPr="00F931F8" w:rsidRDefault="00921D58" w:rsidP="00F50DC0">
            <w:pPr>
              <w:rPr>
                <w:rFonts w:ascii="Garamond" w:hAnsi="Garamond"/>
                <w:sz w:val="22"/>
                <w:szCs w:val="22"/>
              </w:rPr>
            </w:pPr>
          </w:p>
        </w:tc>
      </w:tr>
      <w:tr w:rsidR="00921D58" w14:paraId="06EF8397" w14:textId="72D56A34" w:rsidTr="00F931F8">
        <w:tc>
          <w:tcPr>
            <w:tcW w:w="3402" w:type="dxa"/>
            <w:shd w:val="clear" w:color="auto" w:fill="auto"/>
            <w:tcMar>
              <w:top w:w="113" w:type="dxa"/>
              <w:bottom w:w="113" w:type="dxa"/>
            </w:tcMar>
          </w:tcPr>
          <w:p w14:paraId="290908C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AA184E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05417C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01740230" w14:textId="1F2E5A8A"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3A7D606"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34C8DE6A"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0584395" w14:textId="77777777" w:rsidR="00921D58" w:rsidRPr="00F931F8" w:rsidRDefault="00921D58" w:rsidP="00F50DC0">
            <w:pPr>
              <w:rPr>
                <w:rFonts w:ascii="Garamond" w:hAnsi="Garamond"/>
                <w:sz w:val="22"/>
                <w:szCs w:val="22"/>
              </w:rPr>
            </w:pPr>
          </w:p>
        </w:tc>
      </w:tr>
      <w:tr w:rsidR="00921D58" w14:paraId="01577171" w14:textId="552553D0" w:rsidTr="00F931F8">
        <w:tc>
          <w:tcPr>
            <w:tcW w:w="3402" w:type="dxa"/>
            <w:shd w:val="clear" w:color="auto" w:fill="auto"/>
            <w:tcMar>
              <w:top w:w="113" w:type="dxa"/>
              <w:bottom w:w="113" w:type="dxa"/>
            </w:tcMar>
          </w:tcPr>
          <w:p w14:paraId="35716CFA"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B6E902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471D483C"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B9E1AFD" w14:textId="4522121A"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87CF815"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17FD82C8"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40D449C" w14:textId="77777777" w:rsidR="00921D58" w:rsidRPr="00F931F8" w:rsidRDefault="00921D58" w:rsidP="00F50DC0">
            <w:pPr>
              <w:rPr>
                <w:rFonts w:ascii="Garamond" w:hAnsi="Garamond"/>
                <w:sz w:val="22"/>
                <w:szCs w:val="22"/>
              </w:rPr>
            </w:pPr>
          </w:p>
        </w:tc>
      </w:tr>
      <w:tr w:rsidR="00921D58" w14:paraId="418DF684" w14:textId="5C0DC1B4" w:rsidTr="00F931F8">
        <w:tc>
          <w:tcPr>
            <w:tcW w:w="3402" w:type="dxa"/>
            <w:shd w:val="clear" w:color="auto" w:fill="auto"/>
            <w:tcMar>
              <w:top w:w="113" w:type="dxa"/>
              <w:bottom w:w="113" w:type="dxa"/>
            </w:tcMar>
          </w:tcPr>
          <w:p w14:paraId="45F4607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4B269907"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D8B31B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2C97C35" w14:textId="49690900"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F9B6658"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4FC2CE1F"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6CCF69A" w14:textId="77777777" w:rsidR="00921D58" w:rsidRPr="00F931F8" w:rsidRDefault="00921D58" w:rsidP="00F50DC0">
            <w:pPr>
              <w:rPr>
                <w:rFonts w:ascii="Garamond" w:hAnsi="Garamond"/>
                <w:sz w:val="22"/>
                <w:szCs w:val="22"/>
              </w:rPr>
            </w:pPr>
          </w:p>
        </w:tc>
      </w:tr>
      <w:tr w:rsidR="00921D58" w14:paraId="3451F4D1" w14:textId="501D2E1D" w:rsidTr="00F931F8">
        <w:tc>
          <w:tcPr>
            <w:tcW w:w="3402" w:type="dxa"/>
            <w:shd w:val="clear" w:color="auto" w:fill="auto"/>
            <w:tcMar>
              <w:top w:w="113" w:type="dxa"/>
              <w:bottom w:w="113" w:type="dxa"/>
            </w:tcMar>
          </w:tcPr>
          <w:p w14:paraId="1DEBECD6"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7EE98CE7"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408DBB2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0CF7ED7" w14:textId="3FFF4F30"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3B30F9E"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2E638BB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A7EE2E8" w14:textId="77777777" w:rsidR="00921D58" w:rsidRPr="00F931F8" w:rsidRDefault="00921D58" w:rsidP="00F50DC0">
            <w:pPr>
              <w:rPr>
                <w:rFonts w:ascii="Garamond" w:hAnsi="Garamond"/>
                <w:sz w:val="22"/>
                <w:szCs w:val="22"/>
              </w:rPr>
            </w:pPr>
          </w:p>
        </w:tc>
      </w:tr>
      <w:tr w:rsidR="00921D58" w14:paraId="3A34B9D7" w14:textId="40D3A5FD" w:rsidTr="00F931F8">
        <w:tc>
          <w:tcPr>
            <w:tcW w:w="3402" w:type="dxa"/>
            <w:shd w:val="clear" w:color="auto" w:fill="auto"/>
            <w:tcMar>
              <w:top w:w="113" w:type="dxa"/>
              <w:bottom w:w="113" w:type="dxa"/>
            </w:tcMar>
          </w:tcPr>
          <w:p w14:paraId="2A53A10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5557B5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D04FE36"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B6A4EE4" w14:textId="1850C0E6"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C4E5C02"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7ECF085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293AE3C" w14:textId="77777777" w:rsidR="00921D58" w:rsidRPr="00F931F8" w:rsidRDefault="00921D58" w:rsidP="00F50DC0">
            <w:pPr>
              <w:rPr>
                <w:rFonts w:ascii="Garamond" w:hAnsi="Garamond"/>
                <w:sz w:val="22"/>
                <w:szCs w:val="22"/>
              </w:rPr>
            </w:pPr>
          </w:p>
        </w:tc>
      </w:tr>
      <w:tr w:rsidR="00921D58" w14:paraId="58FA92F0" w14:textId="468FE6AC" w:rsidTr="00F931F8">
        <w:tc>
          <w:tcPr>
            <w:tcW w:w="3402" w:type="dxa"/>
            <w:shd w:val="clear" w:color="auto" w:fill="auto"/>
            <w:tcMar>
              <w:top w:w="113" w:type="dxa"/>
              <w:bottom w:w="113" w:type="dxa"/>
            </w:tcMar>
          </w:tcPr>
          <w:p w14:paraId="4F47A3A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0A5E560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997E25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015FC0A" w14:textId="73994278"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889E729"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07E98D9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9913B24" w14:textId="77777777" w:rsidR="00921D58" w:rsidRPr="00F931F8" w:rsidRDefault="00921D58" w:rsidP="00F50DC0">
            <w:pPr>
              <w:rPr>
                <w:rFonts w:ascii="Garamond" w:hAnsi="Garamond"/>
                <w:sz w:val="22"/>
                <w:szCs w:val="22"/>
              </w:rPr>
            </w:pPr>
          </w:p>
        </w:tc>
      </w:tr>
      <w:tr w:rsidR="00921D58" w14:paraId="53B6F3CE" w14:textId="739681B5" w:rsidTr="00F931F8">
        <w:tc>
          <w:tcPr>
            <w:tcW w:w="3402" w:type="dxa"/>
            <w:tcMar>
              <w:top w:w="113" w:type="dxa"/>
              <w:bottom w:w="113" w:type="dxa"/>
            </w:tcMar>
          </w:tcPr>
          <w:p w14:paraId="4AFEA7F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67D93C8"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2FF2DF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A9B2138" w14:textId="3845A60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298DBC6"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79DFF6D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FFAEE58" w14:textId="77777777" w:rsidR="00921D58" w:rsidRPr="00F931F8" w:rsidRDefault="00921D58" w:rsidP="00F50DC0">
            <w:pPr>
              <w:rPr>
                <w:rFonts w:ascii="Garamond" w:hAnsi="Garamond"/>
                <w:sz w:val="22"/>
                <w:szCs w:val="22"/>
              </w:rPr>
            </w:pPr>
          </w:p>
        </w:tc>
      </w:tr>
      <w:tr w:rsidR="00921D58" w14:paraId="319B8752" w14:textId="08968DE6" w:rsidTr="00F931F8">
        <w:tc>
          <w:tcPr>
            <w:tcW w:w="3402" w:type="dxa"/>
            <w:tcMar>
              <w:top w:w="113" w:type="dxa"/>
              <w:bottom w:w="113" w:type="dxa"/>
            </w:tcMar>
          </w:tcPr>
          <w:p w14:paraId="132781B5"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DA7C5C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D57753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85C73DC" w14:textId="72923065"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FD754B7"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C5C316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2CE61A3" w14:textId="77777777" w:rsidR="00921D58" w:rsidRPr="00F931F8" w:rsidRDefault="00921D58" w:rsidP="00F50DC0">
            <w:pPr>
              <w:rPr>
                <w:rFonts w:ascii="Garamond" w:hAnsi="Garamond"/>
                <w:sz w:val="22"/>
                <w:szCs w:val="22"/>
              </w:rPr>
            </w:pPr>
          </w:p>
        </w:tc>
      </w:tr>
      <w:tr w:rsidR="00921D58" w14:paraId="2FF7E742" w14:textId="12845CB8" w:rsidTr="00F931F8">
        <w:tc>
          <w:tcPr>
            <w:tcW w:w="3402" w:type="dxa"/>
            <w:tcMar>
              <w:top w:w="113" w:type="dxa"/>
              <w:bottom w:w="113" w:type="dxa"/>
            </w:tcMar>
          </w:tcPr>
          <w:p w14:paraId="299D521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36201B6"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3FC06EB"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1E86B0D" w14:textId="4F38E02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910D381"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235C197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7AE5C2A7" w14:textId="77777777" w:rsidR="00921D58" w:rsidRPr="00F931F8" w:rsidRDefault="00921D58" w:rsidP="00F50DC0">
            <w:pPr>
              <w:rPr>
                <w:rFonts w:ascii="Garamond" w:hAnsi="Garamond"/>
                <w:sz w:val="22"/>
                <w:szCs w:val="22"/>
              </w:rPr>
            </w:pPr>
          </w:p>
        </w:tc>
      </w:tr>
      <w:tr w:rsidR="00921D58" w14:paraId="61D6C12C" w14:textId="5B696944" w:rsidTr="00F931F8">
        <w:tc>
          <w:tcPr>
            <w:tcW w:w="3402" w:type="dxa"/>
            <w:tcMar>
              <w:top w:w="113" w:type="dxa"/>
              <w:bottom w:w="113" w:type="dxa"/>
            </w:tcMar>
          </w:tcPr>
          <w:p w14:paraId="582288D3"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FE7EAAF"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8D2F2A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F2301DB" w14:textId="06A23B8B"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20B3EAF"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A4FE361"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75F8456B" w14:textId="77777777" w:rsidR="00921D58" w:rsidRPr="00F931F8" w:rsidRDefault="00921D58" w:rsidP="00F50DC0">
            <w:pPr>
              <w:rPr>
                <w:rFonts w:ascii="Garamond" w:hAnsi="Garamond"/>
                <w:sz w:val="22"/>
                <w:szCs w:val="22"/>
              </w:rPr>
            </w:pPr>
          </w:p>
        </w:tc>
      </w:tr>
    </w:tbl>
    <w:p w14:paraId="06BDA861" w14:textId="77777777" w:rsidR="00921D58" w:rsidRDefault="00921D58" w:rsidP="00921D58">
      <w:pPr>
        <w:rPr>
          <w:rFonts w:ascii="Garamond" w:hAnsi="Garamond"/>
          <w:sz w:val="20"/>
          <w:szCs w:val="20"/>
        </w:rPr>
      </w:pPr>
    </w:p>
    <w:p w14:paraId="675CDE6C" w14:textId="77777777" w:rsidR="001A7167" w:rsidRDefault="001A7167">
      <w:pPr>
        <w:rPr>
          <w:rFonts w:ascii="Garamond" w:hAnsi="Garamond"/>
          <w:sz w:val="20"/>
          <w:szCs w:val="20"/>
        </w:rPr>
      </w:pPr>
    </w:p>
    <w:p w14:paraId="0851A57E" w14:textId="77777777" w:rsidR="00085DCB" w:rsidRDefault="00085DCB">
      <w:pPr>
        <w:rPr>
          <w:rFonts w:ascii="Garamond" w:hAnsi="Garamond"/>
          <w:sz w:val="20"/>
          <w:szCs w:val="20"/>
        </w:rPr>
      </w:pPr>
    </w:p>
    <w:p w14:paraId="3F469755" w14:textId="77777777" w:rsidR="00085DCB" w:rsidRDefault="00085DCB">
      <w:pPr>
        <w:rPr>
          <w:rFonts w:ascii="Garamond" w:hAnsi="Garamond"/>
          <w:sz w:val="20"/>
          <w:szCs w:val="20"/>
        </w:rPr>
      </w:pPr>
    </w:p>
    <w:p w14:paraId="43F1DCDB" w14:textId="77777777" w:rsidR="00861C91" w:rsidRDefault="00861C91">
      <w:pPr>
        <w:rPr>
          <w:rFonts w:ascii="Garamond" w:hAnsi="Garamond"/>
          <w:sz w:val="20"/>
          <w:szCs w:val="20"/>
        </w:rPr>
      </w:pPr>
      <w:r>
        <w:rPr>
          <w:rFonts w:ascii="Garamond" w:hAnsi="Garamond"/>
          <w:sz w:val="20"/>
          <w:szCs w:val="20"/>
        </w:rPr>
        <w:br w:type="page"/>
      </w:r>
    </w:p>
    <w:p w14:paraId="7814AA2E" w14:textId="77777777" w:rsidR="00B9521B" w:rsidRPr="00690C0B" w:rsidRDefault="00B9521B" w:rsidP="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1CD021C1" w14:textId="77777777" w:rsidTr="002528C3">
        <w:tc>
          <w:tcPr>
            <w:tcW w:w="737" w:type="dxa"/>
            <w:vMerge w:val="restart"/>
            <w:tcMar>
              <w:top w:w="0" w:type="dxa"/>
              <w:left w:w="0" w:type="dxa"/>
              <w:bottom w:w="0" w:type="dxa"/>
              <w:right w:w="0" w:type="dxa"/>
            </w:tcMar>
          </w:tcPr>
          <w:p w14:paraId="0F80116D" w14:textId="77777777" w:rsidR="00B9521B" w:rsidRPr="00690C0B" w:rsidRDefault="00B9521B" w:rsidP="00B9521B">
            <w:pPr>
              <w:rPr>
                <w:rFonts w:ascii="Garamond" w:hAnsi="Garamond"/>
                <w:sz w:val="20"/>
                <w:szCs w:val="20"/>
              </w:rPr>
            </w:pPr>
          </w:p>
        </w:tc>
        <w:tc>
          <w:tcPr>
            <w:tcW w:w="794" w:type="dxa"/>
            <w:shd w:val="clear" w:color="auto" w:fill="929292"/>
            <w:tcMar>
              <w:top w:w="0" w:type="dxa"/>
              <w:left w:w="0" w:type="dxa"/>
              <w:bottom w:w="0" w:type="dxa"/>
              <w:right w:w="0" w:type="dxa"/>
            </w:tcMar>
          </w:tcPr>
          <w:p w14:paraId="3F294210" w14:textId="77777777" w:rsidR="00B9521B" w:rsidRPr="00B767AA" w:rsidRDefault="00B9521B" w:rsidP="00B9521B">
            <w:pPr>
              <w:rPr>
                <w:rFonts w:ascii="Garamond" w:hAnsi="Garamond"/>
                <w:b/>
                <w:color w:val="FFFFFF" w:themeColor="background1"/>
                <w:sz w:val="12"/>
                <w:szCs w:val="12"/>
              </w:rPr>
            </w:pPr>
          </w:p>
        </w:tc>
        <w:tc>
          <w:tcPr>
            <w:tcW w:w="2552" w:type="dxa"/>
          </w:tcPr>
          <w:p w14:paraId="2CD833E2" w14:textId="77777777" w:rsidR="00B9521B" w:rsidRPr="00B767AA" w:rsidRDefault="00B9521B" w:rsidP="00B9521B">
            <w:pPr>
              <w:rPr>
                <w:rFonts w:ascii="Garamond" w:hAnsi="Garamond"/>
                <w:sz w:val="12"/>
                <w:szCs w:val="12"/>
              </w:rPr>
            </w:pPr>
          </w:p>
        </w:tc>
        <w:tc>
          <w:tcPr>
            <w:tcW w:w="851" w:type="dxa"/>
            <w:shd w:val="clear" w:color="auto" w:fill="929292"/>
          </w:tcPr>
          <w:p w14:paraId="7D4B374B" w14:textId="77777777" w:rsidR="00B9521B" w:rsidRPr="00B767AA" w:rsidRDefault="00B9521B" w:rsidP="00B9521B">
            <w:pPr>
              <w:rPr>
                <w:rFonts w:ascii="Garamond" w:hAnsi="Garamond"/>
                <w:b/>
                <w:color w:val="FFFFFF" w:themeColor="background1"/>
                <w:sz w:val="12"/>
                <w:szCs w:val="12"/>
              </w:rPr>
            </w:pPr>
          </w:p>
        </w:tc>
        <w:tc>
          <w:tcPr>
            <w:tcW w:w="2552" w:type="dxa"/>
          </w:tcPr>
          <w:p w14:paraId="4995426A" w14:textId="77777777" w:rsidR="00B9521B" w:rsidRPr="00B767AA" w:rsidRDefault="00B9521B" w:rsidP="00B9521B">
            <w:pPr>
              <w:rPr>
                <w:rFonts w:ascii="Garamond" w:hAnsi="Garamond"/>
                <w:sz w:val="12"/>
                <w:szCs w:val="12"/>
              </w:rPr>
            </w:pPr>
          </w:p>
        </w:tc>
        <w:tc>
          <w:tcPr>
            <w:tcW w:w="851" w:type="dxa"/>
            <w:shd w:val="clear" w:color="auto" w:fill="929292"/>
          </w:tcPr>
          <w:p w14:paraId="7E21B43F" w14:textId="77777777" w:rsidR="00B9521B" w:rsidRPr="00B767AA" w:rsidRDefault="00B9521B" w:rsidP="00B9521B">
            <w:pPr>
              <w:rPr>
                <w:rFonts w:ascii="Garamond" w:hAnsi="Garamond"/>
                <w:b/>
                <w:color w:val="FFFFFF" w:themeColor="background1"/>
                <w:sz w:val="12"/>
                <w:szCs w:val="12"/>
              </w:rPr>
            </w:pPr>
          </w:p>
        </w:tc>
        <w:tc>
          <w:tcPr>
            <w:tcW w:w="2552" w:type="dxa"/>
          </w:tcPr>
          <w:p w14:paraId="6E0CC99F" w14:textId="77777777" w:rsidR="00B9521B" w:rsidRPr="00B767AA" w:rsidRDefault="00B9521B" w:rsidP="00B9521B">
            <w:pPr>
              <w:rPr>
                <w:rFonts w:ascii="Garamond" w:hAnsi="Garamond"/>
                <w:sz w:val="12"/>
                <w:szCs w:val="12"/>
              </w:rPr>
            </w:pPr>
          </w:p>
        </w:tc>
        <w:tc>
          <w:tcPr>
            <w:tcW w:w="851" w:type="dxa"/>
            <w:shd w:val="clear" w:color="auto" w:fill="929292"/>
          </w:tcPr>
          <w:p w14:paraId="7B9FD8F6" w14:textId="77777777" w:rsidR="00B9521B" w:rsidRPr="00B767AA" w:rsidRDefault="00B9521B" w:rsidP="00B9521B">
            <w:pPr>
              <w:rPr>
                <w:rFonts w:ascii="Garamond" w:hAnsi="Garamond"/>
                <w:b/>
                <w:color w:val="FFFFFF" w:themeColor="background1"/>
                <w:sz w:val="12"/>
                <w:szCs w:val="12"/>
              </w:rPr>
            </w:pPr>
          </w:p>
        </w:tc>
        <w:tc>
          <w:tcPr>
            <w:tcW w:w="2552" w:type="dxa"/>
          </w:tcPr>
          <w:p w14:paraId="3E534D7A" w14:textId="77777777" w:rsidR="00B9521B" w:rsidRPr="00B767AA" w:rsidRDefault="00B9521B" w:rsidP="00B9521B">
            <w:pPr>
              <w:rPr>
                <w:rFonts w:ascii="Garamond" w:hAnsi="Garamond"/>
                <w:sz w:val="12"/>
                <w:szCs w:val="12"/>
              </w:rPr>
            </w:pPr>
          </w:p>
        </w:tc>
      </w:tr>
      <w:tr w:rsidR="00B9521B" w:rsidRPr="00690C0B" w14:paraId="7275767C" w14:textId="77777777" w:rsidTr="002528C3">
        <w:trPr>
          <w:trHeight w:hRule="exact" w:val="737"/>
        </w:trPr>
        <w:tc>
          <w:tcPr>
            <w:tcW w:w="737" w:type="dxa"/>
            <w:vMerge/>
          </w:tcPr>
          <w:p w14:paraId="77ABBA2F"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12128B72" w14:textId="40EDBE77"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C7C5D51"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A</w:t>
            </w:r>
          </w:p>
        </w:tc>
        <w:tc>
          <w:tcPr>
            <w:tcW w:w="851" w:type="dxa"/>
            <w:vMerge w:val="restart"/>
            <w:shd w:val="clear" w:color="auto" w:fill="929292"/>
            <w:tcMar>
              <w:bottom w:w="0" w:type="dxa"/>
              <w:right w:w="113" w:type="dxa"/>
            </w:tcMar>
            <w:textDirection w:val="tbRl"/>
          </w:tcPr>
          <w:p w14:paraId="7A14E282" w14:textId="14F6E90B"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0E429F9F" w14:textId="0CD53212" w:rsidR="00B9521B" w:rsidRPr="00B9521B" w:rsidRDefault="00B9521B" w:rsidP="00B9521B">
            <w:pPr>
              <w:jc w:val="right"/>
              <w:rPr>
                <w:rFonts w:ascii="Garamond" w:hAnsi="Garamond"/>
                <w:b/>
                <w:color w:val="BFBFBF" w:themeColor="background1" w:themeShade="BF"/>
                <w:sz w:val="48"/>
                <w:szCs w:val="48"/>
              </w:rPr>
            </w:pPr>
          </w:p>
        </w:tc>
        <w:tc>
          <w:tcPr>
            <w:tcW w:w="851" w:type="dxa"/>
            <w:vMerge w:val="restart"/>
            <w:shd w:val="clear" w:color="auto" w:fill="929292"/>
            <w:tcMar>
              <w:bottom w:w="0" w:type="dxa"/>
              <w:right w:w="113" w:type="dxa"/>
            </w:tcMar>
            <w:textDirection w:val="tbRl"/>
          </w:tcPr>
          <w:p w14:paraId="2CF25D1F" w14:textId="27AF56A8"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EB373D"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2</w:t>
            </w:r>
          </w:p>
        </w:tc>
        <w:tc>
          <w:tcPr>
            <w:tcW w:w="851" w:type="dxa"/>
            <w:vMerge w:val="restart"/>
            <w:shd w:val="clear" w:color="auto" w:fill="929292"/>
            <w:tcMar>
              <w:top w:w="0" w:type="dxa"/>
              <w:bottom w:w="0" w:type="dxa"/>
              <w:right w:w="113" w:type="dxa"/>
            </w:tcMar>
            <w:textDirection w:val="tbRl"/>
          </w:tcPr>
          <w:p w14:paraId="22B31C38" w14:textId="5F44F0A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4C4E49E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3</w:t>
            </w:r>
          </w:p>
        </w:tc>
      </w:tr>
      <w:tr w:rsidR="00B9521B" w:rsidRPr="00690C0B" w14:paraId="586EDCFF" w14:textId="77777777" w:rsidTr="002528C3">
        <w:trPr>
          <w:trHeight w:hRule="exact" w:val="2268"/>
        </w:trPr>
        <w:tc>
          <w:tcPr>
            <w:tcW w:w="737" w:type="dxa"/>
            <w:vMerge/>
          </w:tcPr>
          <w:p w14:paraId="1F4F57E7"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41EBFF47"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AD0FC7" w14:textId="071D3F19" w:rsidR="00B9521B" w:rsidRPr="002528C3" w:rsidRDefault="00B9521B" w:rsidP="008A2138">
            <w:pPr>
              <w:rPr>
                <w:rFonts w:ascii="Garamond" w:hAnsi="Garamond"/>
                <w:sz w:val="16"/>
                <w:szCs w:val="16"/>
              </w:rPr>
            </w:pPr>
            <w:r w:rsidRPr="002528C3">
              <w:rPr>
                <w:rFonts w:ascii="Garamond" w:hAnsi="Garamond"/>
                <w:sz w:val="16"/>
                <w:szCs w:val="16"/>
              </w:rPr>
              <w:t xml:space="preserve">You have invented a new attack against </w:t>
            </w:r>
            <w:r w:rsidR="008A2138" w:rsidRPr="002528C3">
              <w:rPr>
                <w:rFonts w:ascii="Garamond" w:hAnsi="Garamond"/>
                <w:sz w:val="16"/>
                <w:szCs w:val="16"/>
              </w:rPr>
              <w:t>Data Validation and Encoding</w:t>
            </w:r>
          </w:p>
        </w:tc>
        <w:tc>
          <w:tcPr>
            <w:tcW w:w="851" w:type="dxa"/>
            <w:vMerge/>
            <w:shd w:val="clear" w:color="auto" w:fill="929292"/>
            <w:tcMar>
              <w:bottom w:w="0" w:type="dxa"/>
              <w:right w:w="113" w:type="dxa"/>
            </w:tcMar>
          </w:tcPr>
          <w:p w14:paraId="2B42F5A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2D5B4AC" w14:textId="14D5C126" w:rsidR="00B9521B" w:rsidRPr="0034110F" w:rsidRDefault="0034110F" w:rsidP="000F7D6B">
            <w:pPr>
              <w:rPr>
                <w:rFonts w:ascii="Garamond" w:hAnsi="Garamond"/>
                <w:color w:val="404040" w:themeColor="text1" w:themeTint="BF"/>
                <w:sz w:val="16"/>
                <w:szCs w:val="16"/>
              </w:rPr>
            </w:pPr>
            <w:r w:rsidRPr="0034110F">
              <w:rPr>
                <w:rFonts w:ascii="Garamond" w:hAnsi="Garamond"/>
                <w:color w:val="404040" w:themeColor="text1" w:themeTint="BF"/>
                <w:sz w:val="16"/>
                <w:szCs w:val="16"/>
              </w:rPr>
              <w:t>(</w:t>
            </w:r>
            <w:proofErr w:type="gramStart"/>
            <w:r w:rsidRPr="0034110F">
              <w:rPr>
                <w:rFonts w:ascii="Garamond" w:hAnsi="Garamond"/>
                <w:color w:val="404040" w:themeColor="text1" w:themeTint="BF"/>
                <w:sz w:val="16"/>
                <w:szCs w:val="16"/>
              </w:rPr>
              <w:t>no</w:t>
            </w:r>
            <w:proofErr w:type="gramEnd"/>
            <w:r w:rsidRPr="0034110F">
              <w:rPr>
                <w:rFonts w:ascii="Garamond" w:hAnsi="Garamond"/>
                <w:color w:val="404040" w:themeColor="text1" w:themeTint="BF"/>
                <w:sz w:val="16"/>
                <w:szCs w:val="16"/>
              </w:rPr>
              <w:t xml:space="preserve"> card)</w:t>
            </w:r>
          </w:p>
        </w:tc>
        <w:tc>
          <w:tcPr>
            <w:tcW w:w="851" w:type="dxa"/>
            <w:vMerge/>
            <w:shd w:val="clear" w:color="auto" w:fill="929292"/>
            <w:tcMar>
              <w:bottom w:w="0" w:type="dxa"/>
              <w:right w:w="113" w:type="dxa"/>
            </w:tcMar>
          </w:tcPr>
          <w:p w14:paraId="1B80F125"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CAFD6EF" w14:textId="4A6E72BE" w:rsidR="00B9521B" w:rsidRPr="002528C3" w:rsidRDefault="00186CBC" w:rsidP="00B9521B">
            <w:pPr>
              <w:rPr>
                <w:rFonts w:ascii="Garamond" w:hAnsi="Garamond"/>
                <w:sz w:val="20"/>
                <w:szCs w:val="20"/>
              </w:rPr>
            </w:pPr>
            <w:r w:rsidRPr="002528C3">
              <w:rPr>
                <w:rFonts w:ascii="Garamond" w:hAnsi="Garamond"/>
                <w:sz w:val="16"/>
                <w:szCs w:val="16"/>
              </w:rPr>
              <w:t>Brian can gather information about the underlying configurations, schemas, logic, code, software, services and infrastructure due to the content of error messages, or due to poor configuration, or due to the presence of default installation files or old, test, backup or copies of resources, or exposure of source code</w:t>
            </w:r>
          </w:p>
        </w:tc>
        <w:tc>
          <w:tcPr>
            <w:tcW w:w="851" w:type="dxa"/>
            <w:vMerge/>
            <w:shd w:val="clear" w:color="auto" w:fill="929292"/>
            <w:tcMar>
              <w:top w:w="0" w:type="dxa"/>
              <w:bottom w:w="0" w:type="dxa"/>
              <w:right w:w="113" w:type="dxa"/>
            </w:tcMar>
          </w:tcPr>
          <w:p w14:paraId="40D5550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532BF550" w14:textId="256C057E" w:rsidR="00B9521B" w:rsidRPr="002528C3" w:rsidRDefault="00186CBC" w:rsidP="00B9521B">
            <w:pPr>
              <w:rPr>
                <w:rFonts w:ascii="Garamond" w:hAnsi="Garamond"/>
                <w:sz w:val="20"/>
                <w:szCs w:val="20"/>
              </w:rPr>
            </w:pPr>
            <w:r w:rsidRPr="002528C3">
              <w:rPr>
                <w:rFonts w:ascii="Garamond" w:hAnsi="Garamond"/>
                <w:sz w:val="16"/>
                <w:szCs w:val="16"/>
              </w:rPr>
              <w:t>Robert can input malicious structured or unstructured data because the allowed protocol format is not being checked, or the structure is not being verified, or the individual data elements are not being validated for format, type, range, length and a whitelist of allowed characters or formats</w:t>
            </w:r>
          </w:p>
        </w:tc>
      </w:tr>
      <w:tr w:rsidR="00B9521B" w:rsidRPr="00690C0B" w14:paraId="2EDDCC99" w14:textId="77777777" w:rsidTr="002528C3">
        <w:trPr>
          <w:trHeight w:hRule="exact" w:val="2041"/>
        </w:trPr>
        <w:tc>
          <w:tcPr>
            <w:tcW w:w="737" w:type="dxa"/>
            <w:vMerge/>
          </w:tcPr>
          <w:p w14:paraId="302101CC"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7D4EBCC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397" w:type="dxa"/>
            </w:tcMar>
          </w:tcPr>
          <w:p w14:paraId="484E020E" w14:textId="695D9EA7" w:rsidR="00F2787C" w:rsidRPr="00F2787C" w:rsidRDefault="00F2787C" w:rsidP="00F2787C">
            <w:pPr>
              <w:rPr>
                <w:rFonts w:ascii="Garamond" w:hAnsi="Garamond"/>
                <w:i/>
                <w:color w:val="7F7F7F" w:themeColor="text1" w:themeTint="80"/>
                <w:sz w:val="20"/>
                <w:szCs w:val="20"/>
              </w:rPr>
            </w:pPr>
            <w:r w:rsidRPr="00F2787C">
              <w:rPr>
                <w:rFonts w:ascii="Garamond" w:hAnsi="Garamond"/>
                <w:i/>
                <w:color w:val="7F7F7F" w:themeColor="text1" w:themeTint="80"/>
                <w:sz w:val="20"/>
                <w:szCs w:val="20"/>
              </w:rPr>
              <w:t>Read more about this topic in OWASP’s free Cheat Sheets on Input Valida</w:t>
            </w:r>
            <w:r w:rsidR="00C57613">
              <w:rPr>
                <w:rFonts w:ascii="Garamond" w:hAnsi="Garamond"/>
                <w:i/>
                <w:color w:val="7F7F7F" w:themeColor="text1" w:themeTint="80"/>
                <w:sz w:val="20"/>
                <w:szCs w:val="20"/>
              </w:rPr>
              <w:t>tion, XSS</w:t>
            </w:r>
            <w:r w:rsidRPr="00F2787C">
              <w:rPr>
                <w:rFonts w:ascii="Garamond" w:hAnsi="Garamond"/>
                <w:i/>
                <w:color w:val="7F7F7F" w:themeColor="text1" w:themeTint="80"/>
                <w:sz w:val="20"/>
                <w:szCs w:val="20"/>
              </w:rPr>
              <w:t xml:space="preserve"> Prevention, DOM-based XSS Prevention, SQL Injection Prevention</w:t>
            </w:r>
            <w:r>
              <w:rPr>
                <w:rFonts w:ascii="Garamond" w:hAnsi="Garamond"/>
                <w:i/>
                <w:color w:val="7F7F7F" w:themeColor="text1" w:themeTint="80"/>
                <w:sz w:val="20"/>
                <w:szCs w:val="20"/>
              </w:rPr>
              <w:t>,</w:t>
            </w:r>
            <w:r w:rsidRPr="00F2787C">
              <w:rPr>
                <w:rFonts w:ascii="Garamond" w:hAnsi="Garamond"/>
                <w:i/>
                <w:color w:val="7F7F7F" w:themeColor="text1" w:themeTint="80"/>
                <w:sz w:val="20"/>
                <w:szCs w:val="20"/>
              </w:rPr>
              <w:t xml:space="preserve"> and Query Parameterization</w:t>
            </w:r>
          </w:p>
          <w:p w14:paraId="0FC978D5" w14:textId="77777777" w:rsidR="00B9521B" w:rsidRPr="00180460" w:rsidRDefault="00B9521B" w:rsidP="00B9521B">
            <w:pPr>
              <w:rPr>
                <w:rFonts w:ascii="Garamond" w:hAnsi="Garamond"/>
                <w:sz w:val="16"/>
                <w:szCs w:val="16"/>
              </w:rPr>
            </w:pPr>
          </w:p>
        </w:tc>
        <w:tc>
          <w:tcPr>
            <w:tcW w:w="851" w:type="dxa"/>
            <w:vMerge/>
            <w:shd w:val="clear" w:color="auto" w:fill="929292"/>
            <w:tcMar>
              <w:bottom w:w="0" w:type="dxa"/>
              <w:right w:w="113" w:type="dxa"/>
            </w:tcMar>
          </w:tcPr>
          <w:p w14:paraId="3F2D31FC"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p w14:paraId="0172CF99" w14:textId="77777777" w:rsidR="00B9521B" w:rsidRPr="00690C0B" w:rsidRDefault="00B9521B" w:rsidP="00B9521B">
            <w:pPr>
              <w:rPr>
                <w:rFonts w:ascii="Garamond" w:hAnsi="Garamond"/>
                <w:sz w:val="20"/>
                <w:szCs w:val="20"/>
              </w:rPr>
            </w:pPr>
          </w:p>
        </w:tc>
        <w:tc>
          <w:tcPr>
            <w:tcW w:w="851" w:type="dxa"/>
            <w:vMerge/>
            <w:shd w:val="clear" w:color="auto" w:fill="929292"/>
            <w:tcMar>
              <w:bottom w:w="0" w:type="dxa"/>
              <w:right w:w="113" w:type="dxa"/>
            </w:tcMar>
          </w:tcPr>
          <w:p w14:paraId="2C92C2F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30E0A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09DD87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2870E00" w14:textId="67824B9D"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69, 107-109, 136, 137, 153, 156, 158, 162</w:t>
                  </w:r>
                </w:p>
              </w:tc>
            </w:tr>
            <w:tr w:rsidR="00A03FD7" w:rsidRPr="004308E8" w14:paraId="31334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82657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1E59FE2" w14:textId="569E414F"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4.5, 8.1, </w:t>
                  </w:r>
                  <w:r w:rsidR="002B7D6A" w:rsidRPr="002B7D6A">
                    <w:rPr>
                      <w:rFonts w:ascii="Garamond" w:hAnsi="Garamond"/>
                      <w:color w:val="595959" w:themeColor="text1" w:themeTint="A6"/>
                      <w:sz w:val="12"/>
                      <w:szCs w:val="12"/>
                    </w:rPr>
                    <w:t>8.2</w:t>
                  </w:r>
                </w:p>
              </w:tc>
            </w:tr>
            <w:tr w:rsidR="00A03FD7" w:rsidRPr="004308E8" w14:paraId="2AB7C4E3" w14:textId="77777777" w:rsidTr="002B7D6A">
              <w:tc>
                <w:tcPr>
                  <w:tcW w:w="2410" w:type="dxa"/>
                  <w:tcBorders>
                    <w:top w:val="nil"/>
                  </w:tcBorders>
                  <w:tcMar>
                    <w:right w:w="397" w:type="dxa"/>
                  </w:tcMar>
                </w:tcPr>
                <w:p w14:paraId="179CD6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6D6D50A" w14:textId="1DA28EB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HT1-3</w:t>
                  </w:r>
                </w:p>
              </w:tc>
            </w:tr>
            <w:tr w:rsidR="00A03FD7" w:rsidRPr="004308E8" w14:paraId="3A29C7EE" w14:textId="77777777" w:rsidTr="002B7D6A">
              <w:tc>
                <w:tcPr>
                  <w:tcW w:w="2410" w:type="dxa"/>
                  <w:tcBorders>
                    <w:top w:val="nil"/>
                    <w:bottom w:val="single" w:sz="4" w:space="0" w:color="7F7F7F" w:themeColor="text1" w:themeTint="80"/>
                  </w:tcBorders>
                  <w:tcMar>
                    <w:right w:w="397" w:type="dxa"/>
                  </w:tcMar>
                </w:tcPr>
                <w:p w14:paraId="670913C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49896B" w14:textId="56A698D0"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54, 224</w:t>
                  </w:r>
                </w:p>
              </w:tc>
            </w:tr>
            <w:tr w:rsidR="00A03FD7" w:rsidRPr="004308E8" w14:paraId="5134696B" w14:textId="77777777" w:rsidTr="002B7D6A">
              <w:tc>
                <w:tcPr>
                  <w:tcW w:w="2410" w:type="dxa"/>
                  <w:tcBorders>
                    <w:top w:val="nil"/>
                    <w:bottom w:val="single" w:sz="4" w:space="0" w:color="7F7F7F" w:themeColor="text1" w:themeTint="80"/>
                  </w:tcBorders>
                  <w:tcMar>
                    <w:right w:w="397" w:type="dxa"/>
                  </w:tcMar>
                </w:tcPr>
                <w:p w14:paraId="6FE7CB2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A6A75C2" w14:textId="75EC8F5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4, 23</w:t>
                  </w:r>
                </w:p>
              </w:tc>
            </w:tr>
            <w:tr w:rsidR="00A03FD7" w:rsidRPr="00611E85" w14:paraId="0AD4AC29" w14:textId="77777777" w:rsidTr="002B7D6A">
              <w:tc>
                <w:tcPr>
                  <w:tcW w:w="2410" w:type="dxa"/>
                  <w:tcBorders>
                    <w:bottom w:val="nil"/>
                  </w:tcBorders>
                  <w:tcMar>
                    <w:right w:w="397" w:type="dxa"/>
                  </w:tcMar>
                </w:tcPr>
                <w:p w14:paraId="62BD14D2" w14:textId="012C3E8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 w:author="Colin Watson" w:date="2013-09-18T18:55:00Z">
                    <w:r w:rsidR="0002122B">
                      <w:rPr>
                        <w:rFonts w:ascii="Garamond" w:hAnsi="Garamond"/>
                        <w:color w:val="7F7F7F" w:themeColor="text1" w:themeTint="80"/>
                        <w:sz w:val="8"/>
                        <w:szCs w:val="8"/>
                      </w:rPr>
                      <w:t>v1.03</w:t>
                    </w:r>
                  </w:ins>
                  <w:del w:id="9"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4CAFD851" w14:textId="77777777" w:rsidR="00B9521B" w:rsidRPr="00690C0B" w:rsidRDefault="00B9521B" w:rsidP="00B9521B">
            <w:pPr>
              <w:rPr>
                <w:rFonts w:ascii="Garamond" w:hAnsi="Garamond"/>
                <w:sz w:val="20"/>
                <w:szCs w:val="20"/>
              </w:rPr>
            </w:pPr>
          </w:p>
        </w:tc>
        <w:tc>
          <w:tcPr>
            <w:tcW w:w="851" w:type="dxa"/>
            <w:vMerge/>
            <w:shd w:val="clear" w:color="auto" w:fill="929292"/>
            <w:tcMar>
              <w:top w:w="0" w:type="dxa"/>
              <w:bottom w:w="0" w:type="dxa"/>
              <w:right w:w="113" w:type="dxa"/>
            </w:tcMar>
          </w:tcPr>
          <w:p w14:paraId="110A66A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750D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DD5B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1165A4" w14:textId="6B64FB97"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8, 9, 11-14, 16, 159, 190, 191</w:t>
                  </w:r>
                </w:p>
              </w:tc>
            </w:tr>
            <w:tr w:rsidR="00A03FD7" w:rsidRPr="004308E8" w14:paraId="198A2EE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9A17D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34A040D" w14:textId="06158DE4"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5.2</w:t>
                  </w:r>
                  <w:ins w:id="10" w:author="Colin Watson" w:date="2013-09-11T16:39:00Z">
                    <w:r w:rsidR="002F77DD">
                      <w:rPr>
                        <w:rFonts w:ascii="Garamond" w:hAnsi="Garamond"/>
                        <w:color w:val="595959" w:themeColor="text1" w:themeTint="A6"/>
                        <w:sz w:val="12"/>
                        <w:szCs w:val="12"/>
                      </w:rPr>
                      <w:t xml:space="preserve">, </w:t>
                    </w:r>
                  </w:ins>
                  <w:ins w:id="11" w:author="Colin Watson" w:date="2013-09-11T16:42:00Z">
                    <w:r w:rsidR="002F77DD">
                      <w:rPr>
                        <w:rFonts w:ascii="Garamond" w:hAnsi="Garamond"/>
                        <w:color w:val="595959" w:themeColor="text1" w:themeTint="A6"/>
                        <w:sz w:val="12"/>
                        <w:szCs w:val="12"/>
                      </w:rPr>
                      <w:t xml:space="preserve">11.2, </w:t>
                    </w:r>
                  </w:ins>
                  <w:ins w:id="12" w:author="Colin Watson" w:date="2013-09-11T16:39:00Z">
                    <w:r w:rsidR="002F77DD">
                      <w:rPr>
                        <w:rFonts w:ascii="Garamond" w:hAnsi="Garamond"/>
                        <w:color w:val="595959" w:themeColor="text1" w:themeTint="A6"/>
                        <w:sz w:val="12"/>
                        <w:szCs w:val="12"/>
                      </w:rPr>
                      <w:t>11.3, 11.6</w:t>
                    </w:r>
                  </w:ins>
                </w:p>
              </w:tc>
            </w:tr>
            <w:tr w:rsidR="00A03FD7" w:rsidRPr="004308E8" w14:paraId="44A70E8F" w14:textId="77777777" w:rsidTr="002B7D6A">
              <w:tc>
                <w:tcPr>
                  <w:tcW w:w="2410" w:type="dxa"/>
                  <w:tcBorders>
                    <w:top w:val="nil"/>
                  </w:tcBorders>
                  <w:tcMar>
                    <w:right w:w="397" w:type="dxa"/>
                  </w:tcMar>
                </w:tcPr>
                <w:p w14:paraId="6535448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791EFBD" w14:textId="7903C2EF"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RE7</w:t>
                  </w:r>
                  <w:r w:rsidR="00DE3FB7">
                    <w:rPr>
                      <w:rFonts w:ascii="Garamond" w:hAnsi="Garamond"/>
                      <w:color w:val="595959" w:themeColor="text1" w:themeTint="A6"/>
                      <w:sz w:val="12"/>
                      <w:szCs w:val="12"/>
                    </w:rPr>
                    <w:t>-8, AE4-7, IE2-3</w:t>
                  </w:r>
                  <w:proofErr w:type="gramStart"/>
                  <w:r w:rsidR="00DE3FB7">
                    <w:rPr>
                      <w:rFonts w:ascii="Garamond" w:hAnsi="Garamond"/>
                      <w:color w:val="595959" w:themeColor="text1" w:themeTint="A6"/>
                      <w:sz w:val="12"/>
                      <w:szCs w:val="12"/>
                    </w:rPr>
                    <w:t>,CIE1,CIE3</w:t>
                  </w:r>
                  <w:proofErr w:type="gramEnd"/>
                  <w:r w:rsidR="00DE3FB7">
                    <w:rPr>
                      <w:rFonts w:ascii="Garamond" w:hAnsi="Garamond"/>
                      <w:color w:val="595959" w:themeColor="text1" w:themeTint="A6"/>
                      <w:sz w:val="12"/>
                      <w:szCs w:val="12"/>
                    </w:rPr>
                    <w:t>-4,</w:t>
                  </w:r>
                  <w:r w:rsidRPr="002B7D6A">
                    <w:rPr>
                      <w:rFonts w:ascii="Garamond" w:hAnsi="Garamond"/>
                      <w:color w:val="595959" w:themeColor="text1" w:themeTint="A6"/>
                      <w:sz w:val="12"/>
                      <w:szCs w:val="12"/>
                    </w:rPr>
                    <w:t>HT1-3</w:t>
                  </w:r>
                </w:p>
              </w:tc>
            </w:tr>
            <w:tr w:rsidR="00A03FD7" w:rsidRPr="004308E8" w14:paraId="527731DB" w14:textId="77777777" w:rsidTr="002B7D6A">
              <w:tc>
                <w:tcPr>
                  <w:tcW w:w="2410" w:type="dxa"/>
                  <w:tcBorders>
                    <w:top w:val="nil"/>
                    <w:bottom w:val="single" w:sz="4" w:space="0" w:color="7F7F7F" w:themeColor="text1" w:themeTint="80"/>
                  </w:tcBorders>
                  <w:tcMar>
                    <w:right w:w="397" w:type="dxa"/>
                  </w:tcMar>
                </w:tcPr>
                <w:p w14:paraId="57E6692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D5DCC66" w14:textId="33BE6AA9" w:rsidR="00A03FD7" w:rsidRPr="006C434A" w:rsidRDefault="00DE3FB7" w:rsidP="002B7D6A">
                  <w:pPr>
                    <w:rPr>
                      <w:rFonts w:ascii="Garamond" w:hAnsi="Garamond"/>
                      <w:color w:val="595959" w:themeColor="text1" w:themeTint="A6"/>
                      <w:sz w:val="12"/>
                      <w:szCs w:val="12"/>
                    </w:rPr>
                  </w:pPr>
                  <w:r>
                    <w:rPr>
                      <w:rFonts w:ascii="Garamond" w:hAnsi="Garamond"/>
                      <w:color w:val="595959" w:themeColor="text1" w:themeTint="A6"/>
                      <w:sz w:val="12"/>
                      <w:szCs w:val="12"/>
                    </w:rPr>
                    <w:t>28,48,126,</w:t>
                  </w:r>
                  <w:r w:rsidRPr="00DE3FB7">
                    <w:rPr>
                      <w:rFonts w:ascii="Garamond" w:hAnsi="Garamond"/>
                      <w:color w:val="595959" w:themeColor="text1" w:themeTint="A6"/>
                      <w:sz w:val="12"/>
                      <w:szCs w:val="12"/>
                    </w:rPr>
                    <w:t>165</w:t>
                  </w:r>
                  <w:r>
                    <w:rPr>
                      <w:rFonts w:ascii="Garamond" w:hAnsi="Garamond"/>
                      <w:color w:val="595959" w:themeColor="text1" w:themeTint="A6"/>
                      <w:sz w:val="12"/>
                      <w:szCs w:val="12"/>
                    </w:rPr>
                    <w:t>,213,220,221,257,261,271,</w:t>
                  </w:r>
                  <w:r w:rsidRPr="00DE3FB7">
                    <w:rPr>
                      <w:rFonts w:ascii="Garamond" w:hAnsi="Garamond"/>
                      <w:color w:val="595959" w:themeColor="text1" w:themeTint="A6"/>
                      <w:sz w:val="12"/>
                      <w:szCs w:val="12"/>
                    </w:rPr>
                    <w:t>272</w:t>
                  </w:r>
                </w:p>
              </w:tc>
            </w:tr>
            <w:tr w:rsidR="00A03FD7" w:rsidRPr="004308E8" w14:paraId="7084DACA" w14:textId="77777777" w:rsidTr="002B7D6A">
              <w:tc>
                <w:tcPr>
                  <w:tcW w:w="2410" w:type="dxa"/>
                  <w:tcBorders>
                    <w:top w:val="nil"/>
                    <w:bottom w:val="single" w:sz="4" w:space="0" w:color="7F7F7F" w:themeColor="text1" w:themeTint="80"/>
                  </w:tcBorders>
                  <w:tcMar>
                    <w:right w:w="397" w:type="dxa"/>
                  </w:tcMar>
                </w:tcPr>
                <w:p w14:paraId="41C07F5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E306B4" w14:textId="1EE78B88" w:rsidR="00A03FD7" w:rsidRPr="006C434A" w:rsidRDefault="00DE3FB7" w:rsidP="002B7D6A">
                  <w:pPr>
                    <w:rPr>
                      <w:rFonts w:ascii="Garamond" w:hAnsi="Garamond"/>
                      <w:color w:val="595959" w:themeColor="text1" w:themeTint="A6"/>
                      <w:sz w:val="12"/>
                      <w:szCs w:val="12"/>
                    </w:rPr>
                  </w:pPr>
                  <w:r w:rsidRPr="00DE3FB7">
                    <w:rPr>
                      <w:rFonts w:ascii="Garamond" w:hAnsi="Garamond"/>
                      <w:color w:val="595959" w:themeColor="text1" w:themeTint="A6"/>
                      <w:sz w:val="12"/>
                      <w:szCs w:val="12"/>
                    </w:rPr>
                    <w:t>3, 16, 24, 35</w:t>
                  </w:r>
                </w:p>
              </w:tc>
            </w:tr>
            <w:tr w:rsidR="00A03FD7" w:rsidRPr="00611E85" w14:paraId="7715E15C" w14:textId="77777777" w:rsidTr="002B7D6A">
              <w:tc>
                <w:tcPr>
                  <w:tcW w:w="2410" w:type="dxa"/>
                  <w:tcBorders>
                    <w:bottom w:val="nil"/>
                  </w:tcBorders>
                  <w:tcMar>
                    <w:right w:w="397" w:type="dxa"/>
                  </w:tcMar>
                </w:tcPr>
                <w:p w14:paraId="33CA6873" w14:textId="27F9097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3" w:author="Colin Watson" w:date="2013-09-18T18:55:00Z">
                    <w:r w:rsidR="0002122B">
                      <w:rPr>
                        <w:rFonts w:ascii="Garamond" w:hAnsi="Garamond"/>
                        <w:color w:val="7F7F7F" w:themeColor="text1" w:themeTint="80"/>
                        <w:sz w:val="8"/>
                        <w:szCs w:val="8"/>
                      </w:rPr>
                      <w:t>v1.03</w:t>
                    </w:r>
                  </w:ins>
                  <w:del w:id="14"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4F4BED5C" w14:textId="77777777" w:rsidR="00B9521B" w:rsidRPr="00690C0B" w:rsidRDefault="00B9521B" w:rsidP="00B9521B">
            <w:pPr>
              <w:rPr>
                <w:rFonts w:ascii="Garamond" w:hAnsi="Garamond"/>
                <w:sz w:val="20"/>
                <w:szCs w:val="20"/>
              </w:rPr>
            </w:pPr>
          </w:p>
        </w:tc>
      </w:tr>
      <w:tr w:rsidR="00B9521B" w:rsidRPr="00690C0B" w14:paraId="5EB38CD3" w14:textId="77777777" w:rsidTr="002528C3">
        <w:trPr>
          <w:trHeight w:hRule="exact" w:val="737"/>
        </w:trPr>
        <w:tc>
          <w:tcPr>
            <w:tcW w:w="737" w:type="dxa"/>
            <w:vMerge/>
          </w:tcPr>
          <w:p w14:paraId="0DFECBD2"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02DE00A6" w14:textId="1279570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19CB8D1D"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4</w:t>
            </w:r>
          </w:p>
        </w:tc>
        <w:tc>
          <w:tcPr>
            <w:tcW w:w="851" w:type="dxa"/>
            <w:vMerge w:val="restart"/>
            <w:shd w:val="clear" w:color="auto" w:fill="929292"/>
            <w:tcMar>
              <w:bottom w:w="0" w:type="dxa"/>
              <w:right w:w="113" w:type="dxa"/>
            </w:tcMar>
            <w:textDirection w:val="tbRl"/>
          </w:tcPr>
          <w:p w14:paraId="30F15CD7" w14:textId="59AF1CE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8383A4"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5</w:t>
            </w:r>
          </w:p>
        </w:tc>
        <w:tc>
          <w:tcPr>
            <w:tcW w:w="851" w:type="dxa"/>
            <w:vMerge w:val="restart"/>
            <w:shd w:val="clear" w:color="auto" w:fill="929292"/>
            <w:tcMar>
              <w:bottom w:w="0" w:type="dxa"/>
              <w:right w:w="113" w:type="dxa"/>
            </w:tcMar>
            <w:textDirection w:val="tbRl"/>
          </w:tcPr>
          <w:p w14:paraId="6E5DF4C1" w14:textId="6085CD6F"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2583899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6</w:t>
            </w:r>
          </w:p>
        </w:tc>
        <w:tc>
          <w:tcPr>
            <w:tcW w:w="851" w:type="dxa"/>
            <w:vMerge w:val="restart"/>
            <w:shd w:val="clear" w:color="auto" w:fill="929292"/>
            <w:tcMar>
              <w:top w:w="0" w:type="dxa"/>
              <w:bottom w:w="0" w:type="dxa"/>
              <w:right w:w="113" w:type="dxa"/>
            </w:tcMar>
            <w:textDirection w:val="tbRl"/>
          </w:tcPr>
          <w:p w14:paraId="424190D0" w14:textId="343469E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5D4F2E"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7</w:t>
            </w:r>
          </w:p>
        </w:tc>
      </w:tr>
      <w:tr w:rsidR="00B9521B" w:rsidRPr="00690C0B" w14:paraId="7CC042E7" w14:textId="77777777" w:rsidTr="002528C3">
        <w:trPr>
          <w:trHeight w:hRule="exact" w:val="2268"/>
        </w:trPr>
        <w:tc>
          <w:tcPr>
            <w:tcW w:w="737" w:type="dxa"/>
            <w:vMerge/>
          </w:tcPr>
          <w:p w14:paraId="292E50D2" w14:textId="77777777" w:rsidR="00B9521B" w:rsidRPr="00690C0B" w:rsidRDefault="00B9521B" w:rsidP="00B9521B">
            <w:pPr>
              <w:rPr>
                <w:rFonts w:ascii="Garamond" w:hAnsi="Garamond"/>
                <w:sz w:val="20"/>
                <w:szCs w:val="20"/>
              </w:rPr>
            </w:pPr>
          </w:p>
        </w:tc>
        <w:tc>
          <w:tcPr>
            <w:tcW w:w="794" w:type="dxa"/>
            <w:vMerge/>
            <w:shd w:val="clear" w:color="auto" w:fill="929292"/>
          </w:tcPr>
          <w:p w14:paraId="70DF5DC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41DA529" w14:textId="1B709146" w:rsidR="00B9521B" w:rsidRPr="002528C3" w:rsidRDefault="00186CBC" w:rsidP="00B9521B">
            <w:pPr>
              <w:rPr>
                <w:rFonts w:ascii="Garamond" w:hAnsi="Garamond"/>
                <w:sz w:val="20"/>
                <w:szCs w:val="20"/>
              </w:rPr>
            </w:pPr>
            <w:r w:rsidRPr="002528C3">
              <w:rPr>
                <w:rFonts w:ascii="Garamond" w:hAnsi="Garamond"/>
                <w:sz w:val="16"/>
                <w:szCs w:val="16"/>
              </w:rPr>
              <w:t>Dave can input malicious data because it is not being checked within the context of the current user and process</w:t>
            </w:r>
          </w:p>
        </w:tc>
        <w:tc>
          <w:tcPr>
            <w:tcW w:w="851" w:type="dxa"/>
            <w:vMerge/>
            <w:shd w:val="clear" w:color="auto" w:fill="929292"/>
          </w:tcPr>
          <w:p w14:paraId="4055F82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C27C" w14:textId="7D503AF3" w:rsidR="00B9521B" w:rsidRPr="002528C3" w:rsidRDefault="00186CBC" w:rsidP="00B9521B">
            <w:pPr>
              <w:rPr>
                <w:rFonts w:ascii="Garamond" w:hAnsi="Garamond"/>
                <w:sz w:val="20"/>
                <w:szCs w:val="20"/>
              </w:rPr>
            </w:pPr>
            <w:proofErr w:type="spellStart"/>
            <w:r w:rsidRPr="002528C3">
              <w:rPr>
                <w:rFonts w:ascii="Garamond" w:hAnsi="Garamond"/>
                <w:sz w:val="16"/>
                <w:szCs w:val="16"/>
              </w:rPr>
              <w:t>Jee</w:t>
            </w:r>
            <w:proofErr w:type="spellEnd"/>
            <w:r w:rsidRPr="002528C3">
              <w:rPr>
                <w:rFonts w:ascii="Garamond" w:hAnsi="Garamond"/>
                <w:sz w:val="16"/>
                <w:szCs w:val="16"/>
              </w:rPr>
              <w:t xml:space="preserve"> can bypass the centralized encoding routines since they are not being used comprehensively, or the wrong encodings are being used for the context</w:t>
            </w:r>
          </w:p>
        </w:tc>
        <w:tc>
          <w:tcPr>
            <w:tcW w:w="851" w:type="dxa"/>
            <w:vMerge/>
            <w:shd w:val="clear" w:color="auto" w:fill="929292"/>
          </w:tcPr>
          <w:p w14:paraId="135DE73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147CE0FC" w14:textId="0819CEAF" w:rsidR="00B9521B" w:rsidRPr="002528C3" w:rsidRDefault="00186CBC" w:rsidP="00B9521B">
            <w:pPr>
              <w:rPr>
                <w:rFonts w:ascii="Garamond" w:hAnsi="Garamond"/>
                <w:sz w:val="20"/>
                <w:szCs w:val="20"/>
              </w:rPr>
            </w:pPr>
            <w:r w:rsidRPr="002528C3">
              <w:rPr>
                <w:rFonts w:ascii="Garamond" w:hAnsi="Garamond"/>
                <w:sz w:val="16"/>
                <w:szCs w:val="16"/>
              </w:rPr>
              <w:t>Jason can bypass the centralized validation routines since they are not being used comprehensively on all inputs</w:t>
            </w:r>
          </w:p>
        </w:tc>
        <w:tc>
          <w:tcPr>
            <w:tcW w:w="851" w:type="dxa"/>
            <w:vMerge/>
            <w:shd w:val="clear" w:color="auto" w:fill="929292"/>
          </w:tcPr>
          <w:p w14:paraId="15CFE48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637E3B92" w14:textId="088B365C" w:rsidR="00B9521B" w:rsidRPr="002528C3" w:rsidRDefault="00186CBC" w:rsidP="00B9521B">
            <w:pPr>
              <w:rPr>
                <w:rFonts w:ascii="Garamond" w:hAnsi="Garamond"/>
                <w:sz w:val="20"/>
                <w:szCs w:val="20"/>
              </w:rPr>
            </w:pPr>
            <w:r w:rsidRPr="002528C3">
              <w:rPr>
                <w:rFonts w:ascii="Garamond" w:hAnsi="Garamond"/>
                <w:sz w:val="16"/>
                <w:szCs w:val="16"/>
              </w:rPr>
              <w:t>Jan can craft special payloads to foil input validation because the character set is not specified/enforced, or the data is encoded multiple times, or the data is not fully converted into the same format the application uses (e.g. canonicalization) before being validated, or variables are not strongly typed</w:t>
            </w:r>
          </w:p>
        </w:tc>
      </w:tr>
      <w:tr w:rsidR="00B9521B" w:rsidRPr="00690C0B" w14:paraId="4A70507B" w14:textId="77777777" w:rsidTr="002528C3">
        <w:trPr>
          <w:trHeight w:hRule="exact" w:val="2155"/>
        </w:trPr>
        <w:tc>
          <w:tcPr>
            <w:tcW w:w="737" w:type="dxa"/>
            <w:vMerge/>
          </w:tcPr>
          <w:p w14:paraId="76D38336" w14:textId="77777777" w:rsidR="00B9521B" w:rsidRPr="00690C0B" w:rsidRDefault="00B9521B" w:rsidP="00B9521B">
            <w:pPr>
              <w:rPr>
                <w:rFonts w:ascii="Garamond" w:hAnsi="Garamond"/>
                <w:sz w:val="20"/>
                <w:szCs w:val="20"/>
              </w:rPr>
            </w:pPr>
          </w:p>
        </w:tc>
        <w:tc>
          <w:tcPr>
            <w:tcW w:w="794" w:type="dxa"/>
            <w:vMerge/>
            <w:shd w:val="clear" w:color="auto" w:fill="929292"/>
          </w:tcPr>
          <w:p w14:paraId="2B5DB30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B854A1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1143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F5D5B52" w14:textId="2BBE3D5A"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8, 10, 183</w:t>
                  </w:r>
                </w:p>
              </w:tc>
            </w:tr>
            <w:tr w:rsidR="00A03FD7" w:rsidRPr="004308E8" w14:paraId="4E58F0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77D3A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00A223" w14:textId="63A2B172"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5.2, </w:t>
                  </w:r>
                  <w:r w:rsidR="00CB6DBA" w:rsidRPr="00CB6DBA">
                    <w:rPr>
                      <w:rFonts w:ascii="Garamond" w:hAnsi="Garamond"/>
                      <w:color w:val="595959" w:themeColor="text1" w:themeTint="A6"/>
                      <w:sz w:val="12"/>
                      <w:szCs w:val="12"/>
                    </w:rPr>
                    <w:t>11.1</w:t>
                  </w:r>
                </w:p>
              </w:tc>
            </w:tr>
            <w:tr w:rsidR="00A03FD7" w:rsidRPr="004308E8" w14:paraId="04E8E1E4" w14:textId="77777777" w:rsidTr="002B7D6A">
              <w:tc>
                <w:tcPr>
                  <w:tcW w:w="2410" w:type="dxa"/>
                  <w:tcBorders>
                    <w:top w:val="nil"/>
                  </w:tcBorders>
                  <w:tcMar>
                    <w:right w:w="397" w:type="dxa"/>
                  </w:tcMar>
                </w:tcPr>
                <w:p w14:paraId="4502076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9E297DD" w14:textId="559ADB59" w:rsidR="00A03FD7" w:rsidRPr="006C434A" w:rsidRDefault="00CB6DBA" w:rsidP="002B7D6A">
                  <w:pPr>
                    <w:rPr>
                      <w:rFonts w:ascii="Garamond" w:hAnsi="Garamond"/>
                      <w:color w:val="595959" w:themeColor="text1" w:themeTint="A6"/>
                      <w:sz w:val="12"/>
                      <w:szCs w:val="12"/>
                    </w:rPr>
                  </w:pPr>
                  <w:r>
                    <w:rPr>
                      <w:rFonts w:ascii="Garamond" w:hAnsi="Garamond"/>
                      <w:color w:val="595959" w:themeColor="text1" w:themeTint="A6"/>
                      <w:sz w:val="12"/>
                      <w:szCs w:val="12"/>
                    </w:rPr>
                    <w:t>RE3-6</w:t>
                  </w:r>
                  <w:proofErr w:type="gramStart"/>
                  <w:r>
                    <w:rPr>
                      <w:rFonts w:ascii="Garamond" w:hAnsi="Garamond"/>
                      <w:color w:val="595959" w:themeColor="text1" w:themeTint="A6"/>
                      <w:sz w:val="12"/>
                      <w:szCs w:val="12"/>
                    </w:rPr>
                    <w:t>,</w:t>
                  </w:r>
                  <w:r w:rsidRPr="00CB6DBA">
                    <w:rPr>
                      <w:rFonts w:ascii="Garamond" w:hAnsi="Garamond"/>
                      <w:color w:val="595959" w:themeColor="text1" w:themeTint="A6"/>
                      <w:sz w:val="12"/>
                      <w:szCs w:val="12"/>
                    </w:rPr>
                    <w:t>AE8</w:t>
                  </w:r>
                  <w:proofErr w:type="gramEnd"/>
                  <w:r>
                    <w:rPr>
                      <w:rFonts w:ascii="Garamond" w:hAnsi="Garamond"/>
                      <w:color w:val="595959" w:themeColor="text1" w:themeTint="A6"/>
                      <w:sz w:val="12"/>
                      <w:szCs w:val="12"/>
                    </w:rPr>
                    <w:t>-11,SE1,3-6,IE2-4,</w:t>
                  </w:r>
                  <w:r w:rsidRPr="00CB6DBA">
                    <w:rPr>
                      <w:rFonts w:ascii="Garamond" w:hAnsi="Garamond"/>
                      <w:color w:val="595959" w:themeColor="text1" w:themeTint="A6"/>
                      <w:sz w:val="12"/>
                      <w:szCs w:val="12"/>
                    </w:rPr>
                    <w:t>HT1-3</w:t>
                  </w:r>
                </w:p>
              </w:tc>
            </w:tr>
            <w:tr w:rsidR="00A03FD7" w:rsidRPr="004308E8" w14:paraId="60C41351" w14:textId="77777777" w:rsidTr="002B7D6A">
              <w:tc>
                <w:tcPr>
                  <w:tcW w:w="2410" w:type="dxa"/>
                  <w:tcBorders>
                    <w:top w:val="nil"/>
                    <w:bottom w:val="single" w:sz="4" w:space="0" w:color="7F7F7F" w:themeColor="text1" w:themeTint="80"/>
                  </w:tcBorders>
                  <w:tcMar>
                    <w:right w:w="397" w:type="dxa"/>
                  </w:tcMar>
                </w:tcPr>
                <w:p w14:paraId="752E8A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906D76" w14:textId="3E76ABA0"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28, 31, 48</w:t>
                  </w:r>
                  <w:r>
                    <w:rPr>
                      <w:rFonts w:ascii="Garamond" w:hAnsi="Garamond"/>
                      <w:color w:val="595959" w:themeColor="text1" w:themeTint="A6"/>
                      <w:sz w:val="12"/>
                      <w:szCs w:val="12"/>
                    </w:rPr>
                    <w:t>, 126, 162, 165, 213, 220, 221,</w:t>
                  </w:r>
                  <w:r w:rsidRPr="00CB6DBA">
                    <w:rPr>
                      <w:rFonts w:ascii="Garamond" w:hAnsi="Garamond"/>
                      <w:color w:val="595959" w:themeColor="text1" w:themeTint="A6"/>
                      <w:sz w:val="12"/>
                      <w:szCs w:val="12"/>
                    </w:rPr>
                    <w:t>261</w:t>
                  </w:r>
                </w:p>
              </w:tc>
            </w:tr>
            <w:tr w:rsidR="00A03FD7" w:rsidRPr="004308E8" w14:paraId="3F4A2534" w14:textId="77777777" w:rsidTr="002B7D6A">
              <w:tc>
                <w:tcPr>
                  <w:tcW w:w="2410" w:type="dxa"/>
                  <w:tcBorders>
                    <w:top w:val="nil"/>
                    <w:bottom w:val="single" w:sz="4" w:space="0" w:color="7F7F7F" w:themeColor="text1" w:themeTint="80"/>
                  </w:tcBorders>
                  <w:tcMar>
                    <w:right w:w="397" w:type="dxa"/>
                  </w:tcMar>
                </w:tcPr>
                <w:p w14:paraId="5D2607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F139FC" w14:textId="02888589"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24, 35</w:t>
                  </w:r>
                </w:p>
              </w:tc>
            </w:tr>
            <w:tr w:rsidR="00A03FD7" w:rsidRPr="00611E85" w14:paraId="0D03E78A" w14:textId="77777777" w:rsidTr="002B7D6A">
              <w:tc>
                <w:tcPr>
                  <w:tcW w:w="2410" w:type="dxa"/>
                  <w:tcBorders>
                    <w:bottom w:val="nil"/>
                  </w:tcBorders>
                  <w:tcMar>
                    <w:right w:w="397" w:type="dxa"/>
                  </w:tcMar>
                </w:tcPr>
                <w:p w14:paraId="1A821F9F" w14:textId="17ED281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5" w:author="Colin Watson" w:date="2013-09-18T18:55:00Z">
                    <w:r w:rsidR="0002122B">
                      <w:rPr>
                        <w:rFonts w:ascii="Garamond" w:hAnsi="Garamond"/>
                        <w:color w:val="7F7F7F" w:themeColor="text1" w:themeTint="80"/>
                        <w:sz w:val="8"/>
                        <w:szCs w:val="8"/>
                      </w:rPr>
                      <w:t>v1.03</w:t>
                    </w:r>
                  </w:ins>
                  <w:del w:id="16"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45CD28BA" w14:textId="77777777" w:rsidR="00B9521B" w:rsidRPr="00690C0B" w:rsidRDefault="00B9521B" w:rsidP="00B9521B">
            <w:pPr>
              <w:rPr>
                <w:rFonts w:ascii="Garamond" w:hAnsi="Garamond"/>
                <w:sz w:val="20"/>
                <w:szCs w:val="20"/>
              </w:rPr>
            </w:pPr>
          </w:p>
        </w:tc>
        <w:tc>
          <w:tcPr>
            <w:tcW w:w="851" w:type="dxa"/>
            <w:vMerge/>
            <w:shd w:val="clear" w:color="auto" w:fill="929292"/>
          </w:tcPr>
          <w:p w14:paraId="6AA0378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42DE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145F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205600F" w14:textId="42BACBD7" w:rsidR="00A03FD7" w:rsidRPr="006C434A" w:rsidRDefault="00CB6DBA" w:rsidP="003A07ED">
                  <w:pPr>
                    <w:rPr>
                      <w:rFonts w:ascii="Garamond" w:hAnsi="Garamond"/>
                      <w:color w:val="595959" w:themeColor="text1" w:themeTint="A6"/>
                      <w:sz w:val="12"/>
                      <w:szCs w:val="12"/>
                    </w:rPr>
                  </w:pPr>
                  <w:r w:rsidRPr="00CB6DBA">
                    <w:rPr>
                      <w:rFonts w:ascii="Garamond" w:hAnsi="Garamond"/>
                      <w:color w:val="595959" w:themeColor="text1" w:themeTint="A6"/>
                      <w:sz w:val="12"/>
                      <w:szCs w:val="12"/>
                    </w:rPr>
                    <w:t>3, 15, 18</w:t>
                  </w:r>
                  <w:del w:id="17" w:author="Colin Watson" w:date="2013-09-11T14:54:00Z">
                    <w:r w:rsidRPr="00CB6DBA" w:rsidDel="003A07ED">
                      <w:rPr>
                        <w:rFonts w:ascii="Garamond" w:hAnsi="Garamond"/>
                        <w:color w:val="595959" w:themeColor="text1" w:themeTint="A6"/>
                        <w:sz w:val="12"/>
                        <w:szCs w:val="12"/>
                      </w:rPr>
                      <w:delText xml:space="preserve">, 19, </w:delText>
                    </w:r>
                  </w:del>
                  <w:ins w:id="18" w:author="Colin Watson" w:date="2013-09-11T14:54:00Z">
                    <w:r w:rsidR="003A07ED">
                      <w:rPr>
                        <w:rFonts w:ascii="Garamond" w:hAnsi="Garamond"/>
                        <w:color w:val="595959" w:themeColor="text1" w:themeTint="A6"/>
                        <w:sz w:val="12"/>
                        <w:szCs w:val="12"/>
                      </w:rPr>
                      <w:t>-</w:t>
                    </w:r>
                  </w:ins>
                  <w:ins w:id="19" w:author="Colin Watson" w:date="2013-09-11T14:53:00Z">
                    <w:r w:rsidR="003A07ED">
                      <w:rPr>
                        <w:rFonts w:ascii="Garamond" w:hAnsi="Garamond"/>
                        <w:color w:val="595959" w:themeColor="text1" w:themeTint="A6"/>
                        <w:sz w:val="12"/>
                        <w:szCs w:val="12"/>
                      </w:rPr>
                      <w:t xml:space="preserve">22 </w:t>
                    </w:r>
                  </w:ins>
                  <w:r w:rsidRPr="00CB6DBA">
                    <w:rPr>
                      <w:rFonts w:ascii="Garamond" w:hAnsi="Garamond"/>
                      <w:color w:val="595959" w:themeColor="text1" w:themeTint="A6"/>
                      <w:sz w:val="12"/>
                      <w:szCs w:val="12"/>
                    </w:rPr>
                    <w:t>168</w:t>
                  </w:r>
                </w:p>
              </w:tc>
            </w:tr>
            <w:tr w:rsidR="00A03FD7" w:rsidRPr="004308E8" w14:paraId="6668B21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765E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0712CA" w14:textId="75A1424C"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6.9</w:t>
                  </w:r>
                </w:p>
              </w:tc>
            </w:tr>
            <w:tr w:rsidR="00A03FD7" w:rsidRPr="004308E8" w14:paraId="33DB7388" w14:textId="77777777" w:rsidTr="002B7D6A">
              <w:tc>
                <w:tcPr>
                  <w:tcW w:w="2410" w:type="dxa"/>
                  <w:tcBorders>
                    <w:top w:val="nil"/>
                  </w:tcBorders>
                  <w:tcMar>
                    <w:right w:w="397" w:type="dxa"/>
                  </w:tcMar>
                </w:tcPr>
                <w:p w14:paraId="5983F2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5EF2E9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1DB3F3" w14:textId="77777777" w:rsidTr="002B7D6A">
              <w:tc>
                <w:tcPr>
                  <w:tcW w:w="2410" w:type="dxa"/>
                  <w:tcBorders>
                    <w:top w:val="nil"/>
                    <w:bottom w:val="single" w:sz="4" w:space="0" w:color="7F7F7F" w:themeColor="text1" w:themeTint="80"/>
                  </w:tcBorders>
                  <w:tcMar>
                    <w:right w:w="397" w:type="dxa"/>
                  </w:tcMar>
                </w:tcPr>
                <w:p w14:paraId="04EBFAF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08291A" w14:textId="4F008FD4"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28, 31, 152, 160, 468</w:t>
                  </w:r>
                </w:p>
              </w:tc>
            </w:tr>
            <w:tr w:rsidR="00A03FD7" w:rsidRPr="004308E8" w14:paraId="5492F367" w14:textId="77777777" w:rsidTr="002B7D6A">
              <w:tc>
                <w:tcPr>
                  <w:tcW w:w="2410" w:type="dxa"/>
                  <w:tcBorders>
                    <w:top w:val="nil"/>
                    <w:bottom w:val="single" w:sz="4" w:space="0" w:color="7F7F7F" w:themeColor="text1" w:themeTint="80"/>
                  </w:tcBorders>
                  <w:tcMar>
                    <w:right w:w="397" w:type="dxa"/>
                  </w:tcMar>
                </w:tcPr>
                <w:p w14:paraId="5E8D1B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657E256" w14:textId="50DC16E9"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2, 17</w:t>
                  </w:r>
                </w:p>
              </w:tc>
            </w:tr>
            <w:tr w:rsidR="00A03FD7" w:rsidRPr="00611E85" w14:paraId="5B8D4808" w14:textId="77777777" w:rsidTr="002B7D6A">
              <w:tc>
                <w:tcPr>
                  <w:tcW w:w="2410" w:type="dxa"/>
                  <w:tcBorders>
                    <w:bottom w:val="nil"/>
                  </w:tcBorders>
                  <w:tcMar>
                    <w:right w:w="397" w:type="dxa"/>
                  </w:tcMar>
                </w:tcPr>
                <w:p w14:paraId="2490A16B" w14:textId="00270E7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0" w:author="Colin Watson" w:date="2013-09-18T18:55:00Z">
                    <w:r w:rsidR="0002122B">
                      <w:rPr>
                        <w:rFonts w:ascii="Garamond" w:hAnsi="Garamond"/>
                        <w:color w:val="7F7F7F" w:themeColor="text1" w:themeTint="80"/>
                        <w:sz w:val="8"/>
                        <w:szCs w:val="8"/>
                      </w:rPr>
                      <w:t>v1.03</w:t>
                    </w:r>
                  </w:ins>
                  <w:del w:id="21"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770FF439" w14:textId="77777777" w:rsidR="00B9521B" w:rsidRPr="00690C0B" w:rsidRDefault="00B9521B" w:rsidP="00B9521B">
            <w:pPr>
              <w:rPr>
                <w:rFonts w:ascii="Garamond" w:hAnsi="Garamond"/>
                <w:sz w:val="20"/>
                <w:szCs w:val="20"/>
              </w:rPr>
            </w:pPr>
          </w:p>
        </w:tc>
        <w:tc>
          <w:tcPr>
            <w:tcW w:w="851" w:type="dxa"/>
            <w:vMerge/>
            <w:shd w:val="clear" w:color="auto" w:fill="929292"/>
          </w:tcPr>
          <w:p w14:paraId="3A19342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42E46B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7348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BB440B" w14:textId="2C5C493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3, 168</w:t>
                  </w:r>
                </w:p>
              </w:tc>
            </w:tr>
            <w:tr w:rsidR="00A03FD7" w:rsidRPr="004308E8" w14:paraId="425ACB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5BC9E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5D5A37" w14:textId="3D1F5233"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5.2, 5.6, </w:t>
                  </w:r>
                  <w:r w:rsidRPr="006777CF">
                    <w:rPr>
                      <w:rFonts w:ascii="Garamond" w:hAnsi="Garamond"/>
                      <w:color w:val="595959" w:themeColor="text1" w:themeTint="A6"/>
                      <w:sz w:val="12"/>
                      <w:szCs w:val="12"/>
                    </w:rPr>
                    <w:t>6.9</w:t>
                  </w:r>
                </w:p>
              </w:tc>
            </w:tr>
            <w:tr w:rsidR="00A03FD7" w:rsidRPr="004308E8" w14:paraId="157561FA" w14:textId="77777777" w:rsidTr="002B7D6A">
              <w:tc>
                <w:tcPr>
                  <w:tcW w:w="2410" w:type="dxa"/>
                  <w:tcBorders>
                    <w:top w:val="nil"/>
                  </w:tcBorders>
                  <w:tcMar>
                    <w:right w:w="397" w:type="dxa"/>
                  </w:tcMar>
                </w:tcPr>
                <w:p w14:paraId="30480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6F1CDEA" w14:textId="60F36564"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w:t>
                  </w:r>
                </w:p>
              </w:tc>
            </w:tr>
            <w:tr w:rsidR="00A03FD7" w:rsidRPr="004308E8" w14:paraId="1CE0E1C6" w14:textId="77777777" w:rsidTr="002B7D6A">
              <w:tc>
                <w:tcPr>
                  <w:tcW w:w="2410" w:type="dxa"/>
                  <w:tcBorders>
                    <w:top w:val="nil"/>
                    <w:bottom w:val="single" w:sz="4" w:space="0" w:color="7F7F7F" w:themeColor="text1" w:themeTint="80"/>
                  </w:tcBorders>
                  <w:tcMar>
                    <w:right w:w="397" w:type="dxa"/>
                  </w:tcMar>
                </w:tcPr>
                <w:p w14:paraId="533C70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0BDCFFC" w14:textId="637D0E0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w:t>
                  </w:r>
                </w:p>
              </w:tc>
            </w:tr>
            <w:tr w:rsidR="00A03FD7" w:rsidRPr="004308E8" w14:paraId="6C2054A6" w14:textId="77777777" w:rsidTr="002B7D6A">
              <w:tc>
                <w:tcPr>
                  <w:tcW w:w="2410" w:type="dxa"/>
                  <w:tcBorders>
                    <w:top w:val="nil"/>
                    <w:bottom w:val="single" w:sz="4" w:space="0" w:color="7F7F7F" w:themeColor="text1" w:themeTint="80"/>
                  </w:tcBorders>
                  <w:tcMar>
                    <w:right w:w="397" w:type="dxa"/>
                  </w:tcMar>
                </w:tcPr>
                <w:p w14:paraId="7A4219A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DE383D" w14:textId="22E023B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03C2A0D9" w14:textId="77777777" w:rsidTr="002B7D6A">
              <w:tc>
                <w:tcPr>
                  <w:tcW w:w="2410" w:type="dxa"/>
                  <w:tcBorders>
                    <w:bottom w:val="nil"/>
                  </w:tcBorders>
                  <w:tcMar>
                    <w:right w:w="397" w:type="dxa"/>
                  </w:tcMar>
                </w:tcPr>
                <w:p w14:paraId="2F5C5200" w14:textId="7562892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2" w:author="Colin Watson" w:date="2013-09-18T18:55:00Z">
                    <w:r w:rsidR="0002122B">
                      <w:rPr>
                        <w:rFonts w:ascii="Garamond" w:hAnsi="Garamond"/>
                        <w:color w:val="7F7F7F" w:themeColor="text1" w:themeTint="80"/>
                        <w:sz w:val="8"/>
                        <w:szCs w:val="8"/>
                      </w:rPr>
                      <w:t>v1.03</w:t>
                    </w:r>
                  </w:ins>
                  <w:del w:id="23"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79758B39" w14:textId="77777777" w:rsidR="00B9521B" w:rsidRPr="00690C0B" w:rsidRDefault="00B9521B" w:rsidP="00B9521B">
            <w:pPr>
              <w:rPr>
                <w:rFonts w:ascii="Garamond" w:hAnsi="Garamond"/>
                <w:sz w:val="20"/>
                <w:szCs w:val="20"/>
              </w:rPr>
            </w:pPr>
          </w:p>
        </w:tc>
        <w:tc>
          <w:tcPr>
            <w:tcW w:w="851" w:type="dxa"/>
            <w:vMerge/>
            <w:shd w:val="clear" w:color="auto" w:fill="929292"/>
          </w:tcPr>
          <w:p w14:paraId="2D6AF7D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4DFA9D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7381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33FE275" w14:textId="62312F23"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4, 5, 7, 150</w:t>
                  </w:r>
                </w:p>
              </w:tc>
            </w:tr>
            <w:tr w:rsidR="00A03FD7" w:rsidRPr="004308E8" w14:paraId="02B9480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382DF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BCF96B" w14:textId="3CE94FEC"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5.4, 5.8, </w:t>
                  </w:r>
                  <w:r w:rsidRPr="006777CF">
                    <w:rPr>
                      <w:rFonts w:ascii="Garamond" w:hAnsi="Garamond"/>
                      <w:color w:val="595959" w:themeColor="text1" w:themeTint="A6"/>
                      <w:sz w:val="12"/>
                      <w:szCs w:val="12"/>
                    </w:rPr>
                    <w:t>10.9</w:t>
                  </w:r>
                </w:p>
              </w:tc>
            </w:tr>
            <w:tr w:rsidR="00A03FD7" w:rsidRPr="004308E8" w14:paraId="5206BEC7" w14:textId="77777777" w:rsidTr="002B7D6A">
              <w:tc>
                <w:tcPr>
                  <w:tcW w:w="2410" w:type="dxa"/>
                  <w:tcBorders>
                    <w:top w:val="nil"/>
                  </w:tcBorders>
                  <w:tcMar>
                    <w:right w:w="397" w:type="dxa"/>
                  </w:tcMar>
                </w:tcPr>
                <w:p w14:paraId="190DED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66955A0" w14:textId="55A66BB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 EE1-2</w:t>
                  </w:r>
                </w:p>
              </w:tc>
            </w:tr>
            <w:tr w:rsidR="00A03FD7" w:rsidRPr="004308E8" w14:paraId="1951C6FD" w14:textId="77777777" w:rsidTr="002B7D6A">
              <w:tc>
                <w:tcPr>
                  <w:tcW w:w="2410" w:type="dxa"/>
                  <w:tcBorders>
                    <w:top w:val="nil"/>
                    <w:bottom w:val="single" w:sz="4" w:space="0" w:color="7F7F7F" w:themeColor="text1" w:themeTint="80"/>
                  </w:tcBorders>
                  <w:tcMar>
                    <w:right w:w="397" w:type="dxa"/>
                  </w:tcMar>
                </w:tcPr>
                <w:p w14:paraId="67D1C87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6042D7B" w14:textId="5233C412"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28, 153, 165</w:t>
                  </w:r>
                </w:p>
              </w:tc>
            </w:tr>
            <w:tr w:rsidR="00A03FD7" w:rsidRPr="004308E8" w14:paraId="63BB22A4" w14:textId="77777777" w:rsidTr="002B7D6A">
              <w:tc>
                <w:tcPr>
                  <w:tcW w:w="2410" w:type="dxa"/>
                  <w:tcBorders>
                    <w:top w:val="nil"/>
                    <w:bottom w:val="single" w:sz="4" w:space="0" w:color="7F7F7F" w:themeColor="text1" w:themeTint="80"/>
                  </w:tcBorders>
                  <w:tcMar>
                    <w:right w:w="397" w:type="dxa"/>
                  </w:tcMar>
                </w:tcPr>
                <w:p w14:paraId="714BA2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DAFFE49" w14:textId="3CE48C9E"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5A8C1E4D" w14:textId="77777777" w:rsidTr="002B7D6A">
              <w:tc>
                <w:tcPr>
                  <w:tcW w:w="2410" w:type="dxa"/>
                  <w:tcBorders>
                    <w:bottom w:val="nil"/>
                  </w:tcBorders>
                  <w:tcMar>
                    <w:right w:w="397" w:type="dxa"/>
                  </w:tcMar>
                </w:tcPr>
                <w:p w14:paraId="1D2CCB9E" w14:textId="60337CA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4" w:author="Colin Watson" w:date="2013-09-18T18:55:00Z">
                    <w:r w:rsidR="0002122B">
                      <w:rPr>
                        <w:rFonts w:ascii="Garamond" w:hAnsi="Garamond"/>
                        <w:color w:val="7F7F7F" w:themeColor="text1" w:themeTint="80"/>
                        <w:sz w:val="8"/>
                        <w:szCs w:val="8"/>
                      </w:rPr>
                      <w:t>v1.03</w:t>
                    </w:r>
                  </w:ins>
                  <w:del w:id="25"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309E780D" w14:textId="77777777" w:rsidR="00B9521B" w:rsidRPr="00690C0B" w:rsidRDefault="00B9521B" w:rsidP="00B9521B">
            <w:pPr>
              <w:rPr>
                <w:rFonts w:ascii="Garamond" w:hAnsi="Garamond"/>
                <w:sz w:val="20"/>
                <w:szCs w:val="20"/>
              </w:rPr>
            </w:pPr>
          </w:p>
        </w:tc>
      </w:tr>
    </w:tbl>
    <w:p w14:paraId="280AF73E" w14:textId="33C2BD05" w:rsidR="00B767AA" w:rsidRDefault="00B767AA">
      <w:pPr>
        <w:rPr>
          <w:rFonts w:ascii="Garamond" w:hAnsi="Garamond"/>
          <w:sz w:val="20"/>
          <w:szCs w:val="20"/>
        </w:rPr>
      </w:pPr>
      <w:r>
        <w:rPr>
          <w:rFonts w:ascii="Garamond" w:hAnsi="Garamond"/>
          <w:sz w:val="20"/>
          <w:szCs w:val="20"/>
        </w:rPr>
        <w:br w:type="page"/>
      </w:r>
    </w:p>
    <w:p w14:paraId="50DA25A8"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5282F5D6" w14:textId="77777777" w:rsidTr="002528C3">
        <w:tc>
          <w:tcPr>
            <w:tcW w:w="737" w:type="dxa"/>
            <w:vMerge w:val="restart"/>
            <w:tcMar>
              <w:top w:w="0" w:type="dxa"/>
              <w:left w:w="0" w:type="dxa"/>
              <w:bottom w:w="0" w:type="dxa"/>
              <w:right w:w="0" w:type="dxa"/>
            </w:tcMar>
          </w:tcPr>
          <w:p w14:paraId="47BBBC12" w14:textId="77777777" w:rsidR="00B9521B" w:rsidRPr="00690C0B" w:rsidRDefault="00B9521B" w:rsidP="00B9521B">
            <w:pPr>
              <w:rPr>
                <w:rFonts w:ascii="Garamond" w:hAnsi="Garamond"/>
                <w:sz w:val="20"/>
                <w:szCs w:val="20"/>
              </w:rPr>
            </w:pPr>
          </w:p>
        </w:tc>
        <w:tc>
          <w:tcPr>
            <w:tcW w:w="794" w:type="dxa"/>
            <w:shd w:val="clear" w:color="auto" w:fill="929292"/>
            <w:tcMar>
              <w:top w:w="0" w:type="dxa"/>
              <w:left w:w="0" w:type="dxa"/>
              <w:bottom w:w="0" w:type="dxa"/>
              <w:right w:w="0" w:type="dxa"/>
            </w:tcMar>
          </w:tcPr>
          <w:p w14:paraId="082AE160" w14:textId="77777777" w:rsidR="00B9521B" w:rsidRPr="00B767AA" w:rsidRDefault="00B9521B" w:rsidP="00B9521B">
            <w:pPr>
              <w:rPr>
                <w:rFonts w:ascii="Garamond" w:hAnsi="Garamond"/>
                <w:b/>
                <w:color w:val="FFFFFF" w:themeColor="background1"/>
                <w:sz w:val="12"/>
                <w:szCs w:val="12"/>
              </w:rPr>
            </w:pPr>
          </w:p>
        </w:tc>
        <w:tc>
          <w:tcPr>
            <w:tcW w:w="2552" w:type="dxa"/>
          </w:tcPr>
          <w:p w14:paraId="7014C363" w14:textId="77777777" w:rsidR="00B9521B" w:rsidRPr="00B767AA" w:rsidRDefault="00B9521B" w:rsidP="00B9521B">
            <w:pPr>
              <w:rPr>
                <w:rFonts w:ascii="Garamond" w:hAnsi="Garamond"/>
                <w:sz w:val="12"/>
                <w:szCs w:val="12"/>
              </w:rPr>
            </w:pPr>
          </w:p>
        </w:tc>
        <w:tc>
          <w:tcPr>
            <w:tcW w:w="851" w:type="dxa"/>
            <w:shd w:val="clear" w:color="auto" w:fill="929292"/>
          </w:tcPr>
          <w:p w14:paraId="6798B0E9" w14:textId="77777777" w:rsidR="00B9521B" w:rsidRPr="00B767AA" w:rsidRDefault="00B9521B" w:rsidP="00B9521B">
            <w:pPr>
              <w:rPr>
                <w:rFonts w:ascii="Garamond" w:hAnsi="Garamond"/>
                <w:b/>
                <w:color w:val="FFFFFF" w:themeColor="background1"/>
                <w:sz w:val="12"/>
                <w:szCs w:val="12"/>
              </w:rPr>
            </w:pPr>
          </w:p>
        </w:tc>
        <w:tc>
          <w:tcPr>
            <w:tcW w:w="2552" w:type="dxa"/>
          </w:tcPr>
          <w:p w14:paraId="67C7D5E6" w14:textId="77777777" w:rsidR="00B9521B" w:rsidRPr="00B767AA" w:rsidRDefault="00B9521B" w:rsidP="00B9521B">
            <w:pPr>
              <w:rPr>
                <w:rFonts w:ascii="Garamond" w:hAnsi="Garamond"/>
                <w:sz w:val="12"/>
                <w:szCs w:val="12"/>
              </w:rPr>
            </w:pPr>
          </w:p>
        </w:tc>
        <w:tc>
          <w:tcPr>
            <w:tcW w:w="851" w:type="dxa"/>
            <w:shd w:val="clear" w:color="auto" w:fill="929292"/>
          </w:tcPr>
          <w:p w14:paraId="7865D109" w14:textId="77777777" w:rsidR="00B9521B" w:rsidRPr="00B767AA" w:rsidRDefault="00B9521B" w:rsidP="00B9521B">
            <w:pPr>
              <w:rPr>
                <w:rFonts w:ascii="Garamond" w:hAnsi="Garamond"/>
                <w:b/>
                <w:color w:val="FFFFFF" w:themeColor="background1"/>
                <w:sz w:val="12"/>
                <w:szCs w:val="12"/>
              </w:rPr>
            </w:pPr>
          </w:p>
        </w:tc>
        <w:tc>
          <w:tcPr>
            <w:tcW w:w="2552" w:type="dxa"/>
          </w:tcPr>
          <w:p w14:paraId="75114977" w14:textId="77777777" w:rsidR="00B9521B" w:rsidRPr="00B767AA" w:rsidRDefault="00B9521B" w:rsidP="00B9521B">
            <w:pPr>
              <w:rPr>
                <w:rFonts w:ascii="Garamond" w:hAnsi="Garamond"/>
                <w:sz w:val="12"/>
                <w:szCs w:val="12"/>
              </w:rPr>
            </w:pPr>
          </w:p>
        </w:tc>
        <w:tc>
          <w:tcPr>
            <w:tcW w:w="851" w:type="dxa"/>
            <w:shd w:val="clear" w:color="auto" w:fill="929292"/>
          </w:tcPr>
          <w:p w14:paraId="333C5C88"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BFBFBF"/>
          </w:tcPr>
          <w:p w14:paraId="2DB6A274" w14:textId="77777777" w:rsidR="00B9521B" w:rsidRPr="00B767AA" w:rsidRDefault="00B9521B" w:rsidP="00B9521B">
            <w:pPr>
              <w:rPr>
                <w:rFonts w:ascii="Garamond" w:hAnsi="Garamond"/>
                <w:sz w:val="12"/>
                <w:szCs w:val="12"/>
              </w:rPr>
            </w:pPr>
          </w:p>
        </w:tc>
      </w:tr>
      <w:tr w:rsidR="00B9521B" w:rsidRPr="00690C0B" w14:paraId="6B4627E4" w14:textId="77777777" w:rsidTr="002528C3">
        <w:trPr>
          <w:trHeight w:hRule="exact" w:val="737"/>
        </w:trPr>
        <w:tc>
          <w:tcPr>
            <w:tcW w:w="737" w:type="dxa"/>
            <w:vMerge/>
          </w:tcPr>
          <w:p w14:paraId="051DE757"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6740AADA" w14:textId="1535DC24"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E75A84"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8</w:t>
            </w:r>
          </w:p>
        </w:tc>
        <w:tc>
          <w:tcPr>
            <w:tcW w:w="851" w:type="dxa"/>
            <w:vMerge w:val="restart"/>
            <w:shd w:val="clear" w:color="auto" w:fill="929292"/>
            <w:tcMar>
              <w:bottom w:w="0" w:type="dxa"/>
              <w:right w:w="113" w:type="dxa"/>
            </w:tcMar>
            <w:textDirection w:val="tbRl"/>
          </w:tcPr>
          <w:p w14:paraId="64885451" w14:textId="7FDF7F1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5D17838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9</w:t>
            </w:r>
          </w:p>
        </w:tc>
        <w:tc>
          <w:tcPr>
            <w:tcW w:w="851" w:type="dxa"/>
            <w:vMerge w:val="restart"/>
            <w:shd w:val="clear" w:color="auto" w:fill="929292"/>
            <w:tcMar>
              <w:bottom w:w="0" w:type="dxa"/>
              <w:right w:w="113" w:type="dxa"/>
            </w:tcMar>
            <w:textDirection w:val="tbRl"/>
          </w:tcPr>
          <w:p w14:paraId="6A1D1B7E" w14:textId="27E6FFE6"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79B4A7FB"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10</w:t>
            </w:r>
          </w:p>
        </w:tc>
        <w:tc>
          <w:tcPr>
            <w:tcW w:w="851" w:type="dxa"/>
            <w:vMerge w:val="restart"/>
            <w:shd w:val="clear" w:color="auto" w:fill="929292"/>
            <w:tcMar>
              <w:top w:w="0" w:type="dxa"/>
              <w:bottom w:w="0" w:type="dxa"/>
              <w:right w:w="113" w:type="dxa"/>
            </w:tcMar>
            <w:textDirection w:val="tbRl"/>
          </w:tcPr>
          <w:p w14:paraId="229D4803" w14:textId="1BE8F26F" w:rsidR="00B9521B" w:rsidRPr="009D2114" w:rsidRDefault="000178BF" w:rsidP="003754D6">
            <w:pPr>
              <w:ind w:left="113" w:right="113"/>
              <w:jc w:val="both"/>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06E07070"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66E5DECD" w14:textId="77777777" w:rsidTr="002528C3">
        <w:trPr>
          <w:trHeight w:hRule="exact" w:val="2268"/>
        </w:trPr>
        <w:tc>
          <w:tcPr>
            <w:tcW w:w="737" w:type="dxa"/>
            <w:vMerge/>
          </w:tcPr>
          <w:p w14:paraId="7D75404C"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1630A829"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AFECCE" w14:textId="1732F305" w:rsidR="00B9521B" w:rsidRPr="002528C3" w:rsidRDefault="00186CBC" w:rsidP="00B9521B">
            <w:pPr>
              <w:rPr>
                <w:rFonts w:ascii="Garamond" w:hAnsi="Garamond"/>
                <w:sz w:val="16"/>
                <w:szCs w:val="16"/>
              </w:rPr>
            </w:pPr>
            <w:r w:rsidRPr="002528C3">
              <w:rPr>
                <w:rFonts w:ascii="Garamond" w:hAnsi="Garamond"/>
                <w:sz w:val="16"/>
                <w:szCs w:val="16"/>
              </w:rPr>
              <w:t>Sarah can bypass the centralized sanitization routines since they are not being used comprehensively</w:t>
            </w:r>
            <w:ins w:id="26" w:author="Colin Watson" w:date="2013-09-18T18:49:00Z">
              <w:r w:rsidR="002528C3">
                <w:rPr>
                  <w:rFonts w:ascii="Garamond" w:hAnsi="Garamond"/>
                  <w:sz w:val="16"/>
                  <w:szCs w:val="16"/>
                </w:rPr>
                <w:t xml:space="preserve"> for all sanitization</w:t>
              </w:r>
            </w:ins>
          </w:p>
        </w:tc>
        <w:tc>
          <w:tcPr>
            <w:tcW w:w="851" w:type="dxa"/>
            <w:vMerge/>
            <w:shd w:val="clear" w:color="auto" w:fill="929292"/>
            <w:tcMar>
              <w:bottom w:w="0" w:type="dxa"/>
              <w:right w:w="113" w:type="dxa"/>
            </w:tcMar>
          </w:tcPr>
          <w:p w14:paraId="6F1C98B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71B8451" w14:textId="64261017" w:rsidR="00B9521B" w:rsidRPr="002528C3" w:rsidRDefault="0026661F" w:rsidP="00B9521B">
            <w:pPr>
              <w:rPr>
                <w:rFonts w:ascii="Garamond" w:hAnsi="Garamond"/>
                <w:sz w:val="20"/>
                <w:szCs w:val="20"/>
              </w:rPr>
            </w:pPr>
            <w:r w:rsidRPr="002528C3">
              <w:rPr>
                <w:rFonts w:ascii="Garamond" w:hAnsi="Garamond"/>
                <w:sz w:val="16"/>
                <w:szCs w:val="16"/>
              </w:rPr>
              <w:t>Shamun can bypass input validation or output validation checks because validation failures are not rejected or sanitized</w:t>
            </w:r>
          </w:p>
        </w:tc>
        <w:tc>
          <w:tcPr>
            <w:tcW w:w="851" w:type="dxa"/>
            <w:vMerge/>
            <w:shd w:val="clear" w:color="auto" w:fill="929292"/>
            <w:tcMar>
              <w:bottom w:w="0" w:type="dxa"/>
              <w:right w:w="113" w:type="dxa"/>
            </w:tcMar>
          </w:tcPr>
          <w:p w14:paraId="35AFD731"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5DF3C62" w14:textId="039198DF" w:rsidR="00B9521B" w:rsidRPr="002528C3" w:rsidRDefault="0026661F" w:rsidP="00B9521B">
            <w:pPr>
              <w:rPr>
                <w:rFonts w:ascii="Garamond" w:hAnsi="Garamond"/>
                <w:sz w:val="20"/>
                <w:szCs w:val="20"/>
              </w:rPr>
            </w:pPr>
            <w:r w:rsidRPr="002528C3">
              <w:rPr>
                <w:rFonts w:ascii="Garamond" w:hAnsi="Garamond"/>
                <w:sz w:val="16"/>
                <w:szCs w:val="16"/>
              </w:rPr>
              <w:t>Jerry can exploit the trust the application places in a source of data (e.g. user-definable data, manipulation of locally stored data, alteration to state data on a client device, lack of verification of identity such as Jerry can pretend to be Colin)</w:t>
            </w:r>
          </w:p>
        </w:tc>
        <w:tc>
          <w:tcPr>
            <w:tcW w:w="851" w:type="dxa"/>
            <w:vMerge/>
            <w:shd w:val="clear" w:color="auto" w:fill="929292"/>
            <w:tcMar>
              <w:top w:w="0" w:type="dxa"/>
              <w:bottom w:w="0" w:type="dxa"/>
              <w:right w:w="113" w:type="dxa"/>
            </w:tcMar>
          </w:tcPr>
          <w:p w14:paraId="501C3D5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6690B5D" w14:textId="654B9134" w:rsidR="00B9521B" w:rsidRPr="00AA194A" w:rsidRDefault="0026661F" w:rsidP="0026661F">
            <w:pPr>
              <w:rPr>
                <w:rFonts w:ascii="Garamond" w:hAnsi="Garamond"/>
                <w:sz w:val="20"/>
                <w:szCs w:val="20"/>
              </w:rPr>
            </w:pPr>
            <w:r w:rsidRPr="00AA194A">
              <w:rPr>
                <w:rFonts w:ascii="Garamond" w:hAnsi="Garamond"/>
                <w:sz w:val="16"/>
                <w:szCs w:val="16"/>
              </w:rPr>
              <w:t>Dennis has control over input validation, output validation or output encoding code/routines so they can be bypassed</w:t>
            </w:r>
          </w:p>
        </w:tc>
      </w:tr>
      <w:tr w:rsidR="00B9521B" w:rsidRPr="00690C0B" w14:paraId="6AAFE0FA" w14:textId="77777777" w:rsidTr="002528C3">
        <w:trPr>
          <w:trHeight w:hRule="exact" w:val="2041"/>
        </w:trPr>
        <w:tc>
          <w:tcPr>
            <w:tcW w:w="737" w:type="dxa"/>
            <w:vMerge/>
          </w:tcPr>
          <w:p w14:paraId="1BA14D85"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1627A22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15561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D6454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2C1B04" w14:textId="554F27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15, 169</w:t>
                  </w:r>
                </w:p>
              </w:tc>
            </w:tr>
            <w:tr w:rsidR="00A03FD7" w:rsidRPr="004308E8" w14:paraId="2FE5D4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493E6C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9092BE5" w14:textId="1C00AC64"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6.9, </w:t>
                  </w:r>
                  <w:r w:rsidRPr="00340A4A">
                    <w:rPr>
                      <w:rFonts w:ascii="Garamond" w:hAnsi="Garamond"/>
                      <w:color w:val="595959" w:themeColor="text1" w:themeTint="A6"/>
                      <w:sz w:val="12"/>
                      <w:szCs w:val="12"/>
                    </w:rPr>
                    <w:t>8.7</w:t>
                  </w:r>
                </w:p>
              </w:tc>
            </w:tr>
            <w:tr w:rsidR="00A03FD7" w:rsidRPr="004308E8" w14:paraId="01209A5A" w14:textId="77777777" w:rsidTr="002B7D6A">
              <w:tc>
                <w:tcPr>
                  <w:tcW w:w="2410" w:type="dxa"/>
                  <w:tcBorders>
                    <w:top w:val="nil"/>
                  </w:tcBorders>
                  <w:tcMar>
                    <w:right w:w="397" w:type="dxa"/>
                  </w:tcMar>
                </w:tcPr>
                <w:p w14:paraId="1F19B4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82867B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E002445" w14:textId="77777777" w:rsidTr="002B7D6A">
              <w:tc>
                <w:tcPr>
                  <w:tcW w:w="2410" w:type="dxa"/>
                  <w:tcBorders>
                    <w:top w:val="nil"/>
                    <w:bottom w:val="single" w:sz="4" w:space="0" w:color="7F7F7F" w:themeColor="text1" w:themeTint="80"/>
                  </w:tcBorders>
                  <w:tcMar>
                    <w:right w:w="397" w:type="dxa"/>
                  </w:tcMar>
                </w:tcPr>
                <w:p w14:paraId="5ACE164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38B839" w14:textId="4EE513B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364A48A4" w14:textId="77777777" w:rsidTr="002B7D6A">
              <w:tc>
                <w:tcPr>
                  <w:tcW w:w="2410" w:type="dxa"/>
                  <w:tcBorders>
                    <w:top w:val="nil"/>
                    <w:bottom w:val="single" w:sz="4" w:space="0" w:color="7F7F7F" w:themeColor="text1" w:themeTint="80"/>
                  </w:tcBorders>
                  <w:tcMar>
                    <w:right w:w="397" w:type="dxa"/>
                  </w:tcMar>
                </w:tcPr>
                <w:p w14:paraId="567C426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0D6E38" w14:textId="2F83324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1C624EE" w14:textId="77777777" w:rsidTr="002B7D6A">
              <w:tc>
                <w:tcPr>
                  <w:tcW w:w="2410" w:type="dxa"/>
                  <w:tcBorders>
                    <w:bottom w:val="nil"/>
                  </w:tcBorders>
                  <w:tcMar>
                    <w:right w:w="397" w:type="dxa"/>
                  </w:tcMar>
                </w:tcPr>
                <w:p w14:paraId="5AD17D70" w14:textId="3242B7D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7" w:author="Colin Watson" w:date="2013-09-18T18:55:00Z">
                    <w:r w:rsidR="0002122B">
                      <w:rPr>
                        <w:rFonts w:ascii="Garamond" w:hAnsi="Garamond"/>
                        <w:color w:val="7F7F7F" w:themeColor="text1" w:themeTint="80"/>
                        <w:sz w:val="8"/>
                        <w:szCs w:val="8"/>
                      </w:rPr>
                      <w:t>v1.03</w:t>
                    </w:r>
                  </w:ins>
                  <w:del w:id="28"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1A87A465" w14:textId="77777777" w:rsidR="00B9521B" w:rsidRPr="00180460" w:rsidRDefault="00B9521B" w:rsidP="00B9521B">
            <w:pPr>
              <w:rPr>
                <w:rFonts w:ascii="Garamond" w:hAnsi="Garamond"/>
                <w:sz w:val="16"/>
                <w:szCs w:val="16"/>
              </w:rPr>
            </w:pPr>
          </w:p>
        </w:tc>
        <w:tc>
          <w:tcPr>
            <w:tcW w:w="851" w:type="dxa"/>
            <w:vMerge/>
            <w:shd w:val="clear" w:color="auto" w:fill="929292"/>
            <w:tcMar>
              <w:bottom w:w="0" w:type="dxa"/>
              <w:right w:w="113" w:type="dxa"/>
            </w:tcMar>
          </w:tcPr>
          <w:p w14:paraId="60BA6A1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6021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9837F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CD7DCE" w14:textId="7E4035C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 xml:space="preserve">6, </w:t>
                  </w:r>
                  <w:ins w:id="29" w:author="Colin Watson" w:date="2013-09-11T15:18:00Z">
                    <w:r w:rsidR="00475524">
                      <w:rPr>
                        <w:rFonts w:ascii="Garamond" w:hAnsi="Garamond"/>
                        <w:color w:val="595959" w:themeColor="text1" w:themeTint="A6"/>
                        <w:sz w:val="12"/>
                        <w:szCs w:val="12"/>
                      </w:rPr>
                      <w:t xml:space="preserve">21, 22, </w:t>
                    </w:r>
                  </w:ins>
                  <w:r w:rsidRPr="00340A4A">
                    <w:rPr>
                      <w:rFonts w:ascii="Garamond" w:hAnsi="Garamond"/>
                      <w:color w:val="595959" w:themeColor="text1" w:themeTint="A6"/>
                      <w:sz w:val="12"/>
                      <w:szCs w:val="12"/>
                    </w:rPr>
                    <w:t>168</w:t>
                  </w:r>
                </w:p>
              </w:tc>
            </w:tr>
            <w:tr w:rsidR="00A03FD7" w:rsidRPr="004308E8" w14:paraId="7F254C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5043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585E44" w14:textId="42E67C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5.3</w:t>
                  </w:r>
                </w:p>
              </w:tc>
            </w:tr>
            <w:tr w:rsidR="00A03FD7" w:rsidRPr="004308E8" w14:paraId="41C9C2A1" w14:textId="77777777" w:rsidTr="002B7D6A">
              <w:tc>
                <w:tcPr>
                  <w:tcW w:w="2410" w:type="dxa"/>
                  <w:tcBorders>
                    <w:top w:val="nil"/>
                  </w:tcBorders>
                  <w:tcMar>
                    <w:right w:w="397" w:type="dxa"/>
                  </w:tcMar>
                </w:tcPr>
                <w:p w14:paraId="54FFC56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4539DD" w14:textId="7407FC0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IE2-3</w:t>
                  </w:r>
                </w:p>
              </w:tc>
            </w:tr>
            <w:tr w:rsidR="00A03FD7" w:rsidRPr="004308E8" w14:paraId="6ED95B59" w14:textId="77777777" w:rsidTr="002B7D6A">
              <w:tc>
                <w:tcPr>
                  <w:tcW w:w="2410" w:type="dxa"/>
                  <w:tcBorders>
                    <w:top w:val="nil"/>
                    <w:bottom w:val="single" w:sz="4" w:space="0" w:color="7F7F7F" w:themeColor="text1" w:themeTint="80"/>
                  </w:tcBorders>
                  <w:tcMar>
                    <w:right w:w="397" w:type="dxa"/>
                  </w:tcMar>
                </w:tcPr>
                <w:p w14:paraId="743C71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DD4915C" w14:textId="28C4750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w:t>
                  </w:r>
                </w:p>
              </w:tc>
            </w:tr>
            <w:tr w:rsidR="00A03FD7" w:rsidRPr="004308E8" w14:paraId="7A7D42A8" w14:textId="77777777" w:rsidTr="002B7D6A">
              <w:tc>
                <w:tcPr>
                  <w:tcW w:w="2410" w:type="dxa"/>
                  <w:tcBorders>
                    <w:top w:val="nil"/>
                    <w:bottom w:val="single" w:sz="4" w:space="0" w:color="7F7F7F" w:themeColor="text1" w:themeTint="80"/>
                  </w:tcBorders>
                  <w:tcMar>
                    <w:right w:w="397" w:type="dxa"/>
                  </w:tcMar>
                </w:tcPr>
                <w:p w14:paraId="239258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684073" w14:textId="12F52A9B"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3, 16, 24</w:t>
                  </w:r>
                </w:p>
              </w:tc>
            </w:tr>
            <w:tr w:rsidR="00A03FD7" w:rsidRPr="00611E85" w14:paraId="05BDC5AB" w14:textId="77777777" w:rsidTr="002B7D6A">
              <w:tc>
                <w:tcPr>
                  <w:tcW w:w="2410" w:type="dxa"/>
                  <w:tcBorders>
                    <w:bottom w:val="nil"/>
                  </w:tcBorders>
                  <w:tcMar>
                    <w:right w:w="397" w:type="dxa"/>
                  </w:tcMar>
                </w:tcPr>
                <w:p w14:paraId="327320CA" w14:textId="0CAFD43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30" w:author="Colin Watson" w:date="2013-09-18T18:55:00Z">
                    <w:r w:rsidR="0002122B">
                      <w:rPr>
                        <w:rFonts w:ascii="Garamond" w:hAnsi="Garamond"/>
                        <w:color w:val="7F7F7F" w:themeColor="text1" w:themeTint="80"/>
                        <w:sz w:val="8"/>
                        <w:szCs w:val="8"/>
                      </w:rPr>
                      <w:t>v1.03</w:t>
                    </w:r>
                  </w:ins>
                  <w:del w:id="31"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0F2262B5" w14:textId="77777777" w:rsidR="00B9521B" w:rsidRPr="00690C0B" w:rsidRDefault="00B9521B" w:rsidP="00B9521B">
            <w:pPr>
              <w:rPr>
                <w:rFonts w:ascii="Garamond" w:hAnsi="Garamond"/>
                <w:sz w:val="20"/>
                <w:szCs w:val="20"/>
              </w:rPr>
            </w:pPr>
          </w:p>
        </w:tc>
        <w:tc>
          <w:tcPr>
            <w:tcW w:w="851" w:type="dxa"/>
            <w:vMerge/>
            <w:shd w:val="clear" w:color="auto" w:fill="929292"/>
            <w:tcMar>
              <w:bottom w:w="0" w:type="dxa"/>
              <w:right w:w="113" w:type="dxa"/>
            </w:tcMar>
          </w:tcPr>
          <w:p w14:paraId="3531635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E471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54F4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22B583A" w14:textId="637FC9C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2, 19, 92, 95, 180</w:t>
                  </w:r>
                </w:p>
              </w:tc>
            </w:tr>
            <w:tr w:rsidR="00A03FD7" w:rsidRPr="004308E8" w14:paraId="044E921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DD5B4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A8C52BA" w14:textId="06C807F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10.6</w:t>
                  </w:r>
                </w:p>
              </w:tc>
            </w:tr>
            <w:tr w:rsidR="00A03FD7" w:rsidRPr="004308E8" w14:paraId="04583C66" w14:textId="77777777" w:rsidTr="002B7D6A">
              <w:tc>
                <w:tcPr>
                  <w:tcW w:w="2410" w:type="dxa"/>
                  <w:tcBorders>
                    <w:top w:val="nil"/>
                  </w:tcBorders>
                  <w:tcMar>
                    <w:right w:w="397" w:type="dxa"/>
                  </w:tcMar>
                </w:tcPr>
                <w:p w14:paraId="55478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BE51E3" w14:textId="673F537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IE4, IE5</w:t>
                  </w:r>
                </w:p>
              </w:tc>
            </w:tr>
            <w:tr w:rsidR="00A03FD7" w:rsidRPr="004308E8" w14:paraId="0FB34BC7" w14:textId="77777777" w:rsidTr="002B7D6A">
              <w:tc>
                <w:tcPr>
                  <w:tcW w:w="2410" w:type="dxa"/>
                  <w:tcBorders>
                    <w:top w:val="nil"/>
                    <w:bottom w:val="single" w:sz="4" w:space="0" w:color="7F7F7F" w:themeColor="text1" w:themeTint="80"/>
                  </w:tcBorders>
                  <w:tcMar>
                    <w:right w:w="397" w:type="dxa"/>
                  </w:tcMar>
                </w:tcPr>
                <w:p w14:paraId="4811BAB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B35F2DF" w14:textId="186430D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12, 51, 57, 90</w:t>
                  </w:r>
                  <w:r>
                    <w:rPr>
                      <w:rFonts w:ascii="Garamond" w:hAnsi="Garamond"/>
                      <w:color w:val="595959" w:themeColor="text1" w:themeTint="A6"/>
                      <w:sz w:val="12"/>
                      <w:szCs w:val="12"/>
                    </w:rPr>
                    <w:t>,111,145,194,195,202,218,</w:t>
                  </w:r>
                  <w:r w:rsidRPr="00340A4A">
                    <w:rPr>
                      <w:rFonts w:ascii="Garamond" w:hAnsi="Garamond"/>
                      <w:color w:val="595959" w:themeColor="text1" w:themeTint="A6"/>
                      <w:sz w:val="12"/>
                      <w:szCs w:val="12"/>
                    </w:rPr>
                    <w:t>463</w:t>
                  </w:r>
                </w:p>
              </w:tc>
            </w:tr>
            <w:tr w:rsidR="00A03FD7" w:rsidRPr="004308E8" w14:paraId="5E4CCE04" w14:textId="77777777" w:rsidTr="002B7D6A">
              <w:tc>
                <w:tcPr>
                  <w:tcW w:w="2410" w:type="dxa"/>
                  <w:tcBorders>
                    <w:top w:val="nil"/>
                    <w:bottom w:val="single" w:sz="4" w:space="0" w:color="7F7F7F" w:themeColor="text1" w:themeTint="80"/>
                  </w:tcBorders>
                  <w:tcMar>
                    <w:right w:w="397" w:type="dxa"/>
                  </w:tcMar>
                </w:tcPr>
                <w:p w14:paraId="6C6EC10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FEFD1B4" w14:textId="391386E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14</w:t>
                  </w:r>
                </w:p>
              </w:tc>
            </w:tr>
            <w:tr w:rsidR="00A03FD7" w:rsidRPr="00611E85" w14:paraId="5FA705F3" w14:textId="77777777" w:rsidTr="002B7D6A">
              <w:tc>
                <w:tcPr>
                  <w:tcW w:w="2410" w:type="dxa"/>
                  <w:tcBorders>
                    <w:bottom w:val="nil"/>
                  </w:tcBorders>
                  <w:tcMar>
                    <w:right w:w="397" w:type="dxa"/>
                  </w:tcMar>
                </w:tcPr>
                <w:p w14:paraId="43885162" w14:textId="449469E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32" w:author="Colin Watson" w:date="2013-09-18T18:55:00Z">
                    <w:r w:rsidR="0002122B">
                      <w:rPr>
                        <w:rFonts w:ascii="Garamond" w:hAnsi="Garamond"/>
                        <w:color w:val="7F7F7F" w:themeColor="text1" w:themeTint="80"/>
                        <w:sz w:val="8"/>
                        <w:szCs w:val="8"/>
                      </w:rPr>
                      <w:t>v1.03</w:t>
                    </w:r>
                  </w:ins>
                  <w:del w:id="33"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6E92B4D4" w14:textId="77777777" w:rsidR="00B9521B" w:rsidRPr="00690C0B" w:rsidRDefault="00B9521B" w:rsidP="00B9521B">
            <w:pPr>
              <w:rPr>
                <w:rFonts w:ascii="Garamond" w:hAnsi="Garamond"/>
                <w:sz w:val="20"/>
                <w:szCs w:val="20"/>
              </w:rPr>
            </w:pPr>
          </w:p>
        </w:tc>
        <w:tc>
          <w:tcPr>
            <w:tcW w:w="851" w:type="dxa"/>
            <w:vMerge/>
            <w:shd w:val="clear" w:color="auto" w:fill="929292"/>
            <w:tcMar>
              <w:top w:w="0" w:type="dxa"/>
              <w:bottom w:w="0" w:type="dxa"/>
              <w:right w:w="113" w:type="dxa"/>
            </w:tcMar>
          </w:tcPr>
          <w:p w14:paraId="0D3029E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D02DC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59C23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21C17F6" w14:textId="00F5120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1, 17</w:t>
                  </w:r>
                </w:p>
              </w:tc>
            </w:tr>
            <w:tr w:rsidR="00A03FD7" w:rsidRPr="004308E8" w14:paraId="341FB32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F791D6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46A111F" w14:textId="1D84B2B2"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5.5, </w:t>
                  </w:r>
                  <w:r w:rsidRPr="00340A4A">
                    <w:rPr>
                      <w:rFonts w:ascii="Garamond" w:hAnsi="Garamond"/>
                      <w:color w:val="595959" w:themeColor="text1" w:themeTint="A6"/>
                      <w:sz w:val="12"/>
                      <w:szCs w:val="12"/>
                    </w:rPr>
                    <w:t>6.2</w:t>
                  </w:r>
                </w:p>
              </w:tc>
            </w:tr>
            <w:tr w:rsidR="00A03FD7" w:rsidRPr="004308E8" w14:paraId="60B35B2B" w14:textId="77777777" w:rsidTr="002B7D6A">
              <w:tc>
                <w:tcPr>
                  <w:tcW w:w="2410" w:type="dxa"/>
                  <w:tcBorders>
                    <w:top w:val="nil"/>
                  </w:tcBorders>
                  <w:tcMar>
                    <w:right w:w="397" w:type="dxa"/>
                  </w:tcMar>
                </w:tcPr>
                <w:p w14:paraId="3F2866F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C02C104" w14:textId="71D0862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RE3, RE4</w:t>
                  </w:r>
                </w:p>
              </w:tc>
            </w:tr>
            <w:tr w:rsidR="00A03FD7" w:rsidRPr="004308E8" w14:paraId="51E0854E" w14:textId="77777777" w:rsidTr="002528C3">
              <w:tc>
                <w:tcPr>
                  <w:tcW w:w="2410" w:type="dxa"/>
                  <w:tcBorders>
                    <w:top w:val="nil"/>
                    <w:bottom w:val="single" w:sz="4" w:space="0" w:color="7F7F7F" w:themeColor="text1" w:themeTint="80"/>
                  </w:tcBorders>
                  <w:shd w:val="clear" w:color="auto" w:fill="BFBFBF"/>
                  <w:tcMar>
                    <w:right w:w="397" w:type="dxa"/>
                  </w:tcMar>
                </w:tcPr>
                <w:p w14:paraId="5BBD5A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49F249" w14:textId="254058A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56, 87, 207</w:t>
                  </w:r>
                </w:p>
              </w:tc>
            </w:tr>
            <w:tr w:rsidR="00A03FD7" w:rsidRPr="004308E8" w14:paraId="5D17E20F" w14:textId="77777777" w:rsidTr="002B7D6A">
              <w:tc>
                <w:tcPr>
                  <w:tcW w:w="2410" w:type="dxa"/>
                  <w:tcBorders>
                    <w:top w:val="nil"/>
                    <w:bottom w:val="single" w:sz="4" w:space="0" w:color="7F7F7F" w:themeColor="text1" w:themeTint="80"/>
                  </w:tcBorders>
                  <w:tcMar>
                    <w:right w:w="397" w:type="dxa"/>
                  </w:tcMar>
                </w:tcPr>
                <w:p w14:paraId="2D66D0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C5251C5" w14:textId="545BD4B6"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06825CF0" w14:textId="77777777" w:rsidTr="002B7D6A">
              <w:tc>
                <w:tcPr>
                  <w:tcW w:w="2410" w:type="dxa"/>
                  <w:tcBorders>
                    <w:bottom w:val="nil"/>
                  </w:tcBorders>
                  <w:tcMar>
                    <w:right w:w="397" w:type="dxa"/>
                  </w:tcMar>
                </w:tcPr>
                <w:p w14:paraId="78483E13" w14:textId="506CB07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34" w:author="Colin Watson" w:date="2013-09-18T18:55:00Z">
                    <w:r w:rsidR="0002122B">
                      <w:rPr>
                        <w:rFonts w:ascii="Garamond" w:hAnsi="Garamond"/>
                        <w:color w:val="7F7F7F" w:themeColor="text1" w:themeTint="80"/>
                        <w:sz w:val="8"/>
                        <w:szCs w:val="8"/>
                      </w:rPr>
                      <w:t>v1.03</w:t>
                    </w:r>
                  </w:ins>
                  <w:del w:id="35"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6B2AF96E" w14:textId="77777777" w:rsidR="00B9521B" w:rsidRPr="00690C0B" w:rsidRDefault="00B9521B" w:rsidP="00B9521B">
            <w:pPr>
              <w:rPr>
                <w:rFonts w:ascii="Garamond" w:hAnsi="Garamond"/>
                <w:sz w:val="20"/>
                <w:szCs w:val="20"/>
              </w:rPr>
            </w:pPr>
          </w:p>
        </w:tc>
      </w:tr>
      <w:tr w:rsidR="00B9521B" w:rsidRPr="00690C0B" w14:paraId="7E50200E" w14:textId="77777777" w:rsidTr="002528C3">
        <w:trPr>
          <w:trHeight w:hRule="exact" w:val="737"/>
        </w:trPr>
        <w:tc>
          <w:tcPr>
            <w:tcW w:w="737" w:type="dxa"/>
            <w:vMerge/>
          </w:tcPr>
          <w:p w14:paraId="7856C5F0"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33F47057" w14:textId="3A4BF0D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43867FA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929292"/>
            <w:tcMar>
              <w:bottom w:w="0" w:type="dxa"/>
              <w:right w:w="113" w:type="dxa"/>
            </w:tcMar>
            <w:textDirection w:val="tbRl"/>
          </w:tcPr>
          <w:p w14:paraId="19DC703B" w14:textId="78D9BB79"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38CA483F"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4342774C" w14:textId="52A94844"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7E7735A"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35412E3F" w14:textId="77777777"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097E59B"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53693F46" w14:textId="77777777" w:rsidTr="002528C3">
        <w:trPr>
          <w:trHeight w:hRule="exact" w:val="2268"/>
        </w:trPr>
        <w:tc>
          <w:tcPr>
            <w:tcW w:w="737" w:type="dxa"/>
            <w:vMerge/>
          </w:tcPr>
          <w:p w14:paraId="62EAB47E" w14:textId="77777777" w:rsidR="00B9521B" w:rsidRPr="00690C0B" w:rsidRDefault="00B9521B" w:rsidP="00B9521B">
            <w:pPr>
              <w:rPr>
                <w:rFonts w:ascii="Garamond" w:hAnsi="Garamond"/>
                <w:sz w:val="20"/>
                <w:szCs w:val="20"/>
              </w:rPr>
            </w:pPr>
          </w:p>
        </w:tc>
        <w:tc>
          <w:tcPr>
            <w:tcW w:w="794" w:type="dxa"/>
            <w:vMerge/>
            <w:shd w:val="clear" w:color="auto" w:fill="929292"/>
          </w:tcPr>
          <w:p w14:paraId="611B25E8"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98A10D7" w14:textId="711A6A6C" w:rsidR="00B9521B" w:rsidRPr="00AA194A" w:rsidRDefault="0026661F" w:rsidP="00B9521B">
            <w:pPr>
              <w:rPr>
                <w:rFonts w:ascii="Garamond" w:hAnsi="Garamond"/>
                <w:sz w:val="20"/>
                <w:szCs w:val="20"/>
              </w:rPr>
            </w:pPr>
            <w:r w:rsidRPr="00AA194A">
              <w:rPr>
                <w:rFonts w:ascii="Garamond" w:hAnsi="Garamond"/>
                <w:sz w:val="16"/>
                <w:szCs w:val="16"/>
              </w:rPr>
              <w:t>Geoff can inject data into a client or device interpreter because a parameterised interface is not being used, or has not been implemented correctly, or the data has not been encoded correctly for the context, or there is no restrictive policy on code or data includes</w:t>
            </w:r>
          </w:p>
        </w:tc>
        <w:tc>
          <w:tcPr>
            <w:tcW w:w="851" w:type="dxa"/>
            <w:vMerge/>
            <w:shd w:val="clear" w:color="auto" w:fill="929292"/>
          </w:tcPr>
          <w:p w14:paraId="70B506F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BD8D2B2" w14:textId="2995A68E" w:rsidR="00B9521B" w:rsidRPr="00AA194A" w:rsidRDefault="00320CE3" w:rsidP="00B9521B">
            <w:pPr>
              <w:rPr>
                <w:rFonts w:ascii="Garamond" w:hAnsi="Garamond"/>
                <w:sz w:val="20"/>
                <w:szCs w:val="20"/>
              </w:rPr>
            </w:pPr>
            <w:r w:rsidRPr="00AA194A">
              <w:rPr>
                <w:rFonts w:ascii="Garamond" w:hAnsi="Garamond"/>
                <w:sz w:val="16"/>
                <w:szCs w:val="16"/>
              </w:rPr>
              <w:t xml:space="preserve">Gabe can inject data into an server-side interpreter (e.g. SQL, OS commands, </w:t>
            </w:r>
            <w:proofErr w:type="spellStart"/>
            <w:r w:rsidRPr="00AA194A">
              <w:rPr>
                <w:rFonts w:ascii="Garamond" w:hAnsi="Garamond"/>
                <w:sz w:val="16"/>
                <w:szCs w:val="16"/>
              </w:rPr>
              <w:t>Xpath</w:t>
            </w:r>
            <w:proofErr w:type="spellEnd"/>
            <w:r w:rsidRPr="00AA194A">
              <w:rPr>
                <w:rFonts w:ascii="Garamond" w:hAnsi="Garamond"/>
                <w:sz w:val="16"/>
                <w:szCs w:val="16"/>
              </w:rPr>
              <w:t>, Server JavaScript, SMTP) because a strongly typed parameterised interface is not being used or has not been implemented correctly</w:t>
            </w:r>
          </w:p>
        </w:tc>
        <w:tc>
          <w:tcPr>
            <w:tcW w:w="851" w:type="dxa"/>
            <w:vMerge/>
            <w:shd w:val="clear" w:color="auto" w:fill="auto"/>
          </w:tcPr>
          <w:p w14:paraId="7817F3DE"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49F37991" w14:textId="09BEE0DE"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w:t>
            </w:r>
            <w:proofErr w:type="gramStart"/>
            <w:r w:rsidRPr="0034110F">
              <w:rPr>
                <w:rFonts w:ascii="Garamond" w:hAnsi="Garamond"/>
                <w:color w:val="404040" w:themeColor="text1" w:themeTint="BF"/>
                <w:sz w:val="16"/>
                <w:szCs w:val="16"/>
              </w:rPr>
              <w:t>no</w:t>
            </w:r>
            <w:proofErr w:type="gramEnd"/>
            <w:r w:rsidRPr="0034110F">
              <w:rPr>
                <w:rFonts w:ascii="Garamond" w:hAnsi="Garamond"/>
                <w:color w:val="404040" w:themeColor="text1" w:themeTint="BF"/>
                <w:sz w:val="16"/>
                <w:szCs w:val="16"/>
              </w:rPr>
              <w:t xml:space="preserve"> card)</w:t>
            </w:r>
          </w:p>
        </w:tc>
        <w:tc>
          <w:tcPr>
            <w:tcW w:w="851" w:type="dxa"/>
            <w:vMerge/>
            <w:shd w:val="clear" w:color="auto" w:fill="auto"/>
          </w:tcPr>
          <w:p w14:paraId="1C8B9B8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2D93F96" w14:textId="7AC553B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w:t>
            </w:r>
            <w:proofErr w:type="gramStart"/>
            <w:r w:rsidRPr="0034110F">
              <w:rPr>
                <w:rFonts w:ascii="Garamond" w:hAnsi="Garamond"/>
                <w:color w:val="404040" w:themeColor="text1" w:themeTint="BF"/>
                <w:sz w:val="16"/>
                <w:szCs w:val="16"/>
              </w:rPr>
              <w:t>no</w:t>
            </w:r>
            <w:proofErr w:type="gramEnd"/>
            <w:r w:rsidRPr="0034110F">
              <w:rPr>
                <w:rFonts w:ascii="Garamond" w:hAnsi="Garamond"/>
                <w:color w:val="404040" w:themeColor="text1" w:themeTint="BF"/>
                <w:sz w:val="16"/>
                <w:szCs w:val="16"/>
              </w:rPr>
              <w:t xml:space="preserve"> card)</w:t>
            </w:r>
          </w:p>
        </w:tc>
      </w:tr>
      <w:tr w:rsidR="00B9521B" w:rsidRPr="00690C0B" w14:paraId="102E62F5" w14:textId="77777777" w:rsidTr="002528C3">
        <w:trPr>
          <w:trHeight w:hRule="exact" w:val="2155"/>
        </w:trPr>
        <w:tc>
          <w:tcPr>
            <w:tcW w:w="737" w:type="dxa"/>
            <w:vMerge/>
          </w:tcPr>
          <w:p w14:paraId="07AD3BD9" w14:textId="77777777" w:rsidR="00B9521B" w:rsidRPr="00690C0B" w:rsidRDefault="00B9521B" w:rsidP="00B9521B">
            <w:pPr>
              <w:rPr>
                <w:rFonts w:ascii="Garamond" w:hAnsi="Garamond"/>
                <w:sz w:val="20"/>
                <w:szCs w:val="20"/>
              </w:rPr>
            </w:pPr>
          </w:p>
        </w:tc>
        <w:tc>
          <w:tcPr>
            <w:tcW w:w="794" w:type="dxa"/>
            <w:vMerge/>
            <w:shd w:val="clear" w:color="auto" w:fill="929292"/>
          </w:tcPr>
          <w:p w14:paraId="1BDD98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815C8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9257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347BE1" w14:textId="7CC3B6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10, 15, 16, 19, 20</w:t>
                  </w:r>
                </w:p>
              </w:tc>
            </w:tr>
            <w:tr w:rsidR="00A03FD7" w:rsidRPr="004308E8" w14:paraId="7656D9F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C76F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01CE5F" w14:textId="713DF6B4" w:rsidR="00A03FD7" w:rsidRPr="006C434A" w:rsidRDefault="00340A4A" w:rsidP="00340A4A">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6.1, 6.3, </w:t>
                  </w:r>
                  <w:r w:rsidRPr="00340A4A">
                    <w:rPr>
                      <w:rFonts w:ascii="Garamond" w:hAnsi="Garamond"/>
                      <w:color w:val="595959" w:themeColor="text1" w:themeTint="A6"/>
                      <w:sz w:val="12"/>
                      <w:szCs w:val="12"/>
                    </w:rPr>
                    <w:t>6.8</w:t>
                  </w:r>
                </w:p>
              </w:tc>
            </w:tr>
            <w:tr w:rsidR="00A03FD7" w:rsidRPr="004308E8" w14:paraId="6CAE47A0" w14:textId="77777777" w:rsidTr="002B7D6A">
              <w:tc>
                <w:tcPr>
                  <w:tcW w:w="2410" w:type="dxa"/>
                  <w:tcBorders>
                    <w:top w:val="nil"/>
                  </w:tcBorders>
                  <w:tcMar>
                    <w:right w:w="397" w:type="dxa"/>
                  </w:tcMar>
                </w:tcPr>
                <w:p w14:paraId="7CF5CA0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C553A66" w14:textId="300C7E4D"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IE1, RP3</w:t>
                  </w:r>
                </w:p>
              </w:tc>
            </w:tr>
            <w:tr w:rsidR="00A03FD7" w:rsidRPr="004308E8" w14:paraId="0A75C89B" w14:textId="77777777" w:rsidTr="002B7D6A">
              <w:tc>
                <w:tcPr>
                  <w:tcW w:w="2410" w:type="dxa"/>
                  <w:tcBorders>
                    <w:top w:val="nil"/>
                    <w:bottom w:val="single" w:sz="4" w:space="0" w:color="7F7F7F" w:themeColor="text1" w:themeTint="80"/>
                  </w:tcBorders>
                  <w:tcMar>
                    <w:right w:w="397" w:type="dxa"/>
                  </w:tcMar>
                </w:tcPr>
                <w:p w14:paraId="74FEA6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84A6E49" w14:textId="53D885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4F6053B3" w14:textId="77777777" w:rsidTr="002B7D6A">
              <w:tc>
                <w:tcPr>
                  <w:tcW w:w="2410" w:type="dxa"/>
                  <w:tcBorders>
                    <w:top w:val="nil"/>
                    <w:bottom w:val="single" w:sz="4" w:space="0" w:color="7F7F7F" w:themeColor="text1" w:themeTint="80"/>
                  </w:tcBorders>
                  <w:tcMar>
                    <w:right w:w="397" w:type="dxa"/>
                  </w:tcMar>
                </w:tcPr>
                <w:p w14:paraId="639D8CD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320115" w14:textId="439DBF14"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C1B59E3" w14:textId="77777777" w:rsidTr="002B7D6A">
              <w:tc>
                <w:tcPr>
                  <w:tcW w:w="2410" w:type="dxa"/>
                  <w:tcBorders>
                    <w:bottom w:val="nil"/>
                  </w:tcBorders>
                  <w:tcMar>
                    <w:right w:w="397" w:type="dxa"/>
                  </w:tcMar>
                </w:tcPr>
                <w:p w14:paraId="3D77E866" w14:textId="74B9F24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36" w:author="Colin Watson" w:date="2013-09-18T18:55:00Z">
                    <w:r w:rsidR="0002122B">
                      <w:rPr>
                        <w:rFonts w:ascii="Garamond" w:hAnsi="Garamond"/>
                        <w:color w:val="7F7F7F" w:themeColor="text1" w:themeTint="80"/>
                        <w:sz w:val="8"/>
                        <w:szCs w:val="8"/>
                      </w:rPr>
                      <w:t>v1.03</w:t>
                    </w:r>
                  </w:ins>
                  <w:del w:id="37"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1E22EBD1" w14:textId="77777777" w:rsidR="00B9521B" w:rsidRPr="00690C0B" w:rsidRDefault="00B9521B" w:rsidP="00B9521B">
            <w:pPr>
              <w:rPr>
                <w:rFonts w:ascii="Garamond" w:hAnsi="Garamond"/>
                <w:sz w:val="20"/>
                <w:szCs w:val="20"/>
              </w:rPr>
            </w:pPr>
          </w:p>
        </w:tc>
        <w:tc>
          <w:tcPr>
            <w:tcW w:w="851" w:type="dxa"/>
            <w:vMerge/>
            <w:shd w:val="clear" w:color="auto" w:fill="929292"/>
          </w:tcPr>
          <w:p w14:paraId="3CBD67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2EED0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34046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98E8FD" w14:textId="10A4566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19-22, 167, 180, 20</w:t>
                  </w:r>
                  <w:ins w:id="38" w:author="Colin Watson" w:date="2013-09-11T11:23:00Z">
                    <w:r w:rsidR="00B800EC">
                      <w:rPr>
                        <w:rFonts w:ascii="Garamond" w:hAnsi="Garamond"/>
                        <w:color w:val="595959" w:themeColor="text1" w:themeTint="A6"/>
                        <w:sz w:val="12"/>
                        <w:szCs w:val="12"/>
                      </w:rPr>
                      <w:t>4</w:t>
                    </w:r>
                  </w:ins>
                  <w:del w:id="39" w:author="Colin Watson" w:date="2013-09-11T11:23:00Z">
                    <w:r w:rsidRPr="00340A4A" w:rsidDel="00B800EC">
                      <w:rPr>
                        <w:rFonts w:ascii="Garamond" w:hAnsi="Garamond"/>
                        <w:color w:val="595959" w:themeColor="text1" w:themeTint="A6"/>
                        <w:sz w:val="12"/>
                        <w:szCs w:val="12"/>
                      </w:rPr>
                      <w:delText>3</w:delText>
                    </w:r>
                  </w:del>
                  <w:r w:rsidRPr="00340A4A">
                    <w:rPr>
                      <w:rFonts w:ascii="Garamond" w:hAnsi="Garamond"/>
                      <w:color w:val="595959" w:themeColor="text1" w:themeTint="A6"/>
                      <w:sz w:val="12"/>
                      <w:szCs w:val="12"/>
                    </w:rPr>
                    <w:t>, 21</w:t>
                  </w:r>
                  <w:ins w:id="40" w:author="Colin Watson" w:date="2013-09-11T11:23:00Z">
                    <w:r w:rsidR="00B800EC">
                      <w:rPr>
                        <w:rFonts w:ascii="Garamond" w:hAnsi="Garamond"/>
                        <w:color w:val="595959" w:themeColor="text1" w:themeTint="A6"/>
                        <w:sz w:val="12"/>
                        <w:szCs w:val="12"/>
                      </w:rPr>
                      <w:t>1</w:t>
                    </w:r>
                  </w:ins>
                  <w:del w:id="41" w:author="Colin Watson" w:date="2013-09-11T11:23:00Z">
                    <w:r w:rsidRPr="00340A4A" w:rsidDel="00B800EC">
                      <w:rPr>
                        <w:rFonts w:ascii="Garamond" w:hAnsi="Garamond"/>
                        <w:color w:val="595959" w:themeColor="text1" w:themeTint="A6"/>
                        <w:sz w:val="12"/>
                        <w:szCs w:val="12"/>
                      </w:rPr>
                      <w:delText>0</w:delText>
                    </w:r>
                  </w:del>
                  <w:r w:rsidRPr="00340A4A">
                    <w:rPr>
                      <w:rFonts w:ascii="Garamond" w:hAnsi="Garamond"/>
                      <w:color w:val="595959" w:themeColor="text1" w:themeTint="A6"/>
                      <w:sz w:val="12"/>
                      <w:szCs w:val="12"/>
                    </w:rPr>
                    <w:t>, 21</w:t>
                  </w:r>
                  <w:ins w:id="42" w:author="Colin Watson" w:date="2013-09-11T11:23:00Z">
                    <w:r w:rsidR="00B800EC">
                      <w:rPr>
                        <w:rFonts w:ascii="Garamond" w:hAnsi="Garamond"/>
                        <w:color w:val="595959" w:themeColor="text1" w:themeTint="A6"/>
                        <w:sz w:val="12"/>
                        <w:szCs w:val="12"/>
                      </w:rPr>
                      <w:t>2</w:t>
                    </w:r>
                  </w:ins>
                  <w:del w:id="43" w:author="Colin Watson" w:date="2013-09-11T11:23:00Z">
                    <w:r w:rsidRPr="00340A4A" w:rsidDel="00B800EC">
                      <w:rPr>
                        <w:rFonts w:ascii="Garamond" w:hAnsi="Garamond"/>
                        <w:color w:val="595959" w:themeColor="text1" w:themeTint="A6"/>
                        <w:sz w:val="12"/>
                        <w:szCs w:val="12"/>
                      </w:rPr>
                      <w:delText>1</w:delText>
                    </w:r>
                  </w:del>
                </w:p>
              </w:tc>
            </w:tr>
            <w:tr w:rsidR="00A03FD7" w:rsidRPr="004308E8" w14:paraId="484E033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4480B7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EBEF73" w14:textId="6192A9AF"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6.3, 6.4, 6.5, 6.6, 6.7, </w:t>
                  </w:r>
                  <w:r w:rsidRPr="00340A4A">
                    <w:rPr>
                      <w:rFonts w:ascii="Garamond" w:hAnsi="Garamond"/>
                      <w:color w:val="595959" w:themeColor="text1" w:themeTint="A6"/>
                      <w:sz w:val="12"/>
                      <w:szCs w:val="12"/>
                    </w:rPr>
                    <w:t>6.8</w:t>
                  </w:r>
                </w:p>
              </w:tc>
            </w:tr>
            <w:tr w:rsidR="00A03FD7" w:rsidRPr="004308E8" w14:paraId="2F08429A" w14:textId="77777777" w:rsidTr="002B7D6A">
              <w:tc>
                <w:tcPr>
                  <w:tcW w:w="2410" w:type="dxa"/>
                  <w:tcBorders>
                    <w:top w:val="nil"/>
                  </w:tcBorders>
                  <w:tcMar>
                    <w:right w:w="397" w:type="dxa"/>
                  </w:tcMar>
                </w:tcPr>
                <w:p w14:paraId="73DE394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F496DDB" w14:textId="1BABA38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CIE1-2</w:t>
                  </w:r>
                </w:p>
              </w:tc>
            </w:tr>
            <w:tr w:rsidR="00A03FD7" w:rsidRPr="004308E8" w14:paraId="0FB0BCCE" w14:textId="77777777" w:rsidTr="002B7D6A">
              <w:tc>
                <w:tcPr>
                  <w:tcW w:w="2410" w:type="dxa"/>
                  <w:tcBorders>
                    <w:top w:val="nil"/>
                    <w:bottom w:val="single" w:sz="4" w:space="0" w:color="7F7F7F" w:themeColor="text1" w:themeTint="80"/>
                  </w:tcBorders>
                  <w:tcMar>
                    <w:right w:w="397" w:type="dxa"/>
                  </w:tcMar>
                </w:tcPr>
                <w:p w14:paraId="6AEFD1D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D51A196" w14:textId="264603C3"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23, 28, 76, 152, 160, 261</w:t>
                  </w:r>
                </w:p>
              </w:tc>
            </w:tr>
            <w:tr w:rsidR="00A03FD7" w:rsidRPr="004308E8" w14:paraId="458CE2B4" w14:textId="77777777" w:rsidTr="002B7D6A">
              <w:tc>
                <w:tcPr>
                  <w:tcW w:w="2410" w:type="dxa"/>
                  <w:tcBorders>
                    <w:top w:val="nil"/>
                    <w:bottom w:val="single" w:sz="4" w:space="0" w:color="7F7F7F" w:themeColor="text1" w:themeTint="80"/>
                  </w:tcBorders>
                  <w:tcMar>
                    <w:right w:w="397" w:type="dxa"/>
                  </w:tcMar>
                </w:tcPr>
                <w:p w14:paraId="0A47DEF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2425393" w14:textId="2187A35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2, 19, 20</w:t>
                  </w:r>
                </w:p>
              </w:tc>
            </w:tr>
            <w:tr w:rsidR="00A03FD7" w:rsidRPr="00611E85" w14:paraId="1D1AA756" w14:textId="77777777" w:rsidTr="002B7D6A">
              <w:tc>
                <w:tcPr>
                  <w:tcW w:w="2410" w:type="dxa"/>
                  <w:tcBorders>
                    <w:bottom w:val="nil"/>
                  </w:tcBorders>
                  <w:tcMar>
                    <w:right w:w="397" w:type="dxa"/>
                  </w:tcMar>
                </w:tcPr>
                <w:p w14:paraId="48E1E4FD" w14:textId="1C90B17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44" w:author="Colin Watson" w:date="2013-09-18T18:55:00Z">
                    <w:r w:rsidR="0002122B">
                      <w:rPr>
                        <w:rFonts w:ascii="Garamond" w:hAnsi="Garamond"/>
                        <w:color w:val="7F7F7F" w:themeColor="text1" w:themeTint="80"/>
                        <w:sz w:val="8"/>
                        <w:szCs w:val="8"/>
                      </w:rPr>
                      <w:t>v1.03</w:t>
                    </w:r>
                  </w:ins>
                  <w:del w:id="45"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1BC325FA" w14:textId="77777777" w:rsidR="00B9521B" w:rsidRPr="00690C0B" w:rsidRDefault="00B9521B" w:rsidP="00B9521B">
            <w:pPr>
              <w:rPr>
                <w:rFonts w:ascii="Garamond" w:hAnsi="Garamond"/>
                <w:sz w:val="20"/>
                <w:szCs w:val="20"/>
              </w:rPr>
            </w:pPr>
          </w:p>
        </w:tc>
        <w:tc>
          <w:tcPr>
            <w:tcW w:w="851" w:type="dxa"/>
            <w:vMerge/>
            <w:shd w:val="clear" w:color="auto" w:fill="auto"/>
          </w:tcPr>
          <w:p w14:paraId="2894A20B"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691938A4" w14:textId="77777777" w:rsidR="00B9521B" w:rsidRPr="00690C0B" w:rsidRDefault="00B9521B" w:rsidP="00B9521B">
            <w:pPr>
              <w:rPr>
                <w:rFonts w:ascii="Garamond" w:hAnsi="Garamond"/>
                <w:sz w:val="20"/>
                <w:szCs w:val="20"/>
              </w:rPr>
            </w:pPr>
          </w:p>
        </w:tc>
        <w:tc>
          <w:tcPr>
            <w:tcW w:w="851" w:type="dxa"/>
            <w:vMerge/>
            <w:shd w:val="clear" w:color="auto" w:fill="auto"/>
          </w:tcPr>
          <w:p w14:paraId="079ED1B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72DFD655" w14:textId="77777777" w:rsidR="00B9521B" w:rsidRPr="00690C0B" w:rsidRDefault="00B9521B" w:rsidP="00B9521B">
            <w:pPr>
              <w:rPr>
                <w:rFonts w:ascii="Garamond" w:hAnsi="Garamond"/>
                <w:sz w:val="20"/>
                <w:szCs w:val="20"/>
              </w:rPr>
            </w:pPr>
          </w:p>
        </w:tc>
      </w:tr>
    </w:tbl>
    <w:p w14:paraId="505DFF18" w14:textId="5BE38AC0" w:rsidR="00B767AA" w:rsidRDefault="00B767AA">
      <w:pPr>
        <w:rPr>
          <w:rFonts w:ascii="Garamond" w:hAnsi="Garamond"/>
          <w:sz w:val="20"/>
          <w:szCs w:val="20"/>
        </w:rPr>
      </w:pPr>
      <w:r>
        <w:rPr>
          <w:rFonts w:ascii="Garamond" w:hAnsi="Garamond"/>
          <w:sz w:val="20"/>
          <w:szCs w:val="20"/>
        </w:rPr>
        <w:br w:type="page"/>
      </w:r>
    </w:p>
    <w:p w14:paraId="434ED718" w14:textId="77777777" w:rsidR="00861C91" w:rsidRPr="009C6EDD"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4DD98085" w14:textId="77777777" w:rsidTr="00381B3C">
        <w:tc>
          <w:tcPr>
            <w:tcW w:w="737" w:type="dxa"/>
            <w:vMerge w:val="restart"/>
            <w:tcMar>
              <w:top w:w="0" w:type="dxa"/>
              <w:left w:w="0" w:type="dxa"/>
              <w:bottom w:w="0" w:type="dxa"/>
              <w:right w:w="0" w:type="dxa"/>
            </w:tcMar>
          </w:tcPr>
          <w:p w14:paraId="41101CD3" w14:textId="77777777" w:rsidR="00861C91" w:rsidRPr="00690C0B" w:rsidRDefault="00861C91" w:rsidP="00003C3A">
            <w:pPr>
              <w:rPr>
                <w:rFonts w:ascii="Garamond" w:hAnsi="Garamond"/>
                <w:sz w:val="20"/>
                <w:szCs w:val="20"/>
              </w:rPr>
            </w:pPr>
          </w:p>
        </w:tc>
        <w:tc>
          <w:tcPr>
            <w:tcW w:w="794" w:type="dxa"/>
            <w:shd w:val="clear" w:color="auto" w:fill="73ABCC"/>
            <w:tcMar>
              <w:top w:w="0" w:type="dxa"/>
              <w:left w:w="0" w:type="dxa"/>
              <w:bottom w:w="0" w:type="dxa"/>
              <w:right w:w="0" w:type="dxa"/>
            </w:tcMar>
          </w:tcPr>
          <w:p w14:paraId="222EB414" w14:textId="77777777" w:rsidR="00861C91" w:rsidRPr="007570A6" w:rsidRDefault="00861C91" w:rsidP="00003C3A">
            <w:pPr>
              <w:rPr>
                <w:rFonts w:ascii="Garamond" w:hAnsi="Garamond"/>
                <w:b/>
                <w:color w:val="FFFFFF" w:themeColor="background1"/>
                <w:sz w:val="12"/>
                <w:szCs w:val="12"/>
              </w:rPr>
            </w:pPr>
          </w:p>
        </w:tc>
        <w:tc>
          <w:tcPr>
            <w:tcW w:w="2552" w:type="dxa"/>
          </w:tcPr>
          <w:p w14:paraId="74BF2C8B" w14:textId="77777777" w:rsidR="00861C91" w:rsidRPr="007570A6" w:rsidRDefault="00861C91" w:rsidP="00003C3A">
            <w:pPr>
              <w:rPr>
                <w:rFonts w:ascii="Garamond" w:hAnsi="Garamond"/>
                <w:sz w:val="12"/>
                <w:szCs w:val="12"/>
              </w:rPr>
            </w:pPr>
          </w:p>
        </w:tc>
        <w:tc>
          <w:tcPr>
            <w:tcW w:w="851" w:type="dxa"/>
            <w:shd w:val="clear" w:color="auto" w:fill="73ABCC"/>
          </w:tcPr>
          <w:p w14:paraId="651CC30F" w14:textId="77777777" w:rsidR="00861C91" w:rsidRPr="007570A6" w:rsidRDefault="00861C91" w:rsidP="00003C3A">
            <w:pPr>
              <w:rPr>
                <w:rFonts w:ascii="Garamond" w:hAnsi="Garamond"/>
                <w:b/>
                <w:color w:val="FFFFFF" w:themeColor="background1"/>
                <w:sz w:val="12"/>
                <w:szCs w:val="12"/>
              </w:rPr>
            </w:pPr>
          </w:p>
        </w:tc>
        <w:tc>
          <w:tcPr>
            <w:tcW w:w="2552" w:type="dxa"/>
          </w:tcPr>
          <w:p w14:paraId="1B740C50" w14:textId="77777777" w:rsidR="00861C91" w:rsidRPr="007570A6" w:rsidRDefault="00861C91" w:rsidP="00003C3A">
            <w:pPr>
              <w:rPr>
                <w:rFonts w:ascii="Garamond" w:hAnsi="Garamond"/>
                <w:sz w:val="12"/>
                <w:szCs w:val="12"/>
              </w:rPr>
            </w:pPr>
          </w:p>
        </w:tc>
        <w:tc>
          <w:tcPr>
            <w:tcW w:w="851" w:type="dxa"/>
            <w:shd w:val="clear" w:color="auto" w:fill="73ABCC"/>
          </w:tcPr>
          <w:p w14:paraId="4E092830" w14:textId="77777777" w:rsidR="00861C91" w:rsidRPr="007570A6" w:rsidRDefault="00861C91" w:rsidP="00003C3A">
            <w:pPr>
              <w:rPr>
                <w:rFonts w:ascii="Garamond" w:hAnsi="Garamond"/>
                <w:b/>
                <w:color w:val="FFFFFF" w:themeColor="background1"/>
                <w:sz w:val="12"/>
                <w:szCs w:val="12"/>
              </w:rPr>
            </w:pPr>
          </w:p>
        </w:tc>
        <w:tc>
          <w:tcPr>
            <w:tcW w:w="2552" w:type="dxa"/>
          </w:tcPr>
          <w:p w14:paraId="50578C15" w14:textId="77777777" w:rsidR="00861C91" w:rsidRPr="007570A6" w:rsidRDefault="00861C91" w:rsidP="00003C3A">
            <w:pPr>
              <w:rPr>
                <w:rFonts w:ascii="Garamond" w:hAnsi="Garamond"/>
                <w:sz w:val="12"/>
                <w:szCs w:val="12"/>
              </w:rPr>
            </w:pPr>
          </w:p>
        </w:tc>
        <w:tc>
          <w:tcPr>
            <w:tcW w:w="851" w:type="dxa"/>
            <w:shd w:val="clear" w:color="auto" w:fill="73ABCC"/>
          </w:tcPr>
          <w:p w14:paraId="49A5E8E1" w14:textId="77777777" w:rsidR="00861C91" w:rsidRPr="007570A6" w:rsidRDefault="00861C91" w:rsidP="00003C3A">
            <w:pPr>
              <w:rPr>
                <w:rFonts w:ascii="Garamond" w:hAnsi="Garamond"/>
                <w:b/>
                <w:color w:val="FFFFFF" w:themeColor="background1"/>
                <w:sz w:val="12"/>
                <w:szCs w:val="12"/>
              </w:rPr>
            </w:pPr>
          </w:p>
        </w:tc>
        <w:tc>
          <w:tcPr>
            <w:tcW w:w="2552" w:type="dxa"/>
          </w:tcPr>
          <w:p w14:paraId="7CE3E51D" w14:textId="77777777" w:rsidR="00861C91" w:rsidRPr="007570A6" w:rsidRDefault="00861C91" w:rsidP="00003C3A">
            <w:pPr>
              <w:rPr>
                <w:rFonts w:ascii="Garamond" w:hAnsi="Garamond"/>
                <w:sz w:val="12"/>
                <w:szCs w:val="12"/>
              </w:rPr>
            </w:pPr>
          </w:p>
        </w:tc>
      </w:tr>
      <w:tr w:rsidR="00861C91" w:rsidRPr="00690C0B" w14:paraId="149B48E9" w14:textId="77777777" w:rsidTr="00381B3C">
        <w:trPr>
          <w:trHeight w:hRule="exact" w:val="737"/>
        </w:trPr>
        <w:tc>
          <w:tcPr>
            <w:tcW w:w="737" w:type="dxa"/>
            <w:vMerge/>
          </w:tcPr>
          <w:p w14:paraId="2C24593E"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09805AB8"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1C250B5B"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A</w:t>
            </w:r>
          </w:p>
        </w:tc>
        <w:tc>
          <w:tcPr>
            <w:tcW w:w="851" w:type="dxa"/>
            <w:vMerge w:val="restart"/>
            <w:shd w:val="clear" w:color="auto" w:fill="73ABCC"/>
            <w:tcMar>
              <w:bottom w:w="0" w:type="dxa"/>
              <w:right w:w="113" w:type="dxa"/>
            </w:tcMar>
            <w:textDirection w:val="tbRl"/>
          </w:tcPr>
          <w:p w14:paraId="5431529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33B1F7D" w14:textId="0A9B3E34"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73ABCC"/>
            <w:tcMar>
              <w:bottom w:w="0" w:type="dxa"/>
              <w:right w:w="113" w:type="dxa"/>
            </w:tcMar>
            <w:textDirection w:val="tbRl"/>
          </w:tcPr>
          <w:p w14:paraId="0E33B8B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41B75E"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2</w:t>
            </w:r>
          </w:p>
        </w:tc>
        <w:tc>
          <w:tcPr>
            <w:tcW w:w="851" w:type="dxa"/>
            <w:vMerge w:val="restart"/>
            <w:shd w:val="clear" w:color="auto" w:fill="73ABCC"/>
            <w:tcMar>
              <w:top w:w="0" w:type="dxa"/>
              <w:bottom w:w="0" w:type="dxa"/>
              <w:right w:w="113" w:type="dxa"/>
            </w:tcMar>
            <w:textDirection w:val="tbRl"/>
          </w:tcPr>
          <w:p w14:paraId="01248A29"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D507DB" w14:textId="77777777" w:rsidR="00861C91" w:rsidRPr="00381B3C" w:rsidRDefault="00861C91" w:rsidP="00003C3A">
            <w:pPr>
              <w:jc w:val="right"/>
              <w:rPr>
                <w:rFonts w:ascii="Garamond" w:hAnsi="Garamond"/>
                <w:b/>
                <w:color w:val="73ABCC"/>
                <w:sz w:val="48"/>
                <w:szCs w:val="48"/>
              </w:rPr>
            </w:pPr>
            <w:r w:rsidRPr="00073685">
              <w:rPr>
                <w:rFonts w:ascii="Garamond" w:hAnsi="Garamond"/>
                <w:b/>
                <w:color w:val="95B3D7" w:themeColor="accent1" w:themeTint="99"/>
                <w:sz w:val="48"/>
                <w:szCs w:val="48"/>
              </w:rPr>
              <w:t>3</w:t>
            </w:r>
          </w:p>
        </w:tc>
      </w:tr>
      <w:tr w:rsidR="00861C91" w:rsidRPr="00690C0B" w14:paraId="40434E67" w14:textId="77777777" w:rsidTr="00381B3C">
        <w:trPr>
          <w:trHeight w:hRule="exact" w:val="2268"/>
        </w:trPr>
        <w:tc>
          <w:tcPr>
            <w:tcW w:w="737" w:type="dxa"/>
            <w:vMerge/>
          </w:tcPr>
          <w:p w14:paraId="2448C453"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16A0680A"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2C410D7" w14:textId="77777777" w:rsidR="00861C91" w:rsidRPr="002528C3" w:rsidRDefault="00861C91" w:rsidP="00003C3A">
            <w:pPr>
              <w:rPr>
                <w:rFonts w:ascii="Garamond" w:hAnsi="Garamond"/>
                <w:sz w:val="16"/>
                <w:szCs w:val="16"/>
              </w:rPr>
            </w:pPr>
            <w:r w:rsidRPr="002528C3">
              <w:rPr>
                <w:rFonts w:ascii="Garamond" w:hAnsi="Garamond"/>
                <w:sz w:val="16"/>
                <w:szCs w:val="16"/>
              </w:rPr>
              <w:t>You have invented a new attack against Authentication</w:t>
            </w:r>
          </w:p>
        </w:tc>
        <w:tc>
          <w:tcPr>
            <w:tcW w:w="851" w:type="dxa"/>
            <w:vMerge/>
            <w:shd w:val="clear" w:color="auto" w:fill="73ABCC"/>
            <w:tcMar>
              <w:bottom w:w="0" w:type="dxa"/>
              <w:right w:w="113" w:type="dxa"/>
            </w:tcMar>
          </w:tcPr>
          <w:p w14:paraId="56C6CD5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23C05627" w14:textId="554F7EC0"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w:t>
            </w:r>
            <w:proofErr w:type="gramStart"/>
            <w:r w:rsidRPr="0034110F">
              <w:rPr>
                <w:rFonts w:ascii="Garamond" w:hAnsi="Garamond"/>
                <w:color w:val="404040" w:themeColor="text1" w:themeTint="BF"/>
                <w:sz w:val="16"/>
                <w:szCs w:val="16"/>
              </w:rPr>
              <w:t>no</w:t>
            </w:r>
            <w:proofErr w:type="gramEnd"/>
            <w:r w:rsidRPr="0034110F">
              <w:rPr>
                <w:rFonts w:ascii="Garamond" w:hAnsi="Garamond"/>
                <w:color w:val="404040" w:themeColor="text1" w:themeTint="BF"/>
                <w:sz w:val="16"/>
                <w:szCs w:val="16"/>
              </w:rPr>
              <w:t xml:space="preserve"> card)</w:t>
            </w:r>
          </w:p>
        </w:tc>
        <w:tc>
          <w:tcPr>
            <w:tcW w:w="851" w:type="dxa"/>
            <w:vMerge/>
            <w:shd w:val="clear" w:color="auto" w:fill="73ABCC"/>
            <w:tcMar>
              <w:bottom w:w="0" w:type="dxa"/>
              <w:right w:w="113" w:type="dxa"/>
            </w:tcMar>
          </w:tcPr>
          <w:p w14:paraId="24B5DDF4"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70108D90" w14:textId="13F6C099" w:rsidR="00861C91" w:rsidRPr="002528C3" w:rsidRDefault="00CB2154" w:rsidP="00003C3A">
            <w:pPr>
              <w:rPr>
                <w:rFonts w:ascii="Garamond" w:hAnsi="Garamond"/>
                <w:sz w:val="20"/>
                <w:szCs w:val="20"/>
              </w:rPr>
            </w:pPr>
            <w:r w:rsidRPr="002528C3">
              <w:rPr>
                <w:rFonts w:ascii="Garamond" w:hAnsi="Garamond"/>
                <w:sz w:val="16"/>
                <w:szCs w:val="16"/>
              </w:rPr>
              <w:t>James can undertake authentication functions (e.g. attempt to log in, log in with stolen credentials, reset the password) without the real user ever being aware this has occurred</w:t>
            </w:r>
          </w:p>
        </w:tc>
        <w:tc>
          <w:tcPr>
            <w:tcW w:w="851" w:type="dxa"/>
            <w:vMerge/>
            <w:shd w:val="clear" w:color="auto" w:fill="73ABCC"/>
            <w:tcMar>
              <w:top w:w="0" w:type="dxa"/>
              <w:bottom w:w="0" w:type="dxa"/>
              <w:right w:w="113" w:type="dxa"/>
            </w:tcMar>
          </w:tcPr>
          <w:p w14:paraId="4613C8CB"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000AFAC7" w14:textId="26145088" w:rsidR="00861C91" w:rsidRPr="002528C3" w:rsidRDefault="00CB2154" w:rsidP="00CB2154">
            <w:pPr>
              <w:rPr>
                <w:rFonts w:ascii="Garamond" w:hAnsi="Garamond"/>
                <w:sz w:val="20"/>
                <w:szCs w:val="20"/>
              </w:rPr>
            </w:pPr>
            <w:r w:rsidRPr="002528C3">
              <w:rPr>
                <w:rFonts w:ascii="Garamond" w:hAnsi="Garamond"/>
                <w:sz w:val="16"/>
                <w:szCs w:val="16"/>
              </w:rPr>
              <w:t>Muhammad can obtain a user's password or other secrets such as security questions, by observation during entry, or from a local cache, or in transit, or by reading it from some unprotected location, or because it is widely known, or because it never expires, or because the user cannot change her own password</w:t>
            </w:r>
          </w:p>
        </w:tc>
      </w:tr>
      <w:tr w:rsidR="00861C91" w:rsidRPr="00690C0B" w14:paraId="3A14B435" w14:textId="77777777" w:rsidTr="00381B3C">
        <w:trPr>
          <w:trHeight w:hRule="exact" w:val="2041"/>
        </w:trPr>
        <w:tc>
          <w:tcPr>
            <w:tcW w:w="737" w:type="dxa"/>
            <w:vMerge/>
          </w:tcPr>
          <w:p w14:paraId="7123A267"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7F1A40D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397" w:type="dxa"/>
            </w:tcMar>
          </w:tcPr>
          <w:p w14:paraId="2D36D9B7" w14:textId="77777777" w:rsidR="00861C91"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s free</w:t>
            </w:r>
          </w:p>
          <w:p w14:paraId="2C4B1853" w14:textId="77777777" w:rsidR="00861C91" w:rsidRPr="00AF0B0A"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Authentication Cheat Sheet</w:t>
            </w:r>
          </w:p>
        </w:tc>
        <w:tc>
          <w:tcPr>
            <w:tcW w:w="851" w:type="dxa"/>
            <w:vMerge/>
            <w:shd w:val="clear" w:color="auto" w:fill="73ABCC"/>
            <w:tcMar>
              <w:bottom w:w="0" w:type="dxa"/>
              <w:right w:w="113" w:type="dxa"/>
            </w:tcMar>
          </w:tcPr>
          <w:p w14:paraId="57F0EFA2"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p w14:paraId="5125FEA1" w14:textId="77777777" w:rsidR="00861C91" w:rsidRPr="00690C0B" w:rsidRDefault="00861C91" w:rsidP="00003C3A">
            <w:pPr>
              <w:rPr>
                <w:rFonts w:ascii="Garamond" w:hAnsi="Garamond"/>
                <w:sz w:val="20"/>
                <w:szCs w:val="20"/>
              </w:rPr>
            </w:pPr>
          </w:p>
        </w:tc>
        <w:tc>
          <w:tcPr>
            <w:tcW w:w="851" w:type="dxa"/>
            <w:vMerge/>
            <w:shd w:val="clear" w:color="auto" w:fill="73ABCC"/>
            <w:tcMar>
              <w:bottom w:w="0" w:type="dxa"/>
              <w:right w:w="113" w:type="dxa"/>
            </w:tcMar>
          </w:tcPr>
          <w:p w14:paraId="39A64C1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84D1C0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5422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6B1A67F" w14:textId="612EC7C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47, 52</w:t>
                  </w:r>
                </w:p>
              </w:tc>
            </w:tr>
            <w:tr w:rsidR="00A03FD7" w:rsidRPr="004308E8" w14:paraId="67BC908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139CC4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15EAA6B" w14:textId="4E5ED6F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2.12</w:t>
                  </w:r>
                </w:p>
              </w:tc>
            </w:tr>
            <w:tr w:rsidR="00A03FD7" w:rsidRPr="004308E8" w14:paraId="105C5C9D" w14:textId="77777777" w:rsidTr="002B7D6A">
              <w:tc>
                <w:tcPr>
                  <w:tcW w:w="2410" w:type="dxa"/>
                  <w:tcBorders>
                    <w:top w:val="nil"/>
                  </w:tcBorders>
                  <w:tcMar>
                    <w:right w:w="397" w:type="dxa"/>
                  </w:tcMar>
                </w:tcPr>
                <w:p w14:paraId="48026E9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058F930" w14:textId="5F96CE65"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UT1</w:t>
                  </w:r>
                </w:p>
              </w:tc>
            </w:tr>
            <w:tr w:rsidR="00A03FD7" w:rsidRPr="004308E8" w14:paraId="58D31478" w14:textId="77777777" w:rsidTr="002B7D6A">
              <w:tc>
                <w:tcPr>
                  <w:tcW w:w="2410" w:type="dxa"/>
                  <w:tcBorders>
                    <w:top w:val="nil"/>
                    <w:bottom w:val="single" w:sz="4" w:space="0" w:color="7F7F7F" w:themeColor="text1" w:themeTint="80"/>
                  </w:tcBorders>
                  <w:tcMar>
                    <w:right w:w="397" w:type="dxa"/>
                  </w:tcMar>
                </w:tcPr>
                <w:p w14:paraId="4259B30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35CBAB"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62F5A8" w14:textId="77777777" w:rsidTr="002B7D6A">
              <w:tc>
                <w:tcPr>
                  <w:tcW w:w="2410" w:type="dxa"/>
                  <w:tcBorders>
                    <w:top w:val="nil"/>
                    <w:bottom w:val="single" w:sz="4" w:space="0" w:color="7F7F7F" w:themeColor="text1" w:themeTint="80"/>
                  </w:tcBorders>
                  <w:tcMar>
                    <w:right w:w="397" w:type="dxa"/>
                  </w:tcMar>
                </w:tcPr>
                <w:p w14:paraId="34C526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A507346" w14:textId="647703E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29671150" w14:textId="77777777" w:rsidTr="002B7D6A">
              <w:tc>
                <w:tcPr>
                  <w:tcW w:w="2410" w:type="dxa"/>
                  <w:tcBorders>
                    <w:bottom w:val="nil"/>
                  </w:tcBorders>
                  <w:tcMar>
                    <w:right w:w="397" w:type="dxa"/>
                  </w:tcMar>
                </w:tcPr>
                <w:p w14:paraId="2E7714D6" w14:textId="75F3E42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46" w:author="Colin Watson" w:date="2013-09-18T18:55:00Z">
                    <w:r w:rsidR="0002122B">
                      <w:rPr>
                        <w:rFonts w:ascii="Garamond" w:hAnsi="Garamond"/>
                        <w:color w:val="7F7F7F" w:themeColor="text1" w:themeTint="80"/>
                        <w:sz w:val="8"/>
                        <w:szCs w:val="8"/>
                      </w:rPr>
                      <w:t>v1.03</w:t>
                    </w:r>
                  </w:ins>
                  <w:del w:id="47"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3BC1F3E2" w14:textId="77777777" w:rsidR="00861C91" w:rsidRPr="00690C0B" w:rsidRDefault="00861C91" w:rsidP="00003C3A">
            <w:pPr>
              <w:rPr>
                <w:rFonts w:ascii="Garamond" w:hAnsi="Garamond"/>
                <w:sz w:val="20"/>
                <w:szCs w:val="20"/>
              </w:rPr>
            </w:pPr>
          </w:p>
        </w:tc>
        <w:tc>
          <w:tcPr>
            <w:tcW w:w="851" w:type="dxa"/>
            <w:vMerge/>
            <w:shd w:val="clear" w:color="auto" w:fill="73ABCC"/>
            <w:tcMar>
              <w:top w:w="0" w:type="dxa"/>
              <w:bottom w:w="0" w:type="dxa"/>
              <w:right w:w="113" w:type="dxa"/>
            </w:tcMar>
          </w:tcPr>
          <w:p w14:paraId="1AB603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1BDFFA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0FED0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805CE08" w14:textId="1AEC523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36-7, 40, 43, 48, 51, 119, 139-40, 146</w:t>
                  </w:r>
                </w:p>
              </w:tc>
            </w:tr>
            <w:tr w:rsidR="00A03FD7" w:rsidRPr="004308E8" w14:paraId="4885CF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10619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1FF41A2" w14:textId="309B1A9D" w:rsidR="00A03FD7" w:rsidRPr="006C434A" w:rsidRDefault="00D90CA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2.2, 2.8, 2.10, 8.10, </w:t>
                  </w:r>
                  <w:r w:rsidR="001A6E3D" w:rsidRPr="001A6E3D">
                    <w:rPr>
                      <w:rFonts w:ascii="Garamond" w:hAnsi="Garamond"/>
                      <w:color w:val="595959" w:themeColor="text1" w:themeTint="A6"/>
                      <w:sz w:val="12"/>
                      <w:szCs w:val="12"/>
                    </w:rPr>
                    <w:t>9.1</w:t>
                  </w:r>
                  <w:ins w:id="48" w:author="Colin Watson" w:date="2013-09-11T17:10:00Z">
                    <w:r w:rsidR="0034419C">
                      <w:rPr>
                        <w:rFonts w:ascii="Garamond" w:hAnsi="Garamond"/>
                        <w:color w:val="595959" w:themeColor="text1" w:themeTint="A6"/>
                        <w:sz w:val="12"/>
                        <w:szCs w:val="12"/>
                      </w:rPr>
                      <w:t>, 9.4</w:t>
                    </w:r>
                  </w:ins>
                </w:p>
              </w:tc>
            </w:tr>
            <w:tr w:rsidR="00A03FD7" w:rsidRPr="004308E8" w14:paraId="761E1884" w14:textId="77777777" w:rsidTr="002B7D6A">
              <w:tc>
                <w:tcPr>
                  <w:tcW w:w="2410" w:type="dxa"/>
                  <w:tcBorders>
                    <w:top w:val="nil"/>
                  </w:tcBorders>
                  <w:tcMar>
                    <w:right w:w="397" w:type="dxa"/>
                  </w:tcMar>
                </w:tcPr>
                <w:p w14:paraId="507A02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AE05B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AA00D48" w14:textId="77777777" w:rsidTr="002B7D6A">
              <w:tc>
                <w:tcPr>
                  <w:tcW w:w="2410" w:type="dxa"/>
                  <w:tcBorders>
                    <w:top w:val="nil"/>
                    <w:bottom w:val="single" w:sz="4" w:space="0" w:color="7F7F7F" w:themeColor="text1" w:themeTint="80"/>
                  </w:tcBorders>
                  <w:tcMar>
                    <w:right w:w="397" w:type="dxa"/>
                  </w:tcMar>
                </w:tcPr>
                <w:p w14:paraId="7B9F74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43E474" w14:textId="59DE2D6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w:t>
                  </w:r>
                </w:p>
              </w:tc>
            </w:tr>
            <w:tr w:rsidR="00A03FD7" w:rsidRPr="004308E8" w14:paraId="20EF5C35" w14:textId="77777777" w:rsidTr="002B7D6A">
              <w:tc>
                <w:tcPr>
                  <w:tcW w:w="2410" w:type="dxa"/>
                  <w:tcBorders>
                    <w:top w:val="nil"/>
                    <w:bottom w:val="single" w:sz="4" w:space="0" w:color="7F7F7F" w:themeColor="text1" w:themeTint="80"/>
                  </w:tcBorders>
                  <w:tcMar>
                    <w:right w:w="397" w:type="dxa"/>
                  </w:tcMar>
                </w:tcPr>
                <w:p w14:paraId="492A668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AB83E2" w14:textId="5BF3E2CF"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387FABBF" w14:textId="77777777" w:rsidTr="002B7D6A">
              <w:tc>
                <w:tcPr>
                  <w:tcW w:w="2410" w:type="dxa"/>
                  <w:tcBorders>
                    <w:bottom w:val="nil"/>
                  </w:tcBorders>
                  <w:tcMar>
                    <w:right w:w="397" w:type="dxa"/>
                  </w:tcMar>
                </w:tcPr>
                <w:p w14:paraId="19B10E56" w14:textId="2883F36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49" w:author="Colin Watson" w:date="2013-09-18T18:55:00Z">
                    <w:r w:rsidR="0002122B">
                      <w:rPr>
                        <w:rFonts w:ascii="Garamond" w:hAnsi="Garamond"/>
                        <w:color w:val="7F7F7F" w:themeColor="text1" w:themeTint="80"/>
                        <w:sz w:val="8"/>
                        <w:szCs w:val="8"/>
                      </w:rPr>
                      <w:t>v1.03</w:t>
                    </w:r>
                  </w:ins>
                  <w:del w:id="50"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53B74D13" w14:textId="77777777" w:rsidR="00861C91" w:rsidRPr="00690C0B" w:rsidRDefault="00861C91" w:rsidP="00003C3A">
            <w:pPr>
              <w:rPr>
                <w:rFonts w:ascii="Garamond" w:hAnsi="Garamond"/>
                <w:sz w:val="20"/>
                <w:szCs w:val="20"/>
              </w:rPr>
            </w:pPr>
          </w:p>
        </w:tc>
      </w:tr>
      <w:tr w:rsidR="00861C91" w:rsidRPr="00690C0B" w14:paraId="6D4116B3" w14:textId="77777777" w:rsidTr="00381B3C">
        <w:trPr>
          <w:trHeight w:hRule="exact" w:val="737"/>
        </w:trPr>
        <w:tc>
          <w:tcPr>
            <w:tcW w:w="737" w:type="dxa"/>
            <w:vMerge/>
          </w:tcPr>
          <w:p w14:paraId="47523B15"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38B168B3"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90A6D3A"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4</w:t>
            </w:r>
          </w:p>
        </w:tc>
        <w:tc>
          <w:tcPr>
            <w:tcW w:w="851" w:type="dxa"/>
            <w:vMerge w:val="restart"/>
            <w:shd w:val="clear" w:color="auto" w:fill="73ABCC"/>
            <w:tcMar>
              <w:bottom w:w="0" w:type="dxa"/>
              <w:right w:w="113" w:type="dxa"/>
            </w:tcMar>
            <w:textDirection w:val="tbRl"/>
          </w:tcPr>
          <w:p w14:paraId="700D0782"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3EE60455"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5</w:t>
            </w:r>
          </w:p>
        </w:tc>
        <w:tc>
          <w:tcPr>
            <w:tcW w:w="851" w:type="dxa"/>
            <w:vMerge w:val="restart"/>
            <w:shd w:val="clear" w:color="auto" w:fill="73ABCC"/>
            <w:tcMar>
              <w:bottom w:w="0" w:type="dxa"/>
              <w:right w:w="113" w:type="dxa"/>
            </w:tcMar>
            <w:textDirection w:val="tbRl"/>
          </w:tcPr>
          <w:p w14:paraId="1940FF5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6D901A2C"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6</w:t>
            </w:r>
          </w:p>
        </w:tc>
        <w:tc>
          <w:tcPr>
            <w:tcW w:w="851" w:type="dxa"/>
            <w:vMerge w:val="restart"/>
            <w:shd w:val="clear" w:color="auto" w:fill="73ABCC"/>
            <w:tcMar>
              <w:top w:w="0" w:type="dxa"/>
              <w:bottom w:w="0" w:type="dxa"/>
              <w:right w:w="113" w:type="dxa"/>
            </w:tcMar>
            <w:textDirection w:val="tbRl"/>
          </w:tcPr>
          <w:p w14:paraId="4C48EFF6"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52A9273"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7</w:t>
            </w:r>
          </w:p>
        </w:tc>
      </w:tr>
      <w:tr w:rsidR="00861C91" w:rsidRPr="00690C0B" w14:paraId="665E26DE" w14:textId="77777777" w:rsidTr="00381B3C">
        <w:trPr>
          <w:trHeight w:hRule="exact" w:val="2268"/>
        </w:trPr>
        <w:tc>
          <w:tcPr>
            <w:tcW w:w="737" w:type="dxa"/>
            <w:vMerge/>
          </w:tcPr>
          <w:p w14:paraId="7510B175" w14:textId="77777777" w:rsidR="00861C91" w:rsidRPr="00690C0B" w:rsidRDefault="00861C91" w:rsidP="00003C3A">
            <w:pPr>
              <w:rPr>
                <w:rFonts w:ascii="Garamond" w:hAnsi="Garamond"/>
                <w:sz w:val="20"/>
                <w:szCs w:val="20"/>
              </w:rPr>
            </w:pPr>
          </w:p>
        </w:tc>
        <w:tc>
          <w:tcPr>
            <w:tcW w:w="794" w:type="dxa"/>
            <w:vMerge/>
            <w:shd w:val="clear" w:color="auto" w:fill="73ABCC"/>
          </w:tcPr>
          <w:p w14:paraId="1C74CD04"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47E9E181" w14:textId="7888DA78" w:rsidR="00861C91" w:rsidRPr="002528C3" w:rsidRDefault="00A03CF5" w:rsidP="00003C3A">
            <w:pPr>
              <w:rPr>
                <w:rFonts w:ascii="Garamond" w:hAnsi="Garamond"/>
                <w:sz w:val="20"/>
                <w:szCs w:val="20"/>
              </w:rPr>
            </w:pPr>
            <w:r w:rsidRPr="002528C3">
              <w:rPr>
                <w:rFonts w:ascii="Garamond" w:hAnsi="Garamond"/>
                <w:sz w:val="16"/>
                <w:szCs w:val="16"/>
              </w:rPr>
              <w:t>Sebastien can easily identify user names or can enumerate them</w:t>
            </w:r>
          </w:p>
        </w:tc>
        <w:tc>
          <w:tcPr>
            <w:tcW w:w="851" w:type="dxa"/>
            <w:vMerge/>
            <w:shd w:val="clear" w:color="auto" w:fill="73ABCC"/>
          </w:tcPr>
          <w:p w14:paraId="727CDD8A"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3B4BE281" w14:textId="68CD21F1" w:rsidR="00861C91" w:rsidRPr="002528C3" w:rsidRDefault="00A03CF5" w:rsidP="00003C3A">
            <w:pPr>
              <w:rPr>
                <w:rFonts w:ascii="Garamond" w:hAnsi="Garamond"/>
                <w:sz w:val="20"/>
                <w:szCs w:val="20"/>
              </w:rPr>
            </w:pPr>
            <w:r w:rsidRPr="002528C3">
              <w:rPr>
                <w:rFonts w:ascii="Garamond" w:hAnsi="Garamond"/>
                <w:sz w:val="16"/>
                <w:szCs w:val="16"/>
              </w:rPr>
              <w:t>Javier can use default, test or easily guessable credentials to authenticate, or can use an old account or an account not necessary for the application</w:t>
            </w:r>
          </w:p>
        </w:tc>
        <w:tc>
          <w:tcPr>
            <w:tcW w:w="851" w:type="dxa"/>
            <w:vMerge/>
            <w:shd w:val="clear" w:color="auto" w:fill="73ABCC"/>
          </w:tcPr>
          <w:p w14:paraId="693D53F0"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70CA1FA9" w14:textId="17C9BEEE" w:rsidR="00861C91" w:rsidRPr="002528C3" w:rsidRDefault="00A03CF5" w:rsidP="00003C3A">
            <w:pPr>
              <w:rPr>
                <w:rFonts w:ascii="Garamond" w:hAnsi="Garamond"/>
                <w:sz w:val="20"/>
                <w:szCs w:val="20"/>
              </w:rPr>
            </w:pPr>
            <w:r w:rsidRPr="002528C3">
              <w:rPr>
                <w:rFonts w:ascii="Garamond" w:hAnsi="Garamond"/>
                <w:sz w:val="16"/>
                <w:szCs w:val="16"/>
              </w:rPr>
              <w:t>Sven can reuse a temporary password because the user does not have to change it on first use, or it has too long or no expiry</w:t>
            </w:r>
          </w:p>
        </w:tc>
        <w:tc>
          <w:tcPr>
            <w:tcW w:w="851" w:type="dxa"/>
            <w:vMerge/>
            <w:shd w:val="clear" w:color="auto" w:fill="73ABCC"/>
          </w:tcPr>
          <w:p w14:paraId="152D91CE"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103F459C" w14:textId="7FACA1DE" w:rsidR="00861C91" w:rsidRPr="002528C3" w:rsidRDefault="00A03CF5" w:rsidP="00003C3A">
            <w:pPr>
              <w:rPr>
                <w:rFonts w:ascii="Garamond" w:hAnsi="Garamond"/>
                <w:sz w:val="20"/>
                <w:szCs w:val="20"/>
              </w:rPr>
            </w:pPr>
            <w:r w:rsidRPr="002528C3">
              <w:rPr>
                <w:rFonts w:ascii="Garamond" w:hAnsi="Garamond"/>
                <w:sz w:val="16"/>
                <w:szCs w:val="16"/>
              </w:rPr>
              <w:t>Cecilia can use brute force and dictionary attacks against one or many accounts without limit, or these attacks are simplified due to insufficient complexity, length, expiration and re-use requirements for passwords</w:t>
            </w:r>
          </w:p>
        </w:tc>
      </w:tr>
      <w:tr w:rsidR="00861C91" w:rsidRPr="00690C0B" w14:paraId="7B516FEE" w14:textId="77777777" w:rsidTr="00381B3C">
        <w:trPr>
          <w:trHeight w:hRule="exact" w:val="2155"/>
        </w:trPr>
        <w:tc>
          <w:tcPr>
            <w:tcW w:w="737" w:type="dxa"/>
            <w:vMerge/>
          </w:tcPr>
          <w:p w14:paraId="45061181" w14:textId="77777777" w:rsidR="00861C91" w:rsidRPr="00690C0B" w:rsidRDefault="00861C91" w:rsidP="00003C3A">
            <w:pPr>
              <w:rPr>
                <w:rFonts w:ascii="Garamond" w:hAnsi="Garamond"/>
                <w:sz w:val="20"/>
                <w:szCs w:val="20"/>
              </w:rPr>
            </w:pPr>
          </w:p>
        </w:tc>
        <w:tc>
          <w:tcPr>
            <w:tcW w:w="794" w:type="dxa"/>
            <w:vMerge/>
            <w:shd w:val="clear" w:color="auto" w:fill="73ABCC"/>
          </w:tcPr>
          <w:p w14:paraId="14DA4933"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923AA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FF32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04F202E" w14:textId="61D5574D"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33, 53</w:t>
                  </w:r>
                </w:p>
              </w:tc>
            </w:tr>
            <w:tr w:rsidR="00A03FD7" w:rsidRPr="004308E8" w14:paraId="617EF2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E136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1CF6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82D7C07" w14:textId="77777777" w:rsidTr="002B7D6A">
              <w:tc>
                <w:tcPr>
                  <w:tcW w:w="2410" w:type="dxa"/>
                  <w:tcBorders>
                    <w:top w:val="nil"/>
                  </w:tcBorders>
                  <w:tcMar>
                    <w:right w:w="397" w:type="dxa"/>
                  </w:tcMar>
                </w:tcPr>
                <w:p w14:paraId="5E2116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65A103B" w14:textId="63AF432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w:t>
                  </w:r>
                </w:p>
              </w:tc>
            </w:tr>
            <w:tr w:rsidR="00A03FD7" w:rsidRPr="004308E8" w14:paraId="69E383C5" w14:textId="77777777" w:rsidTr="002B7D6A">
              <w:tc>
                <w:tcPr>
                  <w:tcW w:w="2410" w:type="dxa"/>
                  <w:tcBorders>
                    <w:top w:val="nil"/>
                    <w:bottom w:val="single" w:sz="4" w:space="0" w:color="7F7F7F" w:themeColor="text1" w:themeTint="80"/>
                  </w:tcBorders>
                  <w:tcMar>
                    <w:right w:w="397" w:type="dxa"/>
                  </w:tcMar>
                </w:tcPr>
                <w:p w14:paraId="43FBF5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F8C67D" w14:textId="4512C0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383</w:t>
                  </w:r>
                </w:p>
              </w:tc>
            </w:tr>
            <w:tr w:rsidR="00A03FD7" w:rsidRPr="004308E8" w14:paraId="6AFEFD44" w14:textId="77777777" w:rsidTr="002B7D6A">
              <w:tc>
                <w:tcPr>
                  <w:tcW w:w="2410" w:type="dxa"/>
                  <w:tcBorders>
                    <w:top w:val="nil"/>
                    <w:bottom w:val="single" w:sz="4" w:space="0" w:color="7F7F7F" w:themeColor="text1" w:themeTint="80"/>
                  </w:tcBorders>
                  <w:tcMar>
                    <w:right w:w="397" w:type="dxa"/>
                  </w:tcMar>
                </w:tcPr>
                <w:p w14:paraId="58431F0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09BF5C" w14:textId="214BC163"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9AB4BBF" w14:textId="77777777" w:rsidTr="002B7D6A">
              <w:tc>
                <w:tcPr>
                  <w:tcW w:w="2410" w:type="dxa"/>
                  <w:tcBorders>
                    <w:bottom w:val="nil"/>
                  </w:tcBorders>
                  <w:tcMar>
                    <w:right w:w="397" w:type="dxa"/>
                  </w:tcMar>
                </w:tcPr>
                <w:p w14:paraId="53471988" w14:textId="691C69A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51" w:author="Colin Watson" w:date="2013-09-18T18:55:00Z">
                    <w:r w:rsidR="0002122B">
                      <w:rPr>
                        <w:rFonts w:ascii="Garamond" w:hAnsi="Garamond"/>
                        <w:color w:val="7F7F7F" w:themeColor="text1" w:themeTint="80"/>
                        <w:sz w:val="8"/>
                        <w:szCs w:val="8"/>
                      </w:rPr>
                      <w:t>v1.03</w:t>
                    </w:r>
                  </w:ins>
                  <w:del w:id="52"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1536DA02" w14:textId="77777777" w:rsidR="00861C91" w:rsidRPr="00690C0B" w:rsidRDefault="00861C91" w:rsidP="00003C3A">
            <w:pPr>
              <w:rPr>
                <w:rFonts w:ascii="Garamond" w:hAnsi="Garamond"/>
                <w:sz w:val="20"/>
                <w:szCs w:val="20"/>
              </w:rPr>
            </w:pPr>
          </w:p>
        </w:tc>
        <w:tc>
          <w:tcPr>
            <w:tcW w:w="851" w:type="dxa"/>
            <w:vMerge/>
            <w:shd w:val="clear" w:color="auto" w:fill="73ABCC"/>
          </w:tcPr>
          <w:p w14:paraId="7456463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7DB3E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10EFC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3CCB662" w14:textId="222533F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54, 175, 178</w:t>
                  </w:r>
                </w:p>
              </w:tc>
            </w:tr>
            <w:tr w:rsidR="00A03FD7" w:rsidRPr="004308E8" w14:paraId="2010CA7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6A964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8131B7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04DCBED" w14:textId="77777777" w:rsidTr="002B7D6A">
              <w:tc>
                <w:tcPr>
                  <w:tcW w:w="2410" w:type="dxa"/>
                  <w:tcBorders>
                    <w:top w:val="nil"/>
                  </w:tcBorders>
                  <w:tcMar>
                    <w:right w:w="397" w:type="dxa"/>
                  </w:tcMar>
                </w:tcPr>
                <w:p w14:paraId="3F34203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DC45716" w14:textId="08C62B44"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AE12, HT3</w:t>
                  </w:r>
                </w:p>
              </w:tc>
            </w:tr>
            <w:tr w:rsidR="00A03FD7" w:rsidRPr="004308E8" w14:paraId="6A05D427" w14:textId="77777777" w:rsidTr="002B7D6A">
              <w:tc>
                <w:tcPr>
                  <w:tcW w:w="2410" w:type="dxa"/>
                  <w:tcBorders>
                    <w:top w:val="nil"/>
                    <w:bottom w:val="single" w:sz="4" w:space="0" w:color="7F7F7F" w:themeColor="text1" w:themeTint="80"/>
                  </w:tcBorders>
                  <w:tcMar>
                    <w:right w:w="397" w:type="dxa"/>
                  </w:tcMar>
                </w:tcPr>
                <w:p w14:paraId="4394E9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2DE6CEF" w14:textId="58FC5C6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70</w:t>
                  </w:r>
                </w:p>
              </w:tc>
            </w:tr>
            <w:tr w:rsidR="00A03FD7" w:rsidRPr="004308E8" w14:paraId="6BFC2AFC" w14:textId="77777777" w:rsidTr="002B7D6A">
              <w:tc>
                <w:tcPr>
                  <w:tcW w:w="2410" w:type="dxa"/>
                  <w:tcBorders>
                    <w:top w:val="nil"/>
                    <w:bottom w:val="single" w:sz="4" w:space="0" w:color="7F7F7F" w:themeColor="text1" w:themeTint="80"/>
                  </w:tcBorders>
                  <w:tcMar>
                    <w:right w:w="397" w:type="dxa"/>
                  </w:tcMar>
                </w:tcPr>
                <w:p w14:paraId="7CA8D95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A7FF5B" w14:textId="5C4EBB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4DA87E39" w14:textId="77777777" w:rsidTr="002B7D6A">
              <w:tc>
                <w:tcPr>
                  <w:tcW w:w="2410" w:type="dxa"/>
                  <w:tcBorders>
                    <w:bottom w:val="nil"/>
                  </w:tcBorders>
                  <w:tcMar>
                    <w:right w:w="397" w:type="dxa"/>
                  </w:tcMar>
                </w:tcPr>
                <w:p w14:paraId="4409F929" w14:textId="020D822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53" w:author="Colin Watson" w:date="2013-09-18T18:55:00Z">
                    <w:r w:rsidR="0002122B">
                      <w:rPr>
                        <w:rFonts w:ascii="Garamond" w:hAnsi="Garamond"/>
                        <w:color w:val="7F7F7F" w:themeColor="text1" w:themeTint="80"/>
                        <w:sz w:val="8"/>
                        <w:szCs w:val="8"/>
                      </w:rPr>
                      <w:t>v1.03</w:t>
                    </w:r>
                  </w:ins>
                  <w:del w:id="54"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2CD04409" w14:textId="77777777" w:rsidR="00861C91" w:rsidRPr="00690C0B" w:rsidRDefault="00861C91" w:rsidP="00003C3A">
            <w:pPr>
              <w:rPr>
                <w:rFonts w:ascii="Garamond" w:hAnsi="Garamond"/>
                <w:sz w:val="20"/>
                <w:szCs w:val="20"/>
              </w:rPr>
            </w:pPr>
          </w:p>
        </w:tc>
        <w:tc>
          <w:tcPr>
            <w:tcW w:w="851" w:type="dxa"/>
            <w:vMerge/>
            <w:shd w:val="clear" w:color="auto" w:fill="73ABCC"/>
          </w:tcPr>
          <w:p w14:paraId="4CCECC9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0E720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F50D3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09C66F" w14:textId="499F4A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37, 45, 46, 178</w:t>
                  </w:r>
                </w:p>
              </w:tc>
            </w:tr>
            <w:tr w:rsidR="00A03FD7" w:rsidRPr="004308E8" w14:paraId="195103B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3971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BE585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FD25690" w14:textId="77777777" w:rsidTr="002B7D6A">
              <w:tc>
                <w:tcPr>
                  <w:tcW w:w="2410" w:type="dxa"/>
                  <w:tcBorders>
                    <w:top w:val="nil"/>
                  </w:tcBorders>
                  <w:tcMar>
                    <w:right w:w="397" w:type="dxa"/>
                  </w:tcMar>
                </w:tcPr>
                <w:p w14:paraId="540836B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28871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7A5F91A" w14:textId="77777777" w:rsidTr="002B7D6A">
              <w:tc>
                <w:tcPr>
                  <w:tcW w:w="2410" w:type="dxa"/>
                  <w:tcBorders>
                    <w:top w:val="nil"/>
                    <w:bottom w:val="single" w:sz="4" w:space="0" w:color="7F7F7F" w:themeColor="text1" w:themeTint="80"/>
                  </w:tcBorders>
                  <w:tcMar>
                    <w:right w:w="397" w:type="dxa"/>
                  </w:tcMar>
                </w:tcPr>
                <w:p w14:paraId="234FC5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663399C" w14:textId="557EFA7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50</w:t>
                  </w:r>
                </w:p>
              </w:tc>
            </w:tr>
            <w:tr w:rsidR="00A03FD7" w:rsidRPr="004308E8" w14:paraId="32AA5B1D" w14:textId="77777777" w:rsidTr="002B7D6A">
              <w:tc>
                <w:tcPr>
                  <w:tcW w:w="2410" w:type="dxa"/>
                  <w:tcBorders>
                    <w:top w:val="nil"/>
                    <w:bottom w:val="single" w:sz="4" w:space="0" w:color="7F7F7F" w:themeColor="text1" w:themeTint="80"/>
                  </w:tcBorders>
                  <w:tcMar>
                    <w:right w:w="397" w:type="dxa"/>
                  </w:tcMar>
                </w:tcPr>
                <w:p w14:paraId="655235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DE343BD" w14:textId="6564A562" w:rsidR="00A03FD7" w:rsidRPr="001A6E3D"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F0A594E" w14:textId="77777777" w:rsidTr="002B7D6A">
              <w:tc>
                <w:tcPr>
                  <w:tcW w:w="2410" w:type="dxa"/>
                  <w:tcBorders>
                    <w:bottom w:val="nil"/>
                  </w:tcBorders>
                  <w:tcMar>
                    <w:right w:w="397" w:type="dxa"/>
                  </w:tcMar>
                </w:tcPr>
                <w:p w14:paraId="4C763CE1" w14:textId="5B47209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55" w:author="Colin Watson" w:date="2013-09-18T18:55:00Z">
                    <w:r w:rsidR="0002122B">
                      <w:rPr>
                        <w:rFonts w:ascii="Garamond" w:hAnsi="Garamond"/>
                        <w:color w:val="7F7F7F" w:themeColor="text1" w:themeTint="80"/>
                        <w:sz w:val="8"/>
                        <w:szCs w:val="8"/>
                      </w:rPr>
                      <w:t>v1.03</w:t>
                    </w:r>
                  </w:ins>
                  <w:del w:id="56"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348B5CA0" w14:textId="77777777" w:rsidR="00861C91" w:rsidRPr="00690C0B" w:rsidRDefault="00861C91" w:rsidP="00003C3A">
            <w:pPr>
              <w:rPr>
                <w:rFonts w:ascii="Garamond" w:hAnsi="Garamond"/>
                <w:sz w:val="20"/>
                <w:szCs w:val="20"/>
              </w:rPr>
            </w:pPr>
          </w:p>
        </w:tc>
        <w:tc>
          <w:tcPr>
            <w:tcW w:w="851" w:type="dxa"/>
            <w:vMerge/>
            <w:shd w:val="clear" w:color="auto" w:fill="73ABCC"/>
          </w:tcPr>
          <w:p w14:paraId="616D4090"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063489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4EC82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BA0C3" w14:textId="6EA85433"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33, 38, 39, 41, 50, 53</w:t>
                  </w:r>
                </w:p>
              </w:tc>
            </w:tr>
            <w:tr w:rsidR="00A03FD7" w:rsidRPr="004308E8" w14:paraId="082AB2A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E3691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449591" w14:textId="5476277F"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2.3</w:t>
                  </w:r>
                </w:p>
              </w:tc>
            </w:tr>
            <w:tr w:rsidR="00A03FD7" w:rsidRPr="004308E8" w14:paraId="2B49FF7A" w14:textId="77777777" w:rsidTr="002B7D6A">
              <w:tc>
                <w:tcPr>
                  <w:tcW w:w="2410" w:type="dxa"/>
                  <w:tcBorders>
                    <w:top w:val="nil"/>
                  </w:tcBorders>
                  <w:tcMar>
                    <w:right w:w="397" w:type="dxa"/>
                  </w:tcMar>
                </w:tcPr>
                <w:p w14:paraId="69151F8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67CDAB" w14:textId="167C065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AE2, AE3</w:t>
                  </w:r>
                </w:p>
              </w:tc>
            </w:tr>
            <w:tr w:rsidR="00A03FD7" w:rsidRPr="004308E8" w14:paraId="63F97C44" w14:textId="77777777" w:rsidTr="002B7D6A">
              <w:tc>
                <w:tcPr>
                  <w:tcW w:w="2410" w:type="dxa"/>
                  <w:tcBorders>
                    <w:top w:val="nil"/>
                    <w:bottom w:val="single" w:sz="4" w:space="0" w:color="7F7F7F" w:themeColor="text1" w:themeTint="80"/>
                  </w:tcBorders>
                  <w:tcMar>
                    <w:right w:w="397" w:type="dxa"/>
                  </w:tcMar>
                </w:tcPr>
                <w:p w14:paraId="50DAA3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EBD01C3" w14:textId="776F90B0"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2, 16</w:t>
                  </w:r>
                </w:p>
              </w:tc>
            </w:tr>
            <w:tr w:rsidR="00A03FD7" w:rsidRPr="004308E8" w14:paraId="7611661A" w14:textId="77777777" w:rsidTr="002B7D6A">
              <w:tc>
                <w:tcPr>
                  <w:tcW w:w="2410" w:type="dxa"/>
                  <w:tcBorders>
                    <w:top w:val="nil"/>
                    <w:bottom w:val="single" w:sz="4" w:space="0" w:color="7F7F7F" w:themeColor="text1" w:themeTint="80"/>
                  </w:tcBorders>
                  <w:tcMar>
                    <w:right w:w="397" w:type="dxa"/>
                  </w:tcMar>
                </w:tcPr>
                <w:p w14:paraId="7521223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32B0FFF" w14:textId="15AB76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27</w:t>
                  </w:r>
                </w:p>
              </w:tc>
            </w:tr>
            <w:tr w:rsidR="00A03FD7" w:rsidRPr="00611E85" w14:paraId="15D9B4AD" w14:textId="77777777" w:rsidTr="002B7D6A">
              <w:tc>
                <w:tcPr>
                  <w:tcW w:w="2410" w:type="dxa"/>
                  <w:tcBorders>
                    <w:bottom w:val="nil"/>
                  </w:tcBorders>
                  <w:tcMar>
                    <w:right w:w="397" w:type="dxa"/>
                  </w:tcMar>
                </w:tcPr>
                <w:p w14:paraId="1486E3B1" w14:textId="52BABF9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57" w:author="Colin Watson" w:date="2013-09-18T18:55:00Z">
                    <w:r w:rsidR="0002122B">
                      <w:rPr>
                        <w:rFonts w:ascii="Garamond" w:hAnsi="Garamond"/>
                        <w:color w:val="7F7F7F" w:themeColor="text1" w:themeTint="80"/>
                        <w:sz w:val="8"/>
                        <w:szCs w:val="8"/>
                      </w:rPr>
                      <w:t>v1.03</w:t>
                    </w:r>
                  </w:ins>
                  <w:del w:id="58"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3752B75E" w14:textId="77777777" w:rsidR="00861C91" w:rsidRPr="00690C0B" w:rsidRDefault="00861C91" w:rsidP="00003C3A">
            <w:pPr>
              <w:rPr>
                <w:rFonts w:ascii="Garamond" w:hAnsi="Garamond"/>
                <w:sz w:val="20"/>
                <w:szCs w:val="20"/>
              </w:rPr>
            </w:pPr>
          </w:p>
        </w:tc>
      </w:tr>
    </w:tbl>
    <w:p w14:paraId="76A8A34D" w14:textId="4E8F8E9E" w:rsidR="007570A6" w:rsidRDefault="007570A6">
      <w:pPr>
        <w:rPr>
          <w:rFonts w:ascii="Garamond" w:hAnsi="Garamond"/>
          <w:sz w:val="20"/>
          <w:szCs w:val="20"/>
        </w:rPr>
      </w:pPr>
      <w:r>
        <w:rPr>
          <w:rFonts w:ascii="Garamond" w:hAnsi="Garamond"/>
          <w:sz w:val="20"/>
          <w:szCs w:val="20"/>
        </w:rPr>
        <w:br w:type="page"/>
      </w:r>
    </w:p>
    <w:p w14:paraId="745F1B70" w14:textId="77777777" w:rsidR="00861C91"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22E435FD" w14:textId="77777777" w:rsidTr="002528C3">
        <w:tc>
          <w:tcPr>
            <w:tcW w:w="737" w:type="dxa"/>
            <w:vMerge w:val="restart"/>
            <w:tcMar>
              <w:top w:w="0" w:type="dxa"/>
              <w:left w:w="0" w:type="dxa"/>
              <w:bottom w:w="0" w:type="dxa"/>
              <w:right w:w="0" w:type="dxa"/>
            </w:tcMar>
          </w:tcPr>
          <w:p w14:paraId="3E8DA800" w14:textId="77777777" w:rsidR="00861C91" w:rsidRPr="00690C0B" w:rsidRDefault="00861C91" w:rsidP="00003C3A">
            <w:pPr>
              <w:rPr>
                <w:rFonts w:ascii="Garamond" w:hAnsi="Garamond"/>
                <w:sz w:val="20"/>
                <w:szCs w:val="20"/>
              </w:rPr>
            </w:pPr>
          </w:p>
        </w:tc>
        <w:tc>
          <w:tcPr>
            <w:tcW w:w="794" w:type="dxa"/>
            <w:shd w:val="clear" w:color="auto" w:fill="73ABCC"/>
            <w:tcMar>
              <w:top w:w="0" w:type="dxa"/>
              <w:left w:w="0" w:type="dxa"/>
              <w:bottom w:w="0" w:type="dxa"/>
              <w:right w:w="0" w:type="dxa"/>
            </w:tcMar>
          </w:tcPr>
          <w:p w14:paraId="5B72D88C" w14:textId="77777777" w:rsidR="00861C91" w:rsidRPr="007570A6" w:rsidRDefault="00861C91" w:rsidP="00003C3A">
            <w:pPr>
              <w:rPr>
                <w:rFonts w:ascii="Garamond" w:hAnsi="Garamond"/>
                <w:b/>
                <w:color w:val="FFFFFF" w:themeColor="background1"/>
                <w:sz w:val="12"/>
                <w:szCs w:val="12"/>
              </w:rPr>
            </w:pPr>
          </w:p>
        </w:tc>
        <w:tc>
          <w:tcPr>
            <w:tcW w:w="2552" w:type="dxa"/>
          </w:tcPr>
          <w:p w14:paraId="5FEA56D0" w14:textId="77777777" w:rsidR="00861C91" w:rsidRPr="007570A6" w:rsidRDefault="00861C91" w:rsidP="00003C3A">
            <w:pPr>
              <w:rPr>
                <w:rFonts w:ascii="Garamond" w:hAnsi="Garamond"/>
                <w:sz w:val="12"/>
                <w:szCs w:val="12"/>
              </w:rPr>
            </w:pPr>
          </w:p>
        </w:tc>
        <w:tc>
          <w:tcPr>
            <w:tcW w:w="851" w:type="dxa"/>
            <w:shd w:val="clear" w:color="auto" w:fill="73ABCC"/>
          </w:tcPr>
          <w:p w14:paraId="3C114F3E" w14:textId="77777777" w:rsidR="00861C91" w:rsidRPr="007570A6" w:rsidRDefault="00861C91" w:rsidP="00003C3A">
            <w:pPr>
              <w:rPr>
                <w:rFonts w:ascii="Garamond" w:hAnsi="Garamond"/>
                <w:b/>
                <w:color w:val="FFFFFF" w:themeColor="background1"/>
                <w:sz w:val="12"/>
                <w:szCs w:val="12"/>
              </w:rPr>
            </w:pPr>
          </w:p>
        </w:tc>
        <w:tc>
          <w:tcPr>
            <w:tcW w:w="2552" w:type="dxa"/>
          </w:tcPr>
          <w:p w14:paraId="7F19C3A7" w14:textId="77777777" w:rsidR="00861C91" w:rsidRPr="007570A6" w:rsidRDefault="00861C91" w:rsidP="00003C3A">
            <w:pPr>
              <w:rPr>
                <w:rFonts w:ascii="Garamond" w:hAnsi="Garamond"/>
                <w:sz w:val="12"/>
                <w:szCs w:val="12"/>
              </w:rPr>
            </w:pPr>
          </w:p>
        </w:tc>
        <w:tc>
          <w:tcPr>
            <w:tcW w:w="851" w:type="dxa"/>
            <w:shd w:val="clear" w:color="auto" w:fill="73ABCC"/>
          </w:tcPr>
          <w:p w14:paraId="1A73DE79" w14:textId="77777777" w:rsidR="00861C91" w:rsidRPr="007570A6" w:rsidRDefault="00861C91" w:rsidP="00003C3A">
            <w:pPr>
              <w:rPr>
                <w:rFonts w:ascii="Garamond" w:hAnsi="Garamond"/>
                <w:b/>
                <w:color w:val="FFFFFF" w:themeColor="background1"/>
                <w:sz w:val="12"/>
                <w:szCs w:val="12"/>
              </w:rPr>
            </w:pPr>
          </w:p>
        </w:tc>
        <w:tc>
          <w:tcPr>
            <w:tcW w:w="2552" w:type="dxa"/>
          </w:tcPr>
          <w:p w14:paraId="6A2A84B9" w14:textId="77777777" w:rsidR="00861C91" w:rsidRPr="007570A6" w:rsidRDefault="00861C91" w:rsidP="00003C3A">
            <w:pPr>
              <w:rPr>
                <w:rFonts w:ascii="Garamond" w:hAnsi="Garamond"/>
                <w:sz w:val="12"/>
                <w:szCs w:val="12"/>
              </w:rPr>
            </w:pPr>
          </w:p>
        </w:tc>
        <w:tc>
          <w:tcPr>
            <w:tcW w:w="851" w:type="dxa"/>
            <w:shd w:val="clear" w:color="auto" w:fill="73ABCC"/>
          </w:tcPr>
          <w:p w14:paraId="7C3292F5" w14:textId="77777777" w:rsidR="00861C91" w:rsidRPr="007570A6" w:rsidRDefault="00861C91" w:rsidP="00003C3A">
            <w:pPr>
              <w:rPr>
                <w:rFonts w:ascii="Garamond" w:hAnsi="Garamond"/>
                <w:b/>
                <w:color w:val="FFFFFF" w:themeColor="background1"/>
                <w:sz w:val="12"/>
                <w:szCs w:val="12"/>
              </w:rPr>
            </w:pPr>
          </w:p>
        </w:tc>
        <w:tc>
          <w:tcPr>
            <w:tcW w:w="2552" w:type="dxa"/>
            <w:shd w:val="clear" w:color="auto" w:fill="B8CCE4"/>
          </w:tcPr>
          <w:p w14:paraId="3B3CB478" w14:textId="77777777" w:rsidR="00861C91" w:rsidRPr="007570A6" w:rsidRDefault="00861C91" w:rsidP="00003C3A">
            <w:pPr>
              <w:rPr>
                <w:rFonts w:ascii="Garamond" w:hAnsi="Garamond"/>
                <w:sz w:val="12"/>
                <w:szCs w:val="12"/>
              </w:rPr>
            </w:pPr>
          </w:p>
        </w:tc>
      </w:tr>
      <w:tr w:rsidR="00861C91" w:rsidRPr="00690C0B" w14:paraId="2FE70898" w14:textId="77777777" w:rsidTr="002528C3">
        <w:trPr>
          <w:trHeight w:hRule="exact" w:val="737"/>
        </w:trPr>
        <w:tc>
          <w:tcPr>
            <w:tcW w:w="737" w:type="dxa"/>
            <w:vMerge/>
          </w:tcPr>
          <w:p w14:paraId="27F7EEF2"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6D96910E"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4447A971"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8</w:t>
            </w:r>
          </w:p>
        </w:tc>
        <w:tc>
          <w:tcPr>
            <w:tcW w:w="851" w:type="dxa"/>
            <w:vMerge w:val="restart"/>
            <w:shd w:val="clear" w:color="auto" w:fill="73ABCC"/>
            <w:tcMar>
              <w:bottom w:w="0" w:type="dxa"/>
              <w:right w:w="113" w:type="dxa"/>
            </w:tcMar>
            <w:textDirection w:val="tbRl"/>
          </w:tcPr>
          <w:p w14:paraId="0C3C2880"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AEA5ECF"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9</w:t>
            </w:r>
          </w:p>
        </w:tc>
        <w:tc>
          <w:tcPr>
            <w:tcW w:w="851" w:type="dxa"/>
            <w:vMerge w:val="restart"/>
            <w:shd w:val="clear" w:color="auto" w:fill="73ABCC"/>
            <w:tcMar>
              <w:bottom w:w="0" w:type="dxa"/>
              <w:right w:w="113" w:type="dxa"/>
            </w:tcMar>
            <w:textDirection w:val="tbRl"/>
          </w:tcPr>
          <w:p w14:paraId="0C4420C4"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CA9B288"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10</w:t>
            </w:r>
          </w:p>
        </w:tc>
        <w:tc>
          <w:tcPr>
            <w:tcW w:w="851" w:type="dxa"/>
            <w:vMerge w:val="restart"/>
            <w:shd w:val="clear" w:color="auto" w:fill="73ABCC"/>
            <w:tcMar>
              <w:top w:w="0" w:type="dxa"/>
              <w:bottom w:w="0" w:type="dxa"/>
              <w:right w:w="113" w:type="dxa"/>
            </w:tcMar>
            <w:textDirection w:val="tbRl"/>
          </w:tcPr>
          <w:p w14:paraId="0532CF2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094179B7"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861C91" w:rsidRPr="00690C0B" w14:paraId="2DE0E632" w14:textId="77777777" w:rsidTr="002528C3">
        <w:trPr>
          <w:trHeight w:hRule="exact" w:val="2268"/>
        </w:trPr>
        <w:tc>
          <w:tcPr>
            <w:tcW w:w="737" w:type="dxa"/>
            <w:vMerge/>
          </w:tcPr>
          <w:p w14:paraId="4D418204"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6525A247"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FCF5AED" w14:textId="3018CD91" w:rsidR="00861C91" w:rsidRPr="002528C3" w:rsidRDefault="00A03CF5" w:rsidP="008439A8">
            <w:pPr>
              <w:rPr>
                <w:rFonts w:ascii="Garamond" w:hAnsi="Garamond"/>
                <w:sz w:val="16"/>
                <w:szCs w:val="16"/>
              </w:rPr>
            </w:pPr>
            <w:r w:rsidRPr="002528C3">
              <w:rPr>
                <w:rFonts w:ascii="Garamond" w:hAnsi="Garamond"/>
                <w:sz w:val="16"/>
                <w:szCs w:val="16"/>
              </w:rPr>
              <w:t xml:space="preserve">Kate can by bypass authentication because it does not fail secure (i.e. </w:t>
            </w:r>
            <w:r w:rsidR="008439A8" w:rsidRPr="002528C3">
              <w:rPr>
                <w:rFonts w:ascii="Garamond" w:hAnsi="Garamond"/>
                <w:sz w:val="16"/>
                <w:szCs w:val="16"/>
              </w:rPr>
              <w:t>it defaults to allowing</w:t>
            </w:r>
            <w:r w:rsidRPr="002528C3">
              <w:rPr>
                <w:rFonts w:ascii="Garamond" w:hAnsi="Garamond"/>
                <w:sz w:val="16"/>
                <w:szCs w:val="16"/>
              </w:rPr>
              <w:t xml:space="preserve"> access)</w:t>
            </w:r>
          </w:p>
        </w:tc>
        <w:tc>
          <w:tcPr>
            <w:tcW w:w="851" w:type="dxa"/>
            <w:vMerge/>
            <w:shd w:val="clear" w:color="auto" w:fill="73ABCC"/>
            <w:tcMar>
              <w:bottom w:w="0" w:type="dxa"/>
              <w:right w:w="113" w:type="dxa"/>
            </w:tcMar>
          </w:tcPr>
          <w:p w14:paraId="00E02DD6"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334B2869" w14:textId="434D6E43" w:rsidR="00861C91" w:rsidRPr="002528C3" w:rsidRDefault="00A03CF5" w:rsidP="00003C3A">
            <w:pPr>
              <w:rPr>
                <w:rFonts w:ascii="Garamond" w:hAnsi="Garamond"/>
                <w:sz w:val="20"/>
                <w:szCs w:val="20"/>
              </w:rPr>
            </w:pPr>
            <w:r w:rsidRPr="002528C3">
              <w:rPr>
                <w:rFonts w:ascii="Garamond" w:hAnsi="Garamond"/>
                <w:sz w:val="16"/>
                <w:szCs w:val="16"/>
              </w:rPr>
              <w:t>Claudia can undertake more critical functions because authentication requirements are too weak, or there is no requirement to re-authenticate for these</w:t>
            </w:r>
          </w:p>
        </w:tc>
        <w:tc>
          <w:tcPr>
            <w:tcW w:w="851" w:type="dxa"/>
            <w:vMerge/>
            <w:shd w:val="clear" w:color="auto" w:fill="73ABCC"/>
            <w:tcMar>
              <w:bottom w:w="0" w:type="dxa"/>
              <w:right w:w="113" w:type="dxa"/>
            </w:tcMar>
          </w:tcPr>
          <w:p w14:paraId="655A0A6D"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4A4EEB79" w14:textId="0EAE1AF9" w:rsidR="00861C91" w:rsidRPr="002528C3" w:rsidRDefault="00A03CF5" w:rsidP="00A03CF5">
            <w:pPr>
              <w:rPr>
                <w:rFonts w:ascii="Garamond" w:hAnsi="Garamond"/>
                <w:sz w:val="20"/>
                <w:szCs w:val="20"/>
              </w:rPr>
            </w:pPr>
            <w:r w:rsidRPr="002528C3">
              <w:rPr>
                <w:rFonts w:ascii="Garamond" w:hAnsi="Garamond"/>
                <w:sz w:val="16"/>
                <w:szCs w:val="16"/>
              </w:rPr>
              <w:t>Pravin can bypass authentication controls because a centralized standard, tested and approved authentication module/framework/service, separate to the resource being requested, is not being used</w:t>
            </w:r>
          </w:p>
        </w:tc>
        <w:tc>
          <w:tcPr>
            <w:tcW w:w="851" w:type="dxa"/>
            <w:vMerge/>
            <w:shd w:val="clear" w:color="auto" w:fill="73ABCC"/>
            <w:tcMar>
              <w:top w:w="0" w:type="dxa"/>
              <w:bottom w:w="0" w:type="dxa"/>
              <w:right w:w="113" w:type="dxa"/>
            </w:tcMar>
          </w:tcPr>
          <w:p w14:paraId="50AC6A75"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B8CCE4"/>
            <w:tcMar>
              <w:left w:w="170" w:type="dxa"/>
              <w:right w:w="284" w:type="dxa"/>
            </w:tcMar>
          </w:tcPr>
          <w:p w14:paraId="017CDAC2" w14:textId="7429657C" w:rsidR="00861C91" w:rsidRPr="00AA194A" w:rsidRDefault="00AC2FE7" w:rsidP="00AC2FE7">
            <w:pPr>
              <w:rPr>
                <w:rFonts w:ascii="Garamond" w:hAnsi="Garamond"/>
                <w:sz w:val="20"/>
                <w:szCs w:val="20"/>
              </w:rPr>
            </w:pPr>
            <w:r w:rsidRPr="00AA194A">
              <w:rPr>
                <w:rFonts w:ascii="Garamond" w:hAnsi="Garamond"/>
                <w:sz w:val="16"/>
                <w:szCs w:val="16"/>
              </w:rPr>
              <w:t>Mark can access resources or services because there is no authentication requirement, or it was assumed authentication would be undertaken by some other system, or was performed in some previous action</w:t>
            </w:r>
          </w:p>
        </w:tc>
      </w:tr>
      <w:tr w:rsidR="00861C91" w:rsidRPr="00690C0B" w14:paraId="2D18B829" w14:textId="77777777" w:rsidTr="002528C3">
        <w:trPr>
          <w:trHeight w:hRule="exact" w:val="2041"/>
        </w:trPr>
        <w:tc>
          <w:tcPr>
            <w:tcW w:w="737" w:type="dxa"/>
            <w:vMerge/>
          </w:tcPr>
          <w:p w14:paraId="27EBDBF7"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1E6262DE"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F4138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B85DA5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9153FE7" w14:textId="2590A60A"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4308E8" w14:paraId="3DEB555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42A90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0043ED6" w14:textId="30D354D3"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2.5</w:t>
                  </w:r>
                </w:p>
              </w:tc>
            </w:tr>
            <w:tr w:rsidR="00A03FD7" w:rsidRPr="004308E8" w14:paraId="3D038724" w14:textId="77777777" w:rsidTr="002B7D6A">
              <w:tc>
                <w:tcPr>
                  <w:tcW w:w="2410" w:type="dxa"/>
                  <w:tcBorders>
                    <w:top w:val="nil"/>
                  </w:tcBorders>
                  <w:tcMar>
                    <w:right w:w="397" w:type="dxa"/>
                  </w:tcMar>
                </w:tcPr>
                <w:p w14:paraId="0835839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804D8F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2FD8D4" w14:textId="77777777" w:rsidTr="002B7D6A">
              <w:tc>
                <w:tcPr>
                  <w:tcW w:w="2410" w:type="dxa"/>
                  <w:tcBorders>
                    <w:top w:val="nil"/>
                    <w:bottom w:val="single" w:sz="4" w:space="0" w:color="7F7F7F" w:themeColor="text1" w:themeTint="80"/>
                  </w:tcBorders>
                  <w:tcMar>
                    <w:right w:w="397" w:type="dxa"/>
                  </w:tcMar>
                </w:tcPr>
                <w:p w14:paraId="4B6458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390F5BA" w14:textId="3DDDD850"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635019F9" w14:textId="77777777" w:rsidTr="002B7D6A">
              <w:tc>
                <w:tcPr>
                  <w:tcW w:w="2410" w:type="dxa"/>
                  <w:tcBorders>
                    <w:top w:val="nil"/>
                    <w:bottom w:val="single" w:sz="4" w:space="0" w:color="7F7F7F" w:themeColor="text1" w:themeTint="80"/>
                  </w:tcBorders>
                  <w:tcMar>
                    <w:right w:w="397" w:type="dxa"/>
                  </w:tcMar>
                </w:tcPr>
                <w:p w14:paraId="059E2B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F05DED" w14:textId="6C757C27"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611E85" w14:paraId="33FCC03A" w14:textId="77777777" w:rsidTr="002B7D6A">
              <w:tc>
                <w:tcPr>
                  <w:tcW w:w="2410" w:type="dxa"/>
                  <w:tcBorders>
                    <w:bottom w:val="nil"/>
                  </w:tcBorders>
                  <w:tcMar>
                    <w:right w:w="397" w:type="dxa"/>
                  </w:tcMar>
                </w:tcPr>
                <w:p w14:paraId="13014D3C" w14:textId="334DCE4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59" w:author="Colin Watson" w:date="2013-09-18T18:55:00Z">
                    <w:r w:rsidR="0002122B">
                      <w:rPr>
                        <w:rFonts w:ascii="Garamond" w:hAnsi="Garamond"/>
                        <w:color w:val="7F7F7F" w:themeColor="text1" w:themeTint="80"/>
                        <w:sz w:val="8"/>
                        <w:szCs w:val="8"/>
                      </w:rPr>
                      <w:t>v1.03</w:t>
                    </w:r>
                  </w:ins>
                  <w:del w:id="60"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3F77AF75" w14:textId="77777777" w:rsidR="00861C91" w:rsidRPr="00180460" w:rsidRDefault="00861C91" w:rsidP="00003C3A">
            <w:pPr>
              <w:rPr>
                <w:rFonts w:ascii="Garamond" w:hAnsi="Garamond"/>
                <w:sz w:val="16"/>
                <w:szCs w:val="16"/>
              </w:rPr>
            </w:pPr>
          </w:p>
        </w:tc>
        <w:tc>
          <w:tcPr>
            <w:tcW w:w="851" w:type="dxa"/>
            <w:vMerge/>
            <w:shd w:val="clear" w:color="auto" w:fill="73ABCC"/>
            <w:tcMar>
              <w:bottom w:w="0" w:type="dxa"/>
              <w:right w:w="113" w:type="dxa"/>
            </w:tcMar>
          </w:tcPr>
          <w:p w14:paraId="6D9304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2D0A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674B3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FBD1DCC" w14:textId="78A8728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55, 56</w:t>
                  </w:r>
                </w:p>
              </w:tc>
            </w:tr>
            <w:tr w:rsidR="00A03FD7" w:rsidRPr="004308E8" w14:paraId="656772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F411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D620BB1" w14:textId="10EEB646" w:rsidR="00A03FD7" w:rsidRPr="006C434A" w:rsidRDefault="009E5A4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2.6, </w:t>
                  </w:r>
                  <w:r w:rsidR="00181BD6" w:rsidRPr="00181BD6">
                    <w:rPr>
                      <w:rFonts w:ascii="Garamond" w:hAnsi="Garamond"/>
                      <w:color w:val="595959" w:themeColor="text1" w:themeTint="A6"/>
                      <w:sz w:val="12"/>
                      <w:szCs w:val="12"/>
                    </w:rPr>
                    <w:t>2.9</w:t>
                  </w:r>
                </w:p>
              </w:tc>
            </w:tr>
            <w:tr w:rsidR="00A03FD7" w:rsidRPr="004308E8" w14:paraId="7C92B651" w14:textId="77777777" w:rsidTr="002B7D6A">
              <w:tc>
                <w:tcPr>
                  <w:tcW w:w="2410" w:type="dxa"/>
                  <w:tcBorders>
                    <w:top w:val="nil"/>
                  </w:tcBorders>
                  <w:tcMar>
                    <w:right w:w="397" w:type="dxa"/>
                  </w:tcMar>
                </w:tcPr>
                <w:p w14:paraId="4CAAD7F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2B135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D953DE0" w14:textId="77777777" w:rsidTr="002B7D6A">
              <w:tc>
                <w:tcPr>
                  <w:tcW w:w="2410" w:type="dxa"/>
                  <w:tcBorders>
                    <w:top w:val="nil"/>
                    <w:bottom w:val="single" w:sz="4" w:space="0" w:color="7F7F7F" w:themeColor="text1" w:themeTint="80"/>
                  </w:tcBorders>
                  <w:tcMar>
                    <w:right w:w="397" w:type="dxa"/>
                  </w:tcMar>
                </w:tcPr>
                <w:p w14:paraId="236931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AECA58" w14:textId="2E54F95C"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6035E237" w14:textId="77777777" w:rsidTr="002B7D6A">
              <w:tc>
                <w:tcPr>
                  <w:tcW w:w="2410" w:type="dxa"/>
                  <w:tcBorders>
                    <w:top w:val="nil"/>
                    <w:bottom w:val="single" w:sz="4" w:space="0" w:color="7F7F7F" w:themeColor="text1" w:themeTint="80"/>
                  </w:tcBorders>
                  <w:tcMar>
                    <w:right w:w="397" w:type="dxa"/>
                  </w:tcMar>
                </w:tcPr>
                <w:p w14:paraId="1173A5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C937681" w14:textId="404047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07FCE233" w14:textId="77777777" w:rsidTr="002B7D6A">
              <w:tc>
                <w:tcPr>
                  <w:tcW w:w="2410" w:type="dxa"/>
                  <w:tcBorders>
                    <w:bottom w:val="nil"/>
                  </w:tcBorders>
                  <w:tcMar>
                    <w:right w:w="397" w:type="dxa"/>
                  </w:tcMar>
                </w:tcPr>
                <w:p w14:paraId="0E345065" w14:textId="6155CAB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61" w:author="Colin Watson" w:date="2013-09-18T18:55:00Z">
                    <w:r w:rsidR="0002122B">
                      <w:rPr>
                        <w:rFonts w:ascii="Garamond" w:hAnsi="Garamond"/>
                        <w:color w:val="7F7F7F" w:themeColor="text1" w:themeTint="80"/>
                        <w:sz w:val="8"/>
                        <w:szCs w:val="8"/>
                      </w:rPr>
                      <w:t>v1.03</w:t>
                    </w:r>
                  </w:ins>
                  <w:del w:id="62"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3C26D828" w14:textId="77777777" w:rsidR="00861C91" w:rsidRPr="00690C0B" w:rsidRDefault="00861C91" w:rsidP="00003C3A">
            <w:pPr>
              <w:rPr>
                <w:rFonts w:ascii="Garamond" w:hAnsi="Garamond"/>
                <w:sz w:val="20"/>
                <w:szCs w:val="20"/>
              </w:rPr>
            </w:pPr>
          </w:p>
        </w:tc>
        <w:tc>
          <w:tcPr>
            <w:tcW w:w="851" w:type="dxa"/>
            <w:vMerge/>
            <w:shd w:val="clear" w:color="auto" w:fill="73ABCC"/>
            <w:tcMar>
              <w:bottom w:w="0" w:type="dxa"/>
              <w:right w:w="113" w:type="dxa"/>
            </w:tcMar>
          </w:tcPr>
          <w:p w14:paraId="393F4DAC"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C93B7B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B7E78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DD4176F" w14:textId="5C3D80D6"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25, 26,</w:t>
                  </w:r>
                  <w:ins w:id="63" w:author="Colin Watson" w:date="2013-09-11T13:07:00Z">
                    <w:r w:rsidR="009213D1">
                      <w:rPr>
                        <w:rFonts w:ascii="Garamond" w:hAnsi="Garamond"/>
                        <w:color w:val="595959" w:themeColor="text1" w:themeTint="A6"/>
                        <w:sz w:val="12"/>
                        <w:szCs w:val="12"/>
                      </w:rPr>
                      <w:t xml:space="preserve"> </w:t>
                    </w:r>
                  </w:ins>
                  <w:r w:rsidRPr="00181BD6">
                    <w:rPr>
                      <w:rFonts w:ascii="Garamond" w:hAnsi="Garamond"/>
                      <w:color w:val="595959" w:themeColor="text1" w:themeTint="A6"/>
                      <w:sz w:val="12"/>
                      <w:szCs w:val="12"/>
                    </w:rPr>
                    <w:t>27</w:t>
                  </w:r>
                </w:p>
              </w:tc>
            </w:tr>
            <w:tr w:rsidR="00A03FD7" w:rsidRPr="004308E8" w14:paraId="4B93AA4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FAEE3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A92C4C5" w14:textId="1FA17310"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2.11</w:t>
                  </w:r>
                </w:p>
              </w:tc>
            </w:tr>
            <w:tr w:rsidR="00A03FD7" w:rsidRPr="004308E8" w14:paraId="67DBEA9F" w14:textId="77777777" w:rsidTr="002B7D6A">
              <w:tc>
                <w:tcPr>
                  <w:tcW w:w="2410" w:type="dxa"/>
                  <w:tcBorders>
                    <w:top w:val="nil"/>
                  </w:tcBorders>
                  <w:tcMar>
                    <w:right w:w="397" w:type="dxa"/>
                  </w:tcMar>
                </w:tcPr>
                <w:p w14:paraId="7AF787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033A3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45A7CFF" w14:textId="77777777" w:rsidTr="002B7D6A">
              <w:tc>
                <w:tcPr>
                  <w:tcW w:w="2410" w:type="dxa"/>
                  <w:tcBorders>
                    <w:top w:val="nil"/>
                    <w:bottom w:val="single" w:sz="4" w:space="0" w:color="7F7F7F" w:themeColor="text1" w:themeTint="80"/>
                  </w:tcBorders>
                  <w:tcMar>
                    <w:right w:w="397" w:type="dxa"/>
                  </w:tcMar>
                </w:tcPr>
                <w:p w14:paraId="7AC4D5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4E5687" w14:textId="5B074BD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90, 115</w:t>
                  </w:r>
                </w:p>
              </w:tc>
            </w:tr>
            <w:tr w:rsidR="00A03FD7" w:rsidRPr="004308E8" w14:paraId="60C5E5DC" w14:textId="77777777" w:rsidTr="002B7D6A">
              <w:tc>
                <w:tcPr>
                  <w:tcW w:w="2410" w:type="dxa"/>
                  <w:tcBorders>
                    <w:top w:val="nil"/>
                    <w:bottom w:val="single" w:sz="4" w:space="0" w:color="7F7F7F" w:themeColor="text1" w:themeTint="80"/>
                  </w:tcBorders>
                  <w:tcMar>
                    <w:right w:w="397" w:type="dxa"/>
                  </w:tcMar>
                </w:tcPr>
                <w:p w14:paraId="6E79F1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25D0BE" w14:textId="5D31A1EE"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8946105" w14:textId="77777777" w:rsidTr="002B7D6A">
              <w:tc>
                <w:tcPr>
                  <w:tcW w:w="2410" w:type="dxa"/>
                  <w:tcBorders>
                    <w:bottom w:val="nil"/>
                  </w:tcBorders>
                  <w:tcMar>
                    <w:right w:w="397" w:type="dxa"/>
                  </w:tcMar>
                </w:tcPr>
                <w:p w14:paraId="231004C9" w14:textId="5BA1916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64" w:author="Colin Watson" w:date="2013-09-18T18:55:00Z">
                    <w:r w:rsidR="0002122B">
                      <w:rPr>
                        <w:rFonts w:ascii="Garamond" w:hAnsi="Garamond"/>
                        <w:color w:val="7F7F7F" w:themeColor="text1" w:themeTint="80"/>
                        <w:sz w:val="8"/>
                        <w:szCs w:val="8"/>
                      </w:rPr>
                      <w:t>v1.03</w:t>
                    </w:r>
                  </w:ins>
                  <w:del w:id="65"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5677467E" w14:textId="77777777" w:rsidR="00861C91" w:rsidRPr="00690C0B" w:rsidRDefault="00861C91" w:rsidP="00003C3A">
            <w:pPr>
              <w:rPr>
                <w:rFonts w:ascii="Garamond" w:hAnsi="Garamond"/>
                <w:sz w:val="20"/>
                <w:szCs w:val="20"/>
              </w:rPr>
            </w:pPr>
          </w:p>
        </w:tc>
        <w:tc>
          <w:tcPr>
            <w:tcW w:w="851" w:type="dxa"/>
            <w:vMerge/>
            <w:shd w:val="clear" w:color="auto" w:fill="73ABCC"/>
            <w:tcMar>
              <w:top w:w="0" w:type="dxa"/>
              <w:bottom w:w="0" w:type="dxa"/>
              <w:right w:w="113" w:type="dxa"/>
            </w:tcMar>
          </w:tcPr>
          <w:p w14:paraId="38D82C3C"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659BB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ADA0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6B16E2" w14:textId="5212D235"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23, 32, 34</w:t>
                  </w:r>
                </w:p>
              </w:tc>
            </w:tr>
            <w:tr w:rsidR="00A03FD7" w:rsidRPr="004308E8" w14:paraId="3241D15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88C6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9210175" w14:textId="7264C9D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1C05E8FC" w14:textId="77777777" w:rsidTr="002B7D6A">
              <w:tc>
                <w:tcPr>
                  <w:tcW w:w="2410" w:type="dxa"/>
                  <w:tcBorders>
                    <w:top w:val="nil"/>
                  </w:tcBorders>
                  <w:tcMar>
                    <w:right w:w="397" w:type="dxa"/>
                  </w:tcMar>
                </w:tcPr>
                <w:p w14:paraId="220845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6306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BE25CE8" w14:textId="77777777" w:rsidTr="002B7D6A">
              <w:tc>
                <w:tcPr>
                  <w:tcW w:w="2410" w:type="dxa"/>
                  <w:tcBorders>
                    <w:top w:val="nil"/>
                    <w:bottom w:val="single" w:sz="4" w:space="0" w:color="7F7F7F" w:themeColor="text1" w:themeTint="80"/>
                  </w:tcBorders>
                  <w:tcMar>
                    <w:right w:w="397" w:type="dxa"/>
                  </w:tcMar>
                </w:tcPr>
                <w:p w14:paraId="29C7D61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6D7304" w14:textId="4BB480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20F5FE82" w14:textId="77777777" w:rsidTr="002B7D6A">
              <w:tc>
                <w:tcPr>
                  <w:tcW w:w="2410" w:type="dxa"/>
                  <w:tcBorders>
                    <w:top w:val="nil"/>
                    <w:bottom w:val="single" w:sz="4" w:space="0" w:color="7F7F7F" w:themeColor="text1" w:themeTint="80"/>
                  </w:tcBorders>
                  <w:tcMar>
                    <w:right w:w="397" w:type="dxa"/>
                  </w:tcMar>
                </w:tcPr>
                <w:p w14:paraId="6613253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788AA32" w14:textId="171A638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D0EE6C9" w14:textId="77777777" w:rsidTr="002B7D6A">
              <w:tc>
                <w:tcPr>
                  <w:tcW w:w="2410" w:type="dxa"/>
                  <w:tcBorders>
                    <w:bottom w:val="nil"/>
                  </w:tcBorders>
                  <w:tcMar>
                    <w:right w:w="397" w:type="dxa"/>
                  </w:tcMar>
                </w:tcPr>
                <w:p w14:paraId="18317980" w14:textId="4AEF5BC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66" w:author="Colin Watson" w:date="2013-09-18T18:55:00Z">
                    <w:r w:rsidR="0002122B">
                      <w:rPr>
                        <w:rFonts w:ascii="Garamond" w:hAnsi="Garamond"/>
                        <w:color w:val="7F7F7F" w:themeColor="text1" w:themeTint="80"/>
                        <w:sz w:val="8"/>
                        <w:szCs w:val="8"/>
                      </w:rPr>
                      <w:t>v1.03</w:t>
                    </w:r>
                  </w:ins>
                  <w:del w:id="67"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1015BDA2" w14:textId="77777777" w:rsidR="00861C91" w:rsidRPr="00690C0B" w:rsidRDefault="00861C91" w:rsidP="00003C3A">
            <w:pPr>
              <w:rPr>
                <w:rFonts w:ascii="Garamond" w:hAnsi="Garamond"/>
                <w:sz w:val="20"/>
                <w:szCs w:val="20"/>
              </w:rPr>
            </w:pPr>
          </w:p>
        </w:tc>
      </w:tr>
      <w:tr w:rsidR="00861C91" w:rsidRPr="00690C0B" w14:paraId="4AEDDA3F" w14:textId="77777777" w:rsidTr="002528C3">
        <w:trPr>
          <w:trHeight w:hRule="exact" w:val="737"/>
        </w:trPr>
        <w:tc>
          <w:tcPr>
            <w:tcW w:w="737" w:type="dxa"/>
            <w:vMerge/>
          </w:tcPr>
          <w:p w14:paraId="285DBB3D"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2EE4CB6F"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1A5D249D"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73ABCC"/>
            <w:tcMar>
              <w:bottom w:w="0" w:type="dxa"/>
              <w:right w:w="113" w:type="dxa"/>
            </w:tcMar>
            <w:textDirection w:val="tbRl"/>
          </w:tcPr>
          <w:p w14:paraId="025252D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2B4181C3"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0B1BE665"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48625EEC" w14:textId="77777777"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0E0605A"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ADCFD4A" w14:textId="77777777" w:rsidR="00861C91" w:rsidRPr="00073685" w:rsidRDefault="00861C91" w:rsidP="00003C3A">
            <w:pPr>
              <w:jc w:val="right"/>
              <w:rPr>
                <w:rFonts w:ascii="Garamond" w:hAnsi="Garamond"/>
                <w:b/>
                <w:color w:val="95B3D7" w:themeColor="accent1" w:themeTint="99"/>
                <w:sz w:val="48"/>
                <w:szCs w:val="48"/>
              </w:rPr>
            </w:pPr>
          </w:p>
        </w:tc>
      </w:tr>
      <w:tr w:rsidR="00861C91" w:rsidRPr="00690C0B" w14:paraId="637BB65D" w14:textId="77777777" w:rsidTr="002528C3">
        <w:trPr>
          <w:trHeight w:hRule="exact" w:val="2268"/>
        </w:trPr>
        <w:tc>
          <w:tcPr>
            <w:tcW w:w="737" w:type="dxa"/>
            <w:vMerge/>
          </w:tcPr>
          <w:p w14:paraId="21DA8A71" w14:textId="77777777" w:rsidR="00861C91" w:rsidRPr="00690C0B" w:rsidRDefault="00861C91" w:rsidP="00003C3A">
            <w:pPr>
              <w:rPr>
                <w:rFonts w:ascii="Garamond" w:hAnsi="Garamond"/>
                <w:sz w:val="20"/>
                <w:szCs w:val="20"/>
              </w:rPr>
            </w:pPr>
          </w:p>
        </w:tc>
        <w:tc>
          <w:tcPr>
            <w:tcW w:w="794" w:type="dxa"/>
            <w:vMerge/>
            <w:shd w:val="clear" w:color="auto" w:fill="73ABCC"/>
          </w:tcPr>
          <w:p w14:paraId="57FDC593"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284" w:type="dxa"/>
            </w:tcMar>
          </w:tcPr>
          <w:p w14:paraId="3D917EE8" w14:textId="6B4A14EC" w:rsidR="00861C91" w:rsidRPr="00AA194A" w:rsidRDefault="00AC2FE7" w:rsidP="00003C3A">
            <w:pPr>
              <w:rPr>
                <w:rFonts w:ascii="Garamond" w:hAnsi="Garamond"/>
                <w:sz w:val="20"/>
                <w:szCs w:val="20"/>
              </w:rPr>
            </w:pPr>
            <w:r w:rsidRPr="00AA194A">
              <w:rPr>
                <w:rFonts w:ascii="Garamond" w:hAnsi="Garamond"/>
                <w:sz w:val="16"/>
                <w:szCs w:val="16"/>
              </w:rPr>
              <w:t>Jaime can bypass authentication because it is not enforced comprehensively across all entry points, modules, functions, content and other data, or is not applied with equal rigor for all types of authentication functionality (e.g. register, password change, password change, log out, administration)</w:t>
            </w:r>
          </w:p>
        </w:tc>
        <w:tc>
          <w:tcPr>
            <w:tcW w:w="851" w:type="dxa"/>
            <w:vMerge/>
            <w:shd w:val="clear" w:color="auto" w:fill="73ABCC"/>
          </w:tcPr>
          <w:p w14:paraId="11BE5058"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284" w:type="dxa"/>
            </w:tcMar>
          </w:tcPr>
          <w:p w14:paraId="4D1CED13" w14:textId="3BD6C0C8" w:rsidR="00861C91" w:rsidRPr="00AA194A" w:rsidRDefault="00521F35" w:rsidP="00003C3A">
            <w:pPr>
              <w:rPr>
                <w:rFonts w:ascii="Garamond" w:hAnsi="Garamond"/>
                <w:sz w:val="20"/>
                <w:szCs w:val="20"/>
              </w:rPr>
            </w:pPr>
            <w:r w:rsidRPr="00AA194A">
              <w:rPr>
                <w:rFonts w:ascii="Garamond" w:hAnsi="Garamond"/>
                <w:sz w:val="16"/>
                <w:szCs w:val="16"/>
              </w:rPr>
              <w:t>Olga can influence or alter authentication code/routines so they can be bypassed</w:t>
            </w:r>
          </w:p>
        </w:tc>
        <w:tc>
          <w:tcPr>
            <w:tcW w:w="851" w:type="dxa"/>
            <w:vMerge/>
            <w:shd w:val="clear" w:color="auto" w:fill="auto"/>
          </w:tcPr>
          <w:p w14:paraId="69BFD9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7FF7B2AC" w14:textId="1CE7F56C"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w:t>
            </w:r>
            <w:proofErr w:type="gramStart"/>
            <w:r w:rsidRPr="0034110F">
              <w:rPr>
                <w:rFonts w:ascii="Garamond" w:hAnsi="Garamond"/>
                <w:color w:val="404040" w:themeColor="text1" w:themeTint="BF"/>
                <w:sz w:val="16"/>
                <w:szCs w:val="16"/>
              </w:rPr>
              <w:t>no</w:t>
            </w:r>
            <w:proofErr w:type="gramEnd"/>
            <w:r w:rsidRPr="0034110F">
              <w:rPr>
                <w:rFonts w:ascii="Garamond" w:hAnsi="Garamond"/>
                <w:color w:val="404040" w:themeColor="text1" w:themeTint="BF"/>
                <w:sz w:val="16"/>
                <w:szCs w:val="16"/>
              </w:rPr>
              <w:t xml:space="preserve"> card)</w:t>
            </w:r>
          </w:p>
        </w:tc>
        <w:tc>
          <w:tcPr>
            <w:tcW w:w="851" w:type="dxa"/>
            <w:vMerge/>
            <w:shd w:val="clear" w:color="auto" w:fill="auto"/>
          </w:tcPr>
          <w:p w14:paraId="5C8E6B97"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5EC26A7A" w14:textId="6735FAEB"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w:t>
            </w:r>
            <w:proofErr w:type="gramStart"/>
            <w:r w:rsidRPr="0034110F">
              <w:rPr>
                <w:rFonts w:ascii="Garamond" w:hAnsi="Garamond"/>
                <w:color w:val="404040" w:themeColor="text1" w:themeTint="BF"/>
                <w:sz w:val="16"/>
                <w:szCs w:val="16"/>
              </w:rPr>
              <w:t>no</w:t>
            </w:r>
            <w:proofErr w:type="gramEnd"/>
            <w:r w:rsidRPr="0034110F">
              <w:rPr>
                <w:rFonts w:ascii="Garamond" w:hAnsi="Garamond"/>
                <w:color w:val="404040" w:themeColor="text1" w:themeTint="BF"/>
                <w:sz w:val="16"/>
                <w:szCs w:val="16"/>
              </w:rPr>
              <w:t xml:space="preserve"> card)</w:t>
            </w:r>
          </w:p>
        </w:tc>
      </w:tr>
      <w:tr w:rsidR="00861C91" w:rsidRPr="00690C0B" w14:paraId="04420739" w14:textId="77777777" w:rsidTr="002528C3">
        <w:trPr>
          <w:trHeight w:hRule="exact" w:val="2155"/>
        </w:trPr>
        <w:tc>
          <w:tcPr>
            <w:tcW w:w="737" w:type="dxa"/>
            <w:vMerge/>
          </w:tcPr>
          <w:p w14:paraId="1C100B25" w14:textId="77777777" w:rsidR="00861C91" w:rsidRPr="00690C0B" w:rsidRDefault="00861C91" w:rsidP="00003C3A">
            <w:pPr>
              <w:rPr>
                <w:rFonts w:ascii="Garamond" w:hAnsi="Garamond"/>
                <w:sz w:val="20"/>
                <w:szCs w:val="20"/>
              </w:rPr>
            </w:pPr>
          </w:p>
        </w:tc>
        <w:tc>
          <w:tcPr>
            <w:tcW w:w="794" w:type="dxa"/>
            <w:vMerge/>
            <w:shd w:val="clear" w:color="auto" w:fill="73ABCC"/>
          </w:tcPr>
          <w:p w14:paraId="2E88397F"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F5ED9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88B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5C13017" w14:textId="1C7C6DB2"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23, 29, 42, 49</w:t>
                  </w:r>
                </w:p>
              </w:tc>
            </w:tr>
            <w:tr w:rsidR="00A03FD7" w:rsidRPr="004308E8" w14:paraId="0AED874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C1E9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2DB7B6" w14:textId="155ED6D8" w:rsidR="00A03FD7" w:rsidRPr="006C434A" w:rsidRDefault="009E5A4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 </w:t>
                  </w:r>
                  <w:r w:rsidR="00181BD6" w:rsidRPr="00181BD6">
                    <w:rPr>
                      <w:rFonts w:ascii="Garamond" w:hAnsi="Garamond"/>
                      <w:color w:val="595959" w:themeColor="text1" w:themeTint="A6"/>
                      <w:sz w:val="12"/>
                      <w:szCs w:val="12"/>
                    </w:rPr>
                    <w:t>2.7</w:t>
                  </w:r>
                </w:p>
              </w:tc>
            </w:tr>
            <w:tr w:rsidR="00A03FD7" w:rsidRPr="004308E8" w14:paraId="7E69450E" w14:textId="77777777" w:rsidTr="002B7D6A">
              <w:tc>
                <w:tcPr>
                  <w:tcW w:w="2410" w:type="dxa"/>
                  <w:tcBorders>
                    <w:top w:val="nil"/>
                  </w:tcBorders>
                  <w:tcMar>
                    <w:right w:w="397" w:type="dxa"/>
                  </w:tcMar>
                </w:tcPr>
                <w:p w14:paraId="556A7C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3E4EF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42F1B50" w14:textId="77777777" w:rsidTr="002B7D6A">
              <w:tc>
                <w:tcPr>
                  <w:tcW w:w="2410" w:type="dxa"/>
                  <w:tcBorders>
                    <w:top w:val="nil"/>
                    <w:bottom w:val="single" w:sz="4" w:space="0" w:color="7F7F7F" w:themeColor="text1" w:themeTint="80"/>
                  </w:tcBorders>
                  <w:tcMar>
                    <w:right w:w="397" w:type="dxa"/>
                  </w:tcMar>
                </w:tcPr>
                <w:p w14:paraId="278B21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9A7960" w14:textId="637D9A9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36, 50, 115, 121, 179</w:t>
                  </w:r>
                </w:p>
              </w:tc>
            </w:tr>
            <w:tr w:rsidR="00A03FD7" w:rsidRPr="004308E8" w14:paraId="7DA37F8B" w14:textId="77777777" w:rsidTr="002B7D6A">
              <w:tc>
                <w:tcPr>
                  <w:tcW w:w="2410" w:type="dxa"/>
                  <w:tcBorders>
                    <w:top w:val="nil"/>
                    <w:bottom w:val="single" w:sz="4" w:space="0" w:color="7F7F7F" w:themeColor="text1" w:themeTint="80"/>
                  </w:tcBorders>
                  <w:tcMar>
                    <w:right w:w="397" w:type="dxa"/>
                  </w:tcMar>
                </w:tcPr>
                <w:p w14:paraId="1E3791D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E20340" w14:textId="539AC9BF"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17813A66" w14:textId="77777777" w:rsidTr="002B7D6A">
              <w:tc>
                <w:tcPr>
                  <w:tcW w:w="2410" w:type="dxa"/>
                  <w:tcBorders>
                    <w:bottom w:val="nil"/>
                  </w:tcBorders>
                  <w:tcMar>
                    <w:right w:w="397" w:type="dxa"/>
                  </w:tcMar>
                </w:tcPr>
                <w:p w14:paraId="0460FAC6" w14:textId="6054E72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68" w:author="Colin Watson" w:date="2013-09-18T18:55:00Z">
                    <w:r w:rsidR="0002122B">
                      <w:rPr>
                        <w:rFonts w:ascii="Garamond" w:hAnsi="Garamond"/>
                        <w:color w:val="7F7F7F" w:themeColor="text1" w:themeTint="80"/>
                        <w:sz w:val="8"/>
                        <w:szCs w:val="8"/>
                      </w:rPr>
                      <w:t>v1.03</w:t>
                    </w:r>
                  </w:ins>
                  <w:del w:id="69"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3B1299AC" w14:textId="77777777" w:rsidR="00861C91" w:rsidRPr="00690C0B" w:rsidRDefault="00861C91" w:rsidP="00003C3A">
            <w:pPr>
              <w:rPr>
                <w:rFonts w:ascii="Garamond" w:hAnsi="Garamond"/>
                <w:sz w:val="20"/>
                <w:szCs w:val="20"/>
              </w:rPr>
            </w:pPr>
          </w:p>
        </w:tc>
        <w:tc>
          <w:tcPr>
            <w:tcW w:w="851" w:type="dxa"/>
            <w:vMerge/>
            <w:shd w:val="clear" w:color="auto" w:fill="73ABCC"/>
          </w:tcPr>
          <w:p w14:paraId="539E41D6"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ECA0AF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AA24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57C269" w14:textId="404DA697"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2C576DF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81370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DE6F0E" w14:textId="76353503"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704F7765" w14:textId="77777777" w:rsidTr="002B7D6A">
              <w:tc>
                <w:tcPr>
                  <w:tcW w:w="2410" w:type="dxa"/>
                  <w:tcBorders>
                    <w:top w:val="nil"/>
                  </w:tcBorders>
                  <w:tcMar>
                    <w:right w:w="397" w:type="dxa"/>
                  </w:tcMar>
                </w:tcPr>
                <w:p w14:paraId="312161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8B12E7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EFF4185" w14:textId="77777777" w:rsidTr="002B7D6A">
              <w:tc>
                <w:tcPr>
                  <w:tcW w:w="2410" w:type="dxa"/>
                  <w:tcBorders>
                    <w:top w:val="nil"/>
                    <w:bottom w:val="single" w:sz="4" w:space="0" w:color="7F7F7F" w:themeColor="text1" w:themeTint="80"/>
                  </w:tcBorders>
                  <w:tcMar>
                    <w:right w:w="397" w:type="dxa"/>
                  </w:tcMar>
                </w:tcPr>
                <w:p w14:paraId="33A44F6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18824F9" w14:textId="7FA80923"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115, 207</w:t>
                  </w:r>
                </w:p>
              </w:tc>
            </w:tr>
            <w:tr w:rsidR="00A03FD7" w:rsidRPr="004308E8" w14:paraId="504A4BCE" w14:textId="77777777" w:rsidTr="002B7D6A">
              <w:tc>
                <w:tcPr>
                  <w:tcW w:w="2410" w:type="dxa"/>
                  <w:tcBorders>
                    <w:top w:val="nil"/>
                    <w:bottom w:val="single" w:sz="4" w:space="0" w:color="7F7F7F" w:themeColor="text1" w:themeTint="80"/>
                  </w:tcBorders>
                  <w:tcMar>
                    <w:right w:w="397" w:type="dxa"/>
                  </w:tcMar>
                </w:tcPr>
                <w:p w14:paraId="418155B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9C25BD9" w14:textId="0EC9FE80" w:rsidR="00A03FD7" w:rsidRPr="006C434A" w:rsidRDefault="009E5A4D" w:rsidP="009E5A4D">
                  <w:pPr>
                    <w:tabs>
                      <w:tab w:val="center" w:pos="1006"/>
                    </w:tabs>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4E3DAE57" w14:textId="77777777" w:rsidTr="002B7D6A">
              <w:tc>
                <w:tcPr>
                  <w:tcW w:w="2410" w:type="dxa"/>
                  <w:tcBorders>
                    <w:bottom w:val="nil"/>
                  </w:tcBorders>
                  <w:tcMar>
                    <w:right w:w="397" w:type="dxa"/>
                  </w:tcMar>
                </w:tcPr>
                <w:p w14:paraId="4D4AEB9C" w14:textId="343493D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70" w:author="Colin Watson" w:date="2013-09-18T18:55:00Z">
                    <w:r w:rsidR="0002122B">
                      <w:rPr>
                        <w:rFonts w:ascii="Garamond" w:hAnsi="Garamond"/>
                        <w:color w:val="7F7F7F" w:themeColor="text1" w:themeTint="80"/>
                        <w:sz w:val="8"/>
                        <w:szCs w:val="8"/>
                      </w:rPr>
                      <w:t>v1.03</w:t>
                    </w:r>
                  </w:ins>
                  <w:del w:id="71"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79508D39" w14:textId="77777777" w:rsidR="00861C91" w:rsidRPr="00A03FD7" w:rsidRDefault="00861C91" w:rsidP="00003C3A">
            <w:pPr>
              <w:rPr>
                <w:rFonts w:ascii="Garamond" w:hAnsi="Garamond"/>
                <w:b/>
                <w:sz w:val="20"/>
                <w:szCs w:val="20"/>
              </w:rPr>
            </w:pPr>
          </w:p>
        </w:tc>
        <w:tc>
          <w:tcPr>
            <w:tcW w:w="851" w:type="dxa"/>
            <w:vMerge/>
            <w:shd w:val="clear" w:color="auto" w:fill="auto"/>
          </w:tcPr>
          <w:p w14:paraId="2246C5C9"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101E7016" w14:textId="77777777" w:rsidR="00861C91" w:rsidRPr="00690C0B" w:rsidRDefault="00861C91" w:rsidP="00003C3A">
            <w:pPr>
              <w:rPr>
                <w:rFonts w:ascii="Garamond" w:hAnsi="Garamond"/>
                <w:sz w:val="20"/>
                <w:szCs w:val="20"/>
              </w:rPr>
            </w:pPr>
          </w:p>
        </w:tc>
        <w:tc>
          <w:tcPr>
            <w:tcW w:w="851" w:type="dxa"/>
            <w:vMerge/>
            <w:shd w:val="clear" w:color="auto" w:fill="auto"/>
          </w:tcPr>
          <w:p w14:paraId="7ABEBB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021BEC39" w14:textId="77777777" w:rsidR="00861C91" w:rsidRPr="00690C0B" w:rsidRDefault="00861C91" w:rsidP="00003C3A">
            <w:pPr>
              <w:rPr>
                <w:rFonts w:ascii="Garamond" w:hAnsi="Garamond"/>
                <w:sz w:val="20"/>
                <w:szCs w:val="20"/>
              </w:rPr>
            </w:pPr>
          </w:p>
        </w:tc>
      </w:tr>
    </w:tbl>
    <w:p w14:paraId="644E6070" w14:textId="7FAC81EF" w:rsidR="007570A6" w:rsidRDefault="007570A6">
      <w:pPr>
        <w:rPr>
          <w:rFonts w:ascii="Garamond" w:hAnsi="Garamond"/>
          <w:sz w:val="20"/>
          <w:szCs w:val="20"/>
        </w:rPr>
      </w:pPr>
      <w:r>
        <w:rPr>
          <w:rFonts w:ascii="Garamond" w:hAnsi="Garamond"/>
          <w:sz w:val="20"/>
          <w:szCs w:val="20"/>
        </w:rPr>
        <w:br w:type="page"/>
      </w:r>
    </w:p>
    <w:p w14:paraId="18019D8C"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1C36C121" w14:textId="77777777" w:rsidTr="00AB2BE4">
        <w:tc>
          <w:tcPr>
            <w:tcW w:w="737" w:type="dxa"/>
            <w:vMerge w:val="restart"/>
            <w:tcMar>
              <w:top w:w="0" w:type="dxa"/>
              <w:left w:w="0" w:type="dxa"/>
              <w:bottom w:w="0" w:type="dxa"/>
              <w:right w:w="0" w:type="dxa"/>
            </w:tcMar>
          </w:tcPr>
          <w:p w14:paraId="1BE9A93B" w14:textId="77777777" w:rsidR="00B9521B" w:rsidRPr="00690C0B" w:rsidRDefault="00B9521B" w:rsidP="00B9521B">
            <w:pPr>
              <w:rPr>
                <w:rFonts w:ascii="Garamond" w:hAnsi="Garamond"/>
                <w:sz w:val="20"/>
                <w:szCs w:val="20"/>
              </w:rPr>
            </w:pPr>
          </w:p>
        </w:tc>
        <w:tc>
          <w:tcPr>
            <w:tcW w:w="794" w:type="dxa"/>
            <w:shd w:val="clear" w:color="auto" w:fill="98C477"/>
            <w:tcMar>
              <w:top w:w="0" w:type="dxa"/>
              <w:left w:w="0" w:type="dxa"/>
              <w:bottom w:w="0" w:type="dxa"/>
              <w:right w:w="0" w:type="dxa"/>
            </w:tcMar>
          </w:tcPr>
          <w:p w14:paraId="6E0E02F0" w14:textId="77777777" w:rsidR="00B9521B" w:rsidRPr="007570A6" w:rsidRDefault="00B9521B" w:rsidP="00B9521B">
            <w:pPr>
              <w:rPr>
                <w:rFonts w:ascii="Garamond" w:hAnsi="Garamond"/>
                <w:b/>
                <w:color w:val="FFFFFF" w:themeColor="background1"/>
                <w:sz w:val="12"/>
                <w:szCs w:val="12"/>
              </w:rPr>
            </w:pPr>
          </w:p>
        </w:tc>
        <w:tc>
          <w:tcPr>
            <w:tcW w:w="2552" w:type="dxa"/>
          </w:tcPr>
          <w:p w14:paraId="2A93AE78" w14:textId="77777777" w:rsidR="00B9521B" w:rsidRPr="007570A6" w:rsidRDefault="00B9521B" w:rsidP="00B9521B">
            <w:pPr>
              <w:rPr>
                <w:rFonts w:ascii="Garamond" w:hAnsi="Garamond"/>
                <w:sz w:val="12"/>
                <w:szCs w:val="12"/>
              </w:rPr>
            </w:pPr>
          </w:p>
        </w:tc>
        <w:tc>
          <w:tcPr>
            <w:tcW w:w="851" w:type="dxa"/>
            <w:shd w:val="clear" w:color="auto" w:fill="98C477"/>
          </w:tcPr>
          <w:p w14:paraId="7E99000A" w14:textId="77777777" w:rsidR="00B9521B" w:rsidRPr="007570A6" w:rsidRDefault="00B9521B" w:rsidP="00B9521B">
            <w:pPr>
              <w:rPr>
                <w:rFonts w:ascii="Garamond" w:hAnsi="Garamond"/>
                <w:b/>
                <w:color w:val="FFFFFF" w:themeColor="background1"/>
                <w:sz w:val="12"/>
                <w:szCs w:val="12"/>
              </w:rPr>
            </w:pPr>
          </w:p>
        </w:tc>
        <w:tc>
          <w:tcPr>
            <w:tcW w:w="2552" w:type="dxa"/>
          </w:tcPr>
          <w:p w14:paraId="4EA386A7" w14:textId="77777777" w:rsidR="00B9521B" w:rsidRPr="007570A6" w:rsidRDefault="00B9521B" w:rsidP="00B9521B">
            <w:pPr>
              <w:rPr>
                <w:rFonts w:ascii="Garamond" w:hAnsi="Garamond"/>
                <w:sz w:val="12"/>
                <w:szCs w:val="12"/>
              </w:rPr>
            </w:pPr>
          </w:p>
        </w:tc>
        <w:tc>
          <w:tcPr>
            <w:tcW w:w="851" w:type="dxa"/>
            <w:shd w:val="clear" w:color="auto" w:fill="98C477"/>
          </w:tcPr>
          <w:p w14:paraId="72719ACB" w14:textId="77777777" w:rsidR="00B9521B" w:rsidRPr="007570A6" w:rsidRDefault="00B9521B" w:rsidP="00B9521B">
            <w:pPr>
              <w:rPr>
                <w:rFonts w:ascii="Garamond" w:hAnsi="Garamond"/>
                <w:b/>
                <w:color w:val="FFFFFF" w:themeColor="background1"/>
                <w:sz w:val="12"/>
                <w:szCs w:val="12"/>
              </w:rPr>
            </w:pPr>
          </w:p>
        </w:tc>
        <w:tc>
          <w:tcPr>
            <w:tcW w:w="2552" w:type="dxa"/>
          </w:tcPr>
          <w:p w14:paraId="0B4C4DB1" w14:textId="77777777" w:rsidR="00B9521B" w:rsidRPr="007570A6" w:rsidRDefault="00B9521B" w:rsidP="00B9521B">
            <w:pPr>
              <w:rPr>
                <w:rFonts w:ascii="Garamond" w:hAnsi="Garamond"/>
                <w:sz w:val="12"/>
                <w:szCs w:val="12"/>
              </w:rPr>
            </w:pPr>
          </w:p>
        </w:tc>
        <w:tc>
          <w:tcPr>
            <w:tcW w:w="851" w:type="dxa"/>
            <w:shd w:val="clear" w:color="auto" w:fill="98C477"/>
          </w:tcPr>
          <w:p w14:paraId="094D412B" w14:textId="77777777" w:rsidR="00B9521B" w:rsidRPr="007570A6" w:rsidRDefault="00B9521B" w:rsidP="00B9521B">
            <w:pPr>
              <w:rPr>
                <w:rFonts w:ascii="Garamond" w:hAnsi="Garamond"/>
                <w:b/>
                <w:color w:val="FFFFFF" w:themeColor="background1"/>
                <w:sz w:val="12"/>
                <w:szCs w:val="12"/>
              </w:rPr>
            </w:pPr>
          </w:p>
        </w:tc>
        <w:tc>
          <w:tcPr>
            <w:tcW w:w="2552" w:type="dxa"/>
          </w:tcPr>
          <w:p w14:paraId="73C9B522" w14:textId="77777777" w:rsidR="00B9521B" w:rsidRPr="007570A6" w:rsidRDefault="00B9521B" w:rsidP="00B9521B">
            <w:pPr>
              <w:rPr>
                <w:rFonts w:ascii="Garamond" w:hAnsi="Garamond"/>
                <w:sz w:val="12"/>
                <w:szCs w:val="12"/>
              </w:rPr>
            </w:pPr>
          </w:p>
        </w:tc>
      </w:tr>
      <w:tr w:rsidR="00B9521B" w:rsidRPr="00690C0B" w14:paraId="77394A5D" w14:textId="77777777" w:rsidTr="00AB2BE4">
        <w:trPr>
          <w:trHeight w:hRule="exact" w:val="737"/>
        </w:trPr>
        <w:tc>
          <w:tcPr>
            <w:tcW w:w="737" w:type="dxa"/>
            <w:vMerge/>
          </w:tcPr>
          <w:p w14:paraId="7B9BD87D"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24CD3AE2" w14:textId="66F7CED3"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058B329"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A</w:t>
            </w:r>
          </w:p>
        </w:tc>
        <w:tc>
          <w:tcPr>
            <w:tcW w:w="851" w:type="dxa"/>
            <w:vMerge w:val="restart"/>
            <w:shd w:val="clear" w:color="auto" w:fill="98C477"/>
            <w:tcMar>
              <w:bottom w:w="0" w:type="dxa"/>
              <w:right w:w="113" w:type="dxa"/>
            </w:tcMar>
            <w:textDirection w:val="tbRl"/>
          </w:tcPr>
          <w:p w14:paraId="15DE1B8A" w14:textId="6EF8F427"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4D3497D" w14:textId="12425669" w:rsidR="00B9521B" w:rsidRPr="00877129" w:rsidRDefault="00B9521B" w:rsidP="00B9521B">
            <w:pPr>
              <w:jc w:val="right"/>
              <w:rPr>
                <w:rFonts w:ascii="Garamond" w:hAnsi="Garamond"/>
                <w:b/>
                <w:color w:val="C2D69B" w:themeColor="accent3" w:themeTint="99"/>
                <w:sz w:val="48"/>
                <w:szCs w:val="48"/>
              </w:rPr>
            </w:pPr>
          </w:p>
        </w:tc>
        <w:tc>
          <w:tcPr>
            <w:tcW w:w="851" w:type="dxa"/>
            <w:vMerge w:val="restart"/>
            <w:shd w:val="clear" w:color="auto" w:fill="98C477"/>
            <w:tcMar>
              <w:bottom w:w="0" w:type="dxa"/>
              <w:right w:w="113" w:type="dxa"/>
            </w:tcMar>
            <w:textDirection w:val="tbRl"/>
          </w:tcPr>
          <w:p w14:paraId="38B6F769" w14:textId="330463D9"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E3E370F"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2</w:t>
            </w:r>
          </w:p>
        </w:tc>
        <w:tc>
          <w:tcPr>
            <w:tcW w:w="851" w:type="dxa"/>
            <w:vMerge w:val="restart"/>
            <w:shd w:val="clear" w:color="auto" w:fill="98C477"/>
            <w:tcMar>
              <w:top w:w="0" w:type="dxa"/>
              <w:bottom w:w="0" w:type="dxa"/>
              <w:right w:w="113" w:type="dxa"/>
            </w:tcMar>
            <w:textDirection w:val="tbRl"/>
          </w:tcPr>
          <w:p w14:paraId="13D311F8" w14:textId="5E2A2426"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3651091"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3</w:t>
            </w:r>
          </w:p>
        </w:tc>
      </w:tr>
      <w:tr w:rsidR="00B9521B" w:rsidRPr="00690C0B" w14:paraId="40FBACF6" w14:textId="77777777" w:rsidTr="00AB2BE4">
        <w:trPr>
          <w:trHeight w:hRule="exact" w:val="2268"/>
        </w:trPr>
        <w:tc>
          <w:tcPr>
            <w:tcW w:w="737" w:type="dxa"/>
            <w:vMerge/>
          </w:tcPr>
          <w:p w14:paraId="6BE6BAC2"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0D9790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0A98DB5D" w14:textId="17D723B4" w:rsidR="00B9521B" w:rsidRPr="00AB2BE4" w:rsidRDefault="00B9521B" w:rsidP="008A2138">
            <w:pPr>
              <w:rPr>
                <w:rFonts w:ascii="Garamond" w:hAnsi="Garamond"/>
                <w:sz w:val="16"/>
                <w:szCs w:val="16"/>
              </w:rPr>
            </w:pPr>
            <w:r w:rsidRPr="00AB2BE4">
              <w:rPr>
                <w:rFonts w:ascii="Garamond" w:hAnsi="Garamond"/>
                <w:sz w:val="16"/>
                <w:szCs w:val="16"/>
              </w:rPr>
              <w:t xml:space="preserve">You have invented a new attack against </w:t>
            </w:r>
            <w:r w:rsidR="008A2138" w:rsidRPr="00AB2BE4">
              <w:rPr>
                <w:rFonts w:ascii="Garamond" w:hAnsi="Garamond"/>
                <w:sz w:val="16"/>
                <w:szCs w:val="16"/>
              </w:rPr>
              <w:t>Session Management</w:t>
            </w:r>
          </w:p>
        </w:tc>
        <w:tc>
          <w:tcPr>
            <w:tcW w:w="851" w:type="dxa"/>
            <w:vMerge/>
            <w:shd w:val="clear" w:color="auto" w:fill="98C477"/>
            <w:tcMar>
              <w:bottom w:w="0" w:type="dxa"/>
              <w:right w:w="113" w:type="dxa"/>
            </w:tcMar>
          </w:tcPr>
          <w:p w14:paraId="252428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773076F3" w14:textId="65BE74F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w:t>
            </w:r>
            <w:proofErr w:type="gramStart"/>
            <w:r w:rsidRPr="0034110F">
              <w:rPr>
                <w:rFonts w:ascii="Garamond" w:hAnsi="Garamond"/>
                <w:color w:val="404040" w:themeColor="text1" w:themeTint="BF"/>
                <w:sz w:val="16"/>
                <w:szCs w:val="16"/>
              </w:rPr>
              <w:t>no</w:t>
            </w:r>
            <w:proofErr w:type="gramEnd"/>
            <w:r w:rsidRPr="0034110F">
              <w:rPr>
                <w:rFonts w:ascii="Garamond" w:hAnsi="Garamond"/>
                <w:color w:val="404040" w:themeColor="text1" w:themeTint="BF"/>
                <w:sz w:val="16"/>
                <w:szCs w:val="16"/>
              </w:rPr>
              <w:t xml:space="preserve"> card)</w:t>
            </w:r>
          </w:p>
        </w:tc>
        <w:tc>
          <w:tcPr>
            <w:tcW w:w="851" w:type="dxa"/>
            <w:vMerge/>
            <w:shd w:val="clear" w:color="auto" w:fill="98C477"/>
            <w:tcMar>
              <w:bottom w:w="0" w:type="dxa"/>
              <w:right w:w="113" w:type="dxa"/>
            </w:tcMar>
          </w:tcPr>
          <w:p w14:paraId="19504ACE"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852847F" w14:textId="3A690E29" w:rsidR="00B9521B" w:rsidRPr="00AB2BE4" w:rsidRDefault="00985CA0" w:rsidP="00B9521B">
            <w:pPr>
              <w:rPr>
                <w:rFonts w:ascii="Garamond" w:hAnsi="Garamond"/>
                <w:sz w:val="20"/>
                <w:szCs w:val="20"/>
              </w:rPr>
            </w:pPr>
            <w:r w:rsidRPr="00AB2BE4">
              <w:rPr>
                <w:rFonts w:ascii="Garamond" w:hAnsi="Garamond"/>
                <w:sz w:val="16"/>
                <w:szCs w:val="16"/>
              </w:rPr>
              <w:t>William has control over the generation of session identifiers</w:t>
            </w:r>
          </w:p>
        </w:tc>
        <w:tc>
          <w:tcPr>
            <w:tcW w:w="851" w:type="dxa"/>
            <w:vMerge/>
            <w:shd w:val="clear" w:color="auto" w:fill="98C477"/>
            <w:tcMar>
              <w:top w:w="0" w:type="dxa"/>
              <w:bottom w:w="0" w:type="dxa"/>
              <w:right w:w="113" w:type="dxa"/>
            </w:tcMar>
          </w:tcPr>
          <w:p w14:paraId="50B1D6C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518A4812" w14:textId="0B29343A" w:rsidR="00B9521B" w:rsidRPr="00AB2BE4" w:rsidRDefault="002A42F9" w:rsidP="002A42F9">
            <w:pPr>
              <w:rPr>
                <w:rFonts w:ascii="Garamond" w:hAnsi="Garamond"/>
                <w:sz w:val="20"/>
                <w:szCs w:val="20"/>
              </w:rPr>
            </w:pPr>
            <w:r w:rsidRPr="00AB2BE4">
              <w:rPr>
                <w:rFonts w:ascii="Garamond" w:hAnsi="Garamond"/>
                <w:sz w:val="16"/>
                <w:szCs w:val="16"/>
              </w:rPr>
              <w:t>Ryan can use a single account in parallel since concurrent sessions are allowed</w:t>
            </w:r>
          </w:p>
        </w:tc>
      </w:tr>
      <w:tr w:rsidR="00B9521B" w:rsidRPr="00690C0B" w14:paraId="56A4AE36" w14:textId="77777777" w:rsidTr="00AB2BE4">
        <w:trPr>
          <w:trHeight w:hRule="exact" w:val="2041"/>
        </w:trPr>
        <w:tc>
          <w:tcPr>
            <w:tcW w:w="737" w:type="dxa"/>
            <w:vMerge/>
          </w:tcPr>
          <w:p w14:paraId="12272BB7"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03C4D6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397" w:type="dxa"/>
            </w:tcMar>
          </w:tcPr>
          <w:p w14:paraId="52E03E44" w14:textId="236A3BA5" w:rsidR="00B9521B"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Session Management, and Cross Site Request Forgery (CSRF) Prevention</w:t>
            </w:r>
          </w:p>
        </w:tc>
        <w:tc>
          <w:tcPr>
            <w:tcW w:w="851" w:type="dxa"/>
            <w:vMerge/>
            <w:shd w:val="clear" w:color="auto" w:fill="98C477"/>
            <w:tcMar>
              <w:bottom w:w="0" w:type="dxa"/>
              <w:right w:w="113" w:type="dxa"/>
            </w:tcMar>
          </w:tcPr>
          <w:p w14:paraId="7FC1858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p w14:paraId="40A7D5CC" w14:textId="77777777" w:rsidR="00B9521B" w:rsidRPr="00690C0B" w:rsidRDefault="00B9521B" w:rsidP="00B9521B">
            <w:pPr>
              <w:rPr>
                <w:rFonts w:ascii="Garamond" w:hAnsi="Garamond"/>
                <w:sz w:val="20"/>
                <w:szCs w:val="20"/>
              </w:rPr>
            </w:pPr>
          </w:p>
        </w:tc>
        <w:tc>
          <w:tcPr>
            <w:tcW w:w="851" w:type="dxa"/>
            <w:vMerge/>
            <w:shd w:val="clear" w:color="auto" w:fill="98C477"/>
            <w:tcMar>
              <w:bottom w:w="0" w:type="dxa"/>
              <w:right w:w="113" w:type="dxa"/>
            </w:tcMar>
          </w:tcPr>
          <w:p w14:paraId="01C1C2D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27AB8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6244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BBC956" w14:textId="7A41169D" w:rsidR="00A03FD7" w:rsidRPr="006C434A" w:rsidRDefault="00B66BA2" w:rsidP="002B7D6A">
                  <w:pPr>
                    <w:rPr>
                      <w:rFonts w:ascii="Garamond" w:hAnsi="Garamond"/>
                      <w:color w:val="595959" w:themeColor="text1" w:themeTint="A6"/>
                      <w:sz w:val="12"/>
                      <w:szCs w:val="12"/>
                    </w:rPr>
                  </w:pPr>
                  <w:ins w:id="72" w:author="Colin Watson" w:date="2013-09-11T16:21:00Z">
                    <w:r>
                      <w:rPr>
                        <w:rFonts w:ascii="Garamond" w:hAnsi="Garamond"/>
                        <w:color w:val="595959" w:themeColor="text1" w:themeTint="A6"/>
                        <w:sz w:val="12"/>
                        <w:szCs w:val="12"/>
                      </w:rPr>
                      <w:t xml:space="preserve">58, </w:t>
                    </w:r>
                  </w:ins>
                  <w:r w:rsidR="00B71E39" w:rsidRPr="00B71E39">
                    <w:rPr>
                      <w:rFonts w:ascii="Garamond" w:hAnsi="Garamond"/>
                      <w:color w:val="595959" w:themeColor="text1" w:themeTint="A6"/>
                      <w:sz w:val="12"/>
                      <w:szCs w:val="12"/>
                    </w:rPr>
                    <w:t>59</w:t>
                  </w:r>
                </w:p>
              </w:tc>
            </w:tr>
            <w:tr w:rsidR="00A03FD7" w:rsidRPr="004308E8" w14:paraId="2A2920F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5EC383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35EF46" w14:textId="32040DB0" w:rsidR="00A03FD7" w:rsidRPr="006C434A" w:rsidRDefault="00B71E39" w:rsidP="00B71E39">
                  <w:pPr>
                    <w:tabs>
                      <w:tab w:val="center" w:pos="1006"/>
                    </w:tabs>
                    <w:rPr>
                      <w:rFonts w:ascii="Garamond" w:hAnsi="Garamond"/>
                      <w:color w:val="595959" w:themeColor="text1" w:themeTint="A6"/>
                      <w:sz w:val="12"/>
                      <w:szCs w:val="12"/>
                    </w:rPr>
                  </w:pPr>
                  <w:r w:rsidRPr="00B71E39">
                    <w:rPr>
                      <w:rFonts w:ascii="Garamond" w:hAnsi="Garamond"/>
                      <w:color w:val="595959" w:themeColor="text1" w:themeTint="A6"/>
                      <w:sz w:val="12"/>
                      <w:szCs w:val="12"/>
                    </w:rPr>
                    <w:t>3.9</w:t>
                  </w:r>
                </w:p>
              </w:tc>
            </w:tr>
            <w:tr w:rsidR="00A03FD7" w:rsidRPr="004308E8" w14:paraId="4BE91DCE" w14:textId="77777777" w:rsidTr="002B7D6A">
              <w:tc>
                <w:tcPr>
                  <w:tcW w:w="2410" w:type="dxa"/>
                  <w:tcBorders>
                    <w:top w:val="nil"/>
                  </w:tcBorders>
                  <w:tcMar>
                    <w:right w:w="397" w:type="dxa"/>
                  </w:tcMar>
                </w:tcPr>
                <w:p w14:paraId="06E2FA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CBB639B" w14:textId="77D911E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FFC25D6" w14:textId="77777777" w:rsidTr="002B7D6A">
              <w:tc>
                <w:tcPr>
                  <w:tcW w:w="2410" w:type="dxa"/>
                  <w:tcBorders>
                    <w:top w:val="nil"/>
                    <w:bottom w:val="single" w:sz="4" w:space="0" w:color="7F7F7F" w:themeColor="text1" w:themeTint="80"/>
                  </w:tcBorders>
                  <w:tcMar>
                    <w:right w:w="397" w:type="dxa"/>
                  </w:tcMar>
                </w:tcPr>
                <w:p w14:paraId="492942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EE05A7C" w14:textId="131F3DC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31, 60, 61</w:t>
                  </w:r>
                </w:p>
              </w:tc>
            </w:tr>
            <w:tr w:rsidR="00A03FD7" w:rsidRPr="004308E8" w14:paraId="3890E56B" w14:textId="77777777" w:rsidTr="002B7D6A">
              <w:tc>
                <w:tcPr>
                  <w:tcW w:w="2410" w:type="dxa"/>
                  <w:tcBorders>
                    <w:top w:val="nil"/>
                    <w:bottom w:val="single" w:sz="4" w:space="0" w:color="7F7F7F" w:themeColor="text1" w:themeTint="80"/>
                  </w:tcBorders>
                  <w:tcMar>
                    <w:right w:w="397" w:type="dxa"/>
                  </w:tcMar>
                </w:tcPr>
                <w:p w14:paraId="57442D9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D9642E3" w14:textId="6D80716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9A1AB8" w14:textId="77777777" w:rsidTr="002B7D6A">
              <w:tc>
                <w:tcPr>
                  <w:tcW w:w="2410" w:type="dxa"/>
                  <w:tcBorders>
                    <w:bottom w:val="nil"/>
                  </w:tcBorders>
                  <w:tcMar>
                    <w:right w:w="397" w:type="dxa"/>
                  </w:tcMar>
                </w:tcPr>
                <w:p w14:paraId="29BE0387" w14:textId="6019772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73" w:author="Colin Watson" w:date="2013-09-18T18:55:00Z">
                    <w:r w:rsidR="0002122B">
                      <w:rPr>
                        <w:rFonts w:ascii="Garamond" w:hAnsi="Garamond"/>
                        <w:color w:val="7F7F7F" w:themeColor="text1" w:themeTint="80"/>
                        <w:sz w:val="8"/>
                        <w:szCs w:val="8"/>
                      </w:rPr>
                      <w:t>v1.03</w:t>
                    </w:r>
                  </w:ins>
                  <w:del w:id="74"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1FE88FF1" w14:textId="77777777" w:rsidR="00B9521B" w:rsidRPr="00690C0B" w:rsidRDefault="00B9521B" w:rsidP="00B9521B">
            <w:pPr>
              <w:rPr>
                <w:rFonts w:ascii="Garamond" w:hAnsi="Garamond"/>
                <w:sz w:val="20"/>
                <w:szCs w:val="20"/>
              </w:rPr>
            </w:pPr>
          </w:p>
        </w:tc>
        <w:tc>
          <w:tcPr>
            <w:tcW w:w="851" w:type="dxa"/>
            <w:vMerge/>
            <w:shd w:val="clear" w:color="auto" w:fill="98C477"/>
            <w:tcMar>
              <w:top w:w="0" w:type="dxa"/>
              <w:bottom w:w="0" w:type="dxa"/>
              <w:right w:w="113" w:type="dxa"/>
            </w:tcMar>
          </w:tcPr>
          <w:p w14:paraId="37E6D9E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87DC87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8000C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4E8226F" w14:textId="19E758C1"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68</w:t>
                  </w:r>
                </w:p>
              </w:tc>
            </w:tr>
            <w:tr w:rsidR="00A03FD7" w:rsidRPr="004308E8" w14:paraId="2106C53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7FD2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EBF03F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4BC8D73" w14:textId="77777777" w:rsidTr="002B7D6A">
              <w:tc>
                <w:tcPr>
                  <w:tcW w:w="2410" w:type="dxa"/>
                  <w:tcBorders>
                    <w:top w:val="nil"/>
                  </w:tcBorders>
                  <w:tcMar>
                    <w:right w:w="397" w:type="dxa"/>
                  </w:tcMar>
                </w:tcPr>
                <w:p w14:paraId="1BC782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FE08E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FD18DA" w14:textId="77777777" w:rsidTr="002B7D6A">
              <w:tc>
                <w:tcPr>
                  <w:tcW w:w="2410" w:type="dxa"/>
                  <w:tcBorders>
                    <w:top w:val="nil"/>
                    <w:bottom w:val="single" w:sz="4" w:space="0" w:color="7F7F7F" w:themeColor="text1" w:themeTint="80"/>
                  </w:tcBorders>
                  <w:tcMar>
                    <w:right w:w="397" w:type="dxa"/>
                  </w:tcMar>
                </w:tcPr>
                <w:p w14:paraId="008B5AD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D2860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2DC0EE" w14:textId="77777777" w:rsidTr="002B7D6A">
              <w:tc>
                <w:tcPr>
                  <w:tcW w:w="2410" w:type="dxa"/>
                  <w:tcBorders>
                    <w:top w:val="nil"/>
                    <w:bottom w:val="single" w:sz="4" w:space="0" w:color="7F7F7F" w:themeColor="text1" w:themeTint="80"/>
                  </w:tcBorders>
                  <w:tcMar>
                    <w:right w:w="397" w:type="dxa"/>
                  </w:tcMar>
                </w:tcPr>
                <w:p w14:paraId="58AF250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2D7D53" w14:textId="7CC4827B"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3D868BF8" w14:textId="77777777" w:rsidTr="002B7D6A">
              <w:tc>
                <w:tcPr>
                  <w:tcW w:w="2410" w:type="dxa"/>
                  <w:tcBorders>
                    <w:bottom w:val="nil"/>
                  </w:tcBorders>
                  <w:tcMar>
                    <w:right w:w="397" w:type="dxa"/>
                  </w:tcMar>
                </w:tcPr>
                <w:p w14:paraId="144F33E5" w14:textId="4BFDD6C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75" w:author="Colin Watson" w:date="2013-09-18T18:55:00Z">
                    <w:r w:rsidR="0002122B">
                      <w:rPr>
                        <w:rFonts w:ascii="Garamond" w:hAnsi="Garamond"/>
                        <w:color w:val="7F7F7F" w:themeColor="text1" w:themeTint="80"/>
                        <w:sz w:val="8"/>
                        <w:szCs w:val="8"/>
                      </w:rPr>
                      <w:t>v1.03</w:t>
                    </w:r>
                  </w:ins>
                  <w:del w:id="76"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03791198" w14:textId="77777777" w:rsidR="00B9521B" w:rsidRPr="00690C0B" w:rsidRDefault="00B9521B" w:rsidP="00B9521B">
            <w:pPr>
              <w:rPr>
                <w:rFonts w:ascii="Garamond" w:hAnsi="Garamond"/>
                <w:sz w:val="20"/>
                <w:szCs w:val="20"/>
              </w:rPr>
            </w:pPr>
          </w:p>
        </w:tc>
      </w:tr>
      <w:tr w:rsidR="00B9521B" w:rsidRPr="00690C0B" w14:paraId="4E920889" w14:textId="77777777" w:rsidTr="00AB2BE4">
        <w:trPr>
          <w:trHeight w:hRule="exact" w:val="737"/>
        </w:trPr>
        <w:tc>
          <w:tcPr>
            <w:tcW w:w="737" w:type="dxa"/>
            <w:vMerge/>
          </w:tcPr>
          <w:p w14:paraId="06BC3E17"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7EA69E1E" w14:textId="38AA654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90CD3B7"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4</w:t>
            </w:r>
          </w:p>
        </w:tc>
        <w:tc>
          <w:tcPr>
            <w:tcW w:w="851" w:type="dxa"/>
            <w:vMerge w:val="restart"/>
            <w:shd w:val="clear" w:color="auto" w:fill="98C477"/>
            <w:tcMar>
              <w:bottom w:w="0" w:type="dxa"/>
              <w:right w:w="113" w:type="dxa"/>
            </w:tcMar>
            <w:textDirection w:val="tbRl"/>
          </w:tcPr>
          <w:p w14:paraId="5C230632" w14:textId="3EF5DE0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46B18986"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5</w:t>
            </w:r>
          </w:p>
        </w:tc>
        <w:tc>
          <w:tcPr>
            <w:tcW w:w="851" w:type="dxa"/>
            <w:vMerge w:val="restart"/>
            <w:shd w:val="clear" w:color="auto" w:fill="98C477"/>
            <w:tcMar>
              <w:bottom w:w="0" w:type="dxa"/>
              <w:right w:w="113" w:type="dxa"/>
            </w:tcMar>
            <w:textDirection w:val="tbRl"/>
          </w:tcPr>
          <w:p w14:paraId="23F5BFF5" w14:textId="4DB45E31"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5D1F186"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6</w:t>
            </w:r>
          </w:p>
        </w:tc>
        <w:tc>
          <w:tcPr>
            <w:tcW w:w="851" w:type="dxa"/>
            <w:vMerge w:val="restart"/>
            <w:shd w:val="clear" w:color="auto" w:fill="98C477"/>
            <w:tcMar>
              <w:top w:w="0" w:type="dxa"/>
              <w:bottom w:w="0" w:type="dxa"/>
              <w:right w:w="113" w:type="dxa"/>
            </w:tcMar>
            <w:textDirection w:val="tbRl"/>
          </w:tcPr>
          <w:p w14:paraId="022B5B27" w14:textId="19DDA6BA"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454A6DB"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7</w:t>
            </w:r>
          </w:p>
        </w:tc>
      </w:tr>
      <w:tr w:rsidR="00B9521B" w:rsidRPr="00690C0B" w14:paraId="13E8D8DE" w14:textId="77777777" w:rsidTr="00AB2BE4">
        <w:trPr>
          <w:trHeight w:hRule="exact" w:val="2268"/>
        </w:trPr>
        <w:tc>
          <w:tcPr>
            <w:tcW w:w="737" w:type="dxa"/>
            <w:vMerge/>
          </w:tcPr>
          <w:p w14:paraId="535E4C9B" w14:textId="77777777" w:rsidR="00B9521B" w:rsidRPr="00690C0B" w:rsidRDefault="00B9521B" w:rsidP="00B9521B">
            <w:pPr>
              <w:rPr>
                <w:rFonts w:ascii="Garamond" w:hAnsi="Garamond"/>
                <w:sz w:val="20"/>
                <w:szCs w:val="20"/>
              </w:rPr>
            </w:pPr>
          </w:p>
        </w:tc>
        <w:tc>
          <w:tcPr>
            <w:tcW w:w="794" w:type="dxa"/>
            <w:vMerge/>
            <w:shd w:val="clear" w:color="auto" w:fill="98C477"/>
          </w:tcPr>
          <w:p w14:paraId="63ADB22B"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19990FFD" w14:textId="58FC3CC3" w:rsidR="00B9521B" w:rsidRPr="00AB2BE4" w:rsidRDefault="002A42F9" w:rsidP="00B9521B">
            <w:pPr>
              <w:rPr>
                <w:rFonts w:ascii="Garamond" w:hAnsi="Garamond"/>
                <w:sz w:val="20"/>
                <w:szCs w:val="20"/>
              </w:rPr>
            </w:pPr>
            <w:r w:rsidRPr="00AB2BE4">
              <w:rPr>
                <w:rFonts w:ascii="Garamond" w:hAnsi="Garamond"/>
                <w:sz w:val="16"/>
                <w:szCs w:val="16"/>
              </w:rPr>
              <w:t>Alison can set session identification cookies on another web application because the domain and path are not restricted sufficiently</w:t>
            </w:r>
          </w:p>
        </w:tc>
        <w:tc>
          <w:tcPr>
            <w:tcW w:w="851" w:type="dxa"/>
            <w:vMerge/>
            <w:shd w:val="clear" w:color="auto" w:fill="98C477"/>
          </w:tcPr>
          <w:p w14:paraId="200713C3"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A8DD1D1" w14:textId="5A03ABBF" w:rsidR="00B9521B" w:rsidRPr="00AB2BE4" w:rsidRDefault="002A42F9" w:rsidP="00B9521B">
            <w:pPr>
              <w:rPr>
                <w:rFonts w:ascii="Garamond" w:hAnsi="Garamond"/>
                <w:sz w:val="20"/>
                <w:szCs w:val="20"/>
              </w:rPr>
            </w:pPr>
            <w:r w:rsidRPr="00AB2BE4">
              <w:rPr>
                <w:rFonts w:ascii="Garamond" w:hAnsi="Garamond"/>
                <w:sz w:val="16"/>
                <w:szCs w:val="16"/>
              </w:rPr>
              <w:t>John can predict or guess session identifiers because they are not changed when the user's role alters (e.g. pre and post authentication) and when switching between non-encrypted and encrypted communications, or are not sufficiently long and random, or are not changed periodically</w:t>
            </w:r>
          </w:p>
        </w:tc>
        <w:tc>
          <w:tcPr>
            <w:tcW w:w="851" w:type="dxa"/>
            <w:vMerge/>
            <w:shd w:val="clear" w:color="auto" w:fill="98C477"/>
          </w:tcPr>
          <w:p w14:paraId="3DB71EAF"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520FEA9" w14:textId="1AAEC16B" w:rsidR="00B9521B" w:rsidRPr="00AB2BE4" w:rsidRDefault="002A42F9" w:rsidP="00B9521B">
            <w:pPr>
              <w:rPr>
                <w:rFonts w:ascii="Garamond" w:hAnsi="Garamond"/>
                <w:sz w:val="20"/>
                <w:szCs w:val="20"/>
              </w:rPr>
            </w:pPr>
            <w:r w:rsidRPr="00AB2BE4">
              <w:rPr>
                <w:rFonts w:ascii="Garamond" w:hAnsi="Garamond"/>
                <w:sz w:val="16"/>
                <w:szCs w:val="16"/>
              </w:rPr>
              <w:t>Gary can take over a user's session because there is a long or no inactivity timeout, or a long or no overall session time limit, or the same session can be used from more than one device/location</w:t>
            </w:r>
          </w:p>
        </w:tc>
        <w:tc>
          <w:tcPr>
            <w:tcW w:w="851" w:type="dxa"/>
            <w:vMerge/>
            <w:shd w:val="clear" w:color="auto" w:fill="98C477"/>
          </w:tcPr>
          <w:p w14:paraId="4DD66020"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4329773" w14:textId="1798264D" w:rsidR="00B9521B" w:rsidRPr="00AB2BE4" w:rsidRDefault="002A42F9" w:rsidP="00B9521B">
            <w:pPr>
              <w:rPr>
                <w:rFonts w:ascii="Garamond" w:hAnsi="Garamond"/>
                <w:sz w:val="20"/>
                <w:szCs w:val="20"/>
              </w:rPr>
            </w:pPr>
            <w:r w:rsidRPr="00AB2BE4">
              <w:rPr>
                <w:rFonts w:ascii="Garamond" w:hAnsi="Garamond"/>
                <w:sz w:val="16"/>
                <w:szCs w:val="16"/>
              </w:rPr>
              <w:t>Casey can utilize Adam's session after he has finished, because there is no log out function, or he cannot easily log out, or log out does not properly terminate the session</w:t>
            </w:r>
          </w:p>
        </w:tc>
      </w:tr>
      <w:tr w:rsidR="00B9521B" w:rsidRPr="00690C0B" w14:paraId="18789CB7" w14:textId="77777777" w:rsidTr="00AB2BE4">
        <w:trPr>
          <w:trHeight w:hRule="exact" w:val="2155"/>
        </w:trPr>
        <w:tc>
          <w:tcPr>
            <w:tcW w:w="737" w:type="dxa"/>
            <w:vMerge/>
          </w:tcPr>
          <w:p w14:paraId="66D47811" w14:textId="77777777" w:rsidR="00B9521B" w:rsidRPr="00690C0B" w:rsidRDefault="00B9521B" w:rsidP="00B9521B">
            <w:pPr>
              <w:rPr>
                <w:rFonts w:ascii="Garamond" w:hAnsi="Garamond"/>
                <w:sz w:val="20"/>
                <w:szCs w:val="20"/>
              </w:rPr>
            </w:pPr>
          </w:p>
        </w:tc>
        <w:tc>
          <w:tcPr>
            <w:tcW w:w="794" w:type="dxa"/>
            <w:vMerge/>
            <w:shd w:val="clear" w:color="auto" w:fill="98C477"/>
          </w:tcPr>
          <w:p w14:paraId="000EFF9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60DCE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DB470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441CB3" w14:textId="67CC66F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59, 61</w:t>
                  </w:r>
                </w:p>
              </w:tc>
            </w:tr>
            <w:tr w:rsidR="00A03FD7" w:rsidRPr="004308E8" w14:paraId="42E7ECD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AC45F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A964BD5" w14:textId="0338B8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3.12</w:t>
                  </w:r>
                </w:p>
              </w:tc>
            </w:tr>
            <w:tr w:rsidR="00A03FD7" w:rsidRPr="004308E8" w14:paraId="7D27516D" w14:textId="77777777" w:rsidTr="002B7D6A">
              <w:tc>
                <w:tcPr>
                  <w:tcW w:w="2410" w:type="dxa"/>
                  <w:tcBorders>
                    <w:top w:val="nil"/>
                  </w:tcBorders>
                  <w:tcMar>
                    <w:right w:w="397" w:type="dxa"/>
                  </w:tcMar>
                </w:tcPr>
                <w:p w14:paraId="5675D2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11426F6" w14:textId="2515A35D"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9744D7B" w14:textId="77777777" w:rsidTr="002B7D6A">
              <w:tc>
                <w:tcPr>
                  <w:tcW w:w="2410" w:type="dxa"/>
                  <w:tcBorders>
                    <w:top w:val="nil"/>
                    <w:bottom w:val="single" w:sz="4" w:space="0" w:color="7F7F7F" w:themeColor="text1" w:themeTint="80"/>
                  </w:tcBorders>
                  <w:tcMar>
                    <w:right w:w="397" w:type="dxa"/>
                  </w:tcMar>
                </w:tcPr>
                <w:p w14:paraId="686BCD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AF7DA8" w14:textId="51AF0F5F"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31, 61</w:t>
                  </w:r>
                </w:p>
              </w:tc>
            </w:tr>
            <w:tr w:rsidR="00A03FD7" w:rsidRPr="004308E8" w14:paraId="3BD2D5E3" w14:textId="77777777" w:rsidTr="002B7D6A">
              <w:tc>
                <w:tcPr>
                  <w:tcW w:w="2410" w:type="dxa"/>
                  <w:tcBorders>
                    <w:top w:val="nil"/>
                    <w:bottom w:val="single" w:sz="4" w:space="0" w:color="7F7F7F" w:themeColor="text1" w:themeTint="80"/>
                  </w:tcBorders>
                  <w:tcMar>
                    <w:right w:w="397" w:type="dxa"/>
                  </w:tcMar>
                </w:tcPr>
                <w:p w14:paraId="4DCD2B0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F92A26" w14:textId="22FBD9B9"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875465" w14:textId="77777777" w:rsidTr="002B7D6A">
              <w:tc>
                <w:tcPr>
                  <w:tcW w:w="2410" w:type="dxa"/>
                  <w:tcBorders>
                    <w:bottom w:val="nil"/>
                  </w:tcBorders>
                  <w:tcMar>
                    <w:right w:w="397" w:type="dxa"/>
                  </w:tcMar>
                </w:tcPr>
                <w:p w14:paraId="22643664" w14:textId="130DA85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77" w:author="Colin Watson" w:date="2013-09-18T18:55:00Z">
                    <w:r w:rsidR="0002122B">
                      <w:rPr>
                        <w:rFonts w:ascii="Garamond" w:hAnsi="Garamond"/>
                        <w:color w:val="7F7F7F" w:themeColor="text1" w:themeTint="80"/>
                        <w:sz w:val="8"/>
                        <w:szCs w:val="8"/>
                      </w:rPr>
                      <w:t>v1.03</w:t>
                    </w:r>
                  </w:ins>
                  <w:del w:id="78"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1BAA3B89" w14:textId="77777777" w:rsidR="00B9521B" w:rsidRPr="00690C0B" w:rsidRDefault="00B9521B" w:rsidP="00B9521B">
            <w:pPr>
              <w:rPr>
                <w:rFonts w:ascii="Garamond" w:hAnsi="Garamond"/>
                <w:sz w:val="20"/>
                <w:szCs w:val="20"/>
              </w:rPr>
            </w:pPr>
          </w:p>
        </w:tc>
        <w:tc>
          <w:tcPr>
            <w:tcW w:w="851" w:type="dxa"/>
            <w:vMerge/>
            <w:shd w:val="clear" w:color="auto" w:fill="98C477"/>
          </w:tcPr>
          <w:p w14:paraId="6CBAC9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5A6023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7BD9E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0682025" w14:textId="2E0D8191" w:rsidR="00A03FD7" w:rsidRPr="006C434A" w:rsidRDefault="00B66BA2" w:rsidP="002B7D6A">
                  <w:pPr>
                    <w:rPr>
                      <w:rFonts w:ascii="Garamond" w:hAnsi="Garamond"/>
                      <w:color w:val="595959" w:themeColor="text1" w:themeTint="A6"/>
                      <w:sz w:val="12"/>
                      <w:szCs w:val="12"/>
                    </w:rPr>
                  </w:pPr>
                  <w:ins w:id="79" w:author="Colin Watson" w:date="2013-09-11T16:22:00Z">
                    <w:r>
                      <w:rPr>
                        <w:rFonts w:ascii="Garamond" w:hAnsi="Garamond"/>
                        <w:color w:val="595959" w:themeColor="text1" w:themeTint="A6"/>
                        <w:sz w:val="12"/>
                        <w:szCs w:val="12"/>
                      </w:rPr>
                      <w:t xml:space="preserve">60, </w:t>
                    </w:r>
                  </w:ins>
                  <w:ins w:id="80" w:author="Colin Watson" w:date="2013-09-11T16:18:00Z">
                    <w:r>
                      <w:rPr>
                        <w:rFonts w:ascii="Garamond" w:hAnsi="Garamond"/>
                        <w:color w:val="595959" w:themeColor="text1" w:themeTint="A6"/>
                        <w:sz w:val="12"/>
                        <w:szCs w:val="12"/>
                      </w:rPr>
                      <w:t xml:space="preserve">62, </w:t>
                    </w:r>
                  </w:ins>
                  <w:r w:rsidR="00B71E39" w:rsidRPr="00B71E39">
                    <w:rPr>
                      <w:rFonts w:ascii="Garamond" w:hAnsi="Garamond"/>
                      <w:color w:val="595959" w:themeColor="text1" w:themeTint="A6"/>
                      <w:sz w:val="12"/>
                      <w:szCs w:val="12"/>
                    </w:rPr>
                    <w:t>66, 67, 71, 72</w:t>
                  </w:r>
                </w:p>
              </w:tc>
            </w:tr>
            <w:tr w:rsidR="00A03FD7" w:rsidRPr="004308E8" w14:paraId="69AABD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F92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85E4E3" w14:textId="0F7E8172"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3.6, 3.7, 3.8, </w:t>
                  </w:r>
                  <w:r w:rsidR="00B71E39" w:rsidRPr="00B71E39">
                    <w:rPr>
                      <w:rFonts w:ascii="Garamond" w:hAnsi="Garamond"/>
                      <w:color w:val="595959" w:themeColor="text1" w:themeTint="A6"/>
                      <w:sz w:val="12"/>
                      <w:szCs w:val="12"/>
                    </w:rPr>
                    <w:t>3.11</w:t>
                  </w:r>
                </w:p>
              </w:tc>
            </w:tr>
            <w:tr w:rsidR="00A03FD7" w:rsidRPr="004308E8" w14:paraId="556945F1" w14:textId="77777777" w:rsidTr="002B7D6A">
              <w:tc>
                <w:tcPr>
                  <w:tcW w:w="2410" w:type="dxa"/>
                  <w:tcBorders>
                    <w:top w:val="nil"/>
                  </w:tcBorders>
                  <w:tcMar>
                    <w:right w:w="397" w:type="dxa"/>
                  </w:tcMar>
                </w:tcPr>
                <w:p w14:paraId="563C185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7F017F" w14:textId="5BB1D52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SE4-6</w:t>
                  </w:r>
                </w:p>
              </w:tc>
            </w:tr>
            <w:tr w:rsidR="00A03FD7" w:rsidRPr="004308E8" w14:paraId="0D35E958" w14:textId="77777777" w:rsidTr="002B7D6A">
              <w:tc>
                <w:tcPr>
                  <w:tcW w:w="2410" w:type="dxa"/>
                  <w:tcBorders>
                    <w:top w:val="nil"/>
                    <w:bottom w:val="single" w:sz="4" w:space="0" w:color="7F7F7F" w:themeColor="text1" w:themeTint="80"/>
                  </w:tcBorders>
                  <w:tcMar>
                    <w:right w:w="397" w:type="dxa"/>
                  </w:tcMar>
                </w:tcPr>
                <w:p w14:paraId="42AD22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7100900" w14:textId="6D3D4A3A"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w:t>
                  </w:r>
                </w:p>
              </w:tc>
            </w:tr>
            <w:tr w:rsidR="00A03FD7" w:rsidRPr="004308E8" w14:paraId="2CB11D07" w14:textId="77777777" w:rsidTr="002B7D6A">
              <w:tc>
                <w:tcPr>
                  <w:tcW w:w="2410" w:type="dxa"/>
                  <w:tcBorders>
                    <w:top w:val="nil"/>
                    <w:bottom w:val="single" w:sz="4" w:space="0" w:color="7F7F7F" w:themeColor="text1" w:themeTint="80"/>
                  </w:tcBorders>
                  <w:tcMar>
                    <w:right w:w="397" w:type="dxa"/>
                  </w:tcMar>
                </w:tcPr>
                <w:p w14:paraId="68458C1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F1D28C0" w14:textId="37E2FD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707CAD9" w14:textId="77777777" w:rsidTr="002B7D6A">
              <w:tc>
                <w:tcPr>
                  <w:tcW w:w="2410" w:type="dxa"/>
                  <w:tcBorders>
                    <w:bottom w:val="nil"/>
                  </w:tcBorders>
                  <w:tcMar>
                    <w:right w:w="397" w:type="dxa"/>
                  </w:tcMar>
                </w:tcPr>
                <w:p w14:paraId="21B34FC4" w14:textId="6425A3E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1" w:author="Colin Watson" w:date="2013-09-18T18:55:00Z">
                    <w:r w:rsidR="0002122B">
                      <w:rPr>
                        <w:rFonts w:ascii="Garamond" w:hAnsi="Garamond"/>
                        <w:color w:val="7F7F7F" w:themeColor="text1" w:themeTint="80"/>
                        <w:sz w:val="8"/>
                        <w:szCs w:val="8"/>
                      </w:rPr>
                      <w:t>v1.03</w:t>
                    </w:r>
                  </w:ins>
                  <w:del w:id="82"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7DEC7B74" w14:textId="77777777" w:rsidR="00B9521B" w:rsidRPr="00690C0B" w:rsidRDefault="00B9521B" w:rsidP="00B9521B">
            <w:pPr>
              <w:rPr>
                <w:rFonts w:ascii="Garamond" w:hAnsi="Garamond"/>
                <w:sz w:val="20"/>
                <w:szCs w:val="20"/>
              </w:rPr>
            </w:pPr>
          </w:p>
        </w:tc>
        <w:tc>
          <w:tcPr>
            <w:tcW w:w="851" w:type="dxa"/>
            <w:vMerge/>
            <w:shd w:val="clear" w:color="auto" w:fill="98C477"/>
          </w:tcPr>
          <w:p w14:paraId="74490B6C"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C285D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FDCCF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ACC306" w14:textId="0FE82D10"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64, 65</w:t>
                  </w:r>
                </w:p>
              </w:tc>
            </w:tr>
            <w:tr w:rsidR="00A03FD7" w:rsidRPr="004308E8" w14:paraId="4A0B466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9635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935406" w14:textId="68B36B3C"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3.3, </w:t>
                  </w:r>
                  <w:r w:rsidRPr="000C64DF">
                    <w:rPr>
                      <w:rFonts w:ascii="Garamond" w:hAnsi="Garamond"/>
                      <w:color w:val="595959" w:themeColor="text1" w:themeTint="A6"/>
                      <w:sz w:val="12"/>
                      <w:szCs w:val="12"/>
                    </w:rPr>
                    <w:t>3.10</w:t>
                  </w:r>
                </w:p>
              </w:tc>
            </w:tr>
            <w:tr w:rsidR="00A03FD7" w:rsidRPr="004308E8" w14:paraId="09A37AA0" w14:textId="77777777" w:rsidTr="002B7D6A">
              <w:tc>
                <w:tcPr>
                  <w:tcW w:w="2410" w:type="dxa"/>
                  <w:tcBorders>
                    <w:top w:val="nil"/>
                  </w:tcBorders>
                  <w:tcMar>
                    <w:right w:w="397" w:type="dxa"/>
                  </w:tcMar>
                </w:tcPr>
                <w:p w14:paraId="2D9958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DF5A98" w14:textId="2E9DEC1C"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SE5, SE6</w:t>
                  </w:r>
                </w:p>
              </w:tc>
            </w:tr>
            <w:tr w:rsidR="00A03FD7" w:rsidRPr="004308E8" w14:paraId="044A67D9" w14:textId="77777777" w:rsidTr="002B7D6A">
              <w:tc>
                <w:tcPr>
                  <w:tcW w:w="2410" w:type="dxa"/>
                  <w:tcBorders>
                    <w:top w:val="nil"/>
                    <w:bottom w:val="single" w:sz="4" w:space="0" w:color="7F7F7F" w:themeColor="text1" w:themeTint="80"/>
                  </w:tcBorders>
                  <w:tcMar>
                    <w:right w:w="397" w:type="dxa"/>
                  </w:tcMar>
                </w:tcPr>
                <w:p w14:paraId="5FA3F3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D11CCB" w14:textId="5BA3158A"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0E3FE92C" w14:textId="77777777" w:rsidTr="002B7D6A">
              <w:tc>
                <w:tcPr>
                  <w:tcW w:w="2410" w:type="dxa"/>
                  <w:tcBorders>
                    <w:top w:val="nil"/>
                    <w:bottom w:val="single" w:sz="4" w:space="0" w:color="7F7F7F" w:themeColor="text1" w:themeTint="80"/>
                  </w:tcBorders>
                  <w:tcMar>
                    <w:right w:w="397" w:type="dxa"/>
                  </w:tcMar>
                </w:tcPr>
                <w:p w14:paraId="357EA9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4BB3DC" w14:textId="4374778F"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7B74B0A" w14:textId="77777777" w:rsidTr="002B7D6A">
              <w:tc>
                <w:tcPr>
                  <w:tcW w:w="2410" w:type="dxa"/>
                  <w:tcBorders>
                    <w:bottom w:val="nil"/>
                  </w:tcBorders>
                  <w:tcMar>
                    <w:right w:w="397" w:type="dxa"/>
                  </w:tcMar>
                </w:tcPr>
                <w:p w14:paraId="44E10630" w14:textId="0DFEE54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3" w:author="Colin Watson" w:date="2013-09-18T18:55:00Z">
                    <w:r w:rsidR="0002122B">
                      <w:rPr>
                        <w:rFonts w:ascii="Garamond" w:hAnsi="Garamond"/>
                        <w:color w:val="7F7F7F" w:themeColor="text1" w:themeTint="80"/>
                        <w:sz w:val="8"/>
                        <w:szCs w:val="8"/>
                      </w:rPr>
                      <w:t>v1.03</w:t>
                    </w:r>
                  </w:ins>
                  <w:del w:id="84"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24650F58" w14:textId="77777777" w:rsidR="00B9521B" w:rsidRPr="00690C0B" w:rsidRDefault="00B9521B" w:rsidP="00B9521B">
            <w:pPr>
              <w:rPr>
                <w:rFonts w:ascii="Garamond" w:hAnsi="Garamond"/>
                <w:sz w:val="20"/>
                <w:szCs w:val="20"/>
              </w:rPr>
            </w:pPr>
          </w:p>
        </w:tc>
        <w:tc>
          <w:tcPr>
            <w:tcW w:w="851" w:type="dxa"/>
            <w:vMerge/>
            <w:shd w:val="clear" w:color="auto" w:fill="98C477"/>
          </w:tcPr>
          <w:p w14:paraId="540A765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8AC120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C66BD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022F8B5" w14:textId="63D378C7"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62, 63</w:t>
                  </w:r>
                </w:p>
              </w:tc>
            </w:tr>
            <w:tr w:rsidR="00A03FD7" w:rsidRPr="004308E8" w14:paraId="135A34C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C3D051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BFA1091" w14:textId="31E4B6D5"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3.2, 3.4, </w:t>
                  </w:r>
                  <w:r w:rsidRPr="000C64DF">
                    <w:rPr>
                      <w:rFonts w:ascii="Garamond" w:hAnsi="Garamond"/>
                      <w:color w:val="595959" w:themeColor="text1" w:themeTint="A6"/>
                      <w:sz w:val="12"/>
                      <w:szCs w:val="12"/>
                    </w:rPr>
                    <w:t>3.8</w:t>
                  </w:r>
                </w:p>
              </w:tc>
            </w:tr>
            <w:tr w:rsidR="00A03FD7" w:rsidRPr="004308E8" w14:paraId="2960C105" w14:textId="77777777" w:rsidTr="002B7D6A">
              <w:tc>
                <w:tcPr>
                  <w:tcW w:w="2410" w:type="dxa"/>
                  <w:tcBorders>
                    <w:top w:val="nil"/>
                  </w:tcBorders>
                  <w:tcMar>
                    <w:right w:w="397" w:type="dxa"/>
                  </w:tcMar>
                </w:tcPr>
                <w:p w14:paraId="06A7E0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49702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58A60CA" w14:textId="77777777" w:rsidTr="002B7D6A">
              <w:tc>
                <w:tcPr>
                  <w:tcW w:w="2410" w:type="dxa"/>
                  <w:tcBorders>
                    <w:top w:val="nil"/>
                    <w:bottom w:val="single" w:sz="4" w:space="0" w:color="7F7F7F" w:themeColor="text1" w:themeTint="80"/>
                  </w:tcBorders>
                  <w:tcMar>
                    <w:right w:w="397" w:type="dxa"/>
                  </w:tcMar>
                </w:tcPr>
                <w:p w14:paraId="7FD9947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92257AD" w14:textId="2D4918DC"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7AAEE1AD" w14:textId="77777777" w:rsidTr="002B7D6A">
              <w:tc>
                <w:tcPr>
                  <w:tcW w:w="2410" w:type="dxa"/>
                  <w:tcBorders>
                    <w:top w:val="nil"/>
                    <w:bottom w:val="single" w:sz="4" w:space="0" w:color="7F7F7F" w:themeColor="text1" w:themeTint="80"/>
                  </w:tcBorders>
                  <w:tcMar>
                    <w:right w:w="397" w:type="dxa"/>
                  </w:tcMar>
                </w:tcPr>
                <w:p w14:paraId="78AFF0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9D3960" w14:textId="5357E225"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D50EBF5" w14:textId="77777777" w:rsidTr="002B7D6A">
              <w:tc>
                <w:tcPr>
                  <w:tcW w:w="2410" w:type="dxa"/>
                  <w:tcBorders>
                    <w:bottom w:val="nil"/>
                  </w:tcBorders>
                  <w:tcMar>
                    <w:right w:w="397" w:type="dxa"/>
                  </w:tcMar>
                </w:tcPr>
                <w:p w14:paraId="2214A6D5" w14:textId="06AE6A9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5" w:author="Colin Watson" w:date="2013-09-18T18:55:00Z">
                    <w:r w:rsidR="0002122B">
                      <w:rPr>
                        <w:rFonts w:ascii="Garamond" w:hAnsi="Garamond"/>
                        <w:color w:val="7F7F7F" w:themeColor="text1" w:themeTint="80"/>
                        <w:sz w:val="8"/>
                        <w:szCs w:val="8"/>
                      </w:rPr>
                      <w:t>v1.03</w:t>
                    </w:r>
                  </w:ins>
                  <w:del w:id="86"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51B7EFD5" w14:textId="77777777" w:rsidR="00B9521B" w:rsidRPr="00690C0B" w:rsidRDefault="00B9521B" w:rsidP="00B9521B">
            <w:pPr>
              <w:rPr>
                <w:rFonts w:ascii="Garamond" w:hAnsi="Garamond"/>
                <w:sz w:val="20"/>
                <w:szCs w:val="20"/>
              </w:rPr>
            </w:pPr>
          </w:p>
        </w:tc>
      </w:tr>
    </w:tbl>
    <w:p w14:paraId="172E3A49" w14:textId="1105B0BF" w:rsidR="007570A6" w:rsidRDefault="007570A6">
      <w:pPr>
        <w:rPr>
          <w:rFonts w:ascii="Garamond" w:hAnsi="Garamond"/>
          <w:sz w:val="20"/>
          <w:szCs w:val="20"/>
        </w:rPr>
      </w:pPr>
      <w:r>
        <w:rPr>
          <w:rFonts w:ascii="Garamond" w:hAnsi="Garamond"/>
          <w:sz w:val="20"/>
          <w:szCs w:val="20"/>
        </w:rPr>
        <w:br w:type="page"/>
      </w:r>
    </w:p>
    <w:p w14:paraId="225A3B4C"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434D3F0E" w14:textId="77777777" w:rsidTr="00AB2BE4">
        <w:tc>
          <w:tcPr>
            <w:tcW w:w="737" w:type="dxa"/>
            <w:vMerge w:val="restart"/>
            <w:tcMar>
              <w:top w:w="0" w:type="dxa"/>
              <w:left w:w="0" w:type="dxa"/>
              <w:bottom w:w="0" w:type="dxa"/>
              <w:right w:w="0" w:type="dxa"/>
            </w:tcMar>
          </w:tcPr>
          <w:p w14:paraId="637EC0DC" w14:textId="77777777" w:rsidR="00B9521B" w:rsidRPr="00690C0B" w:rsidRDefault="00B9521B" w:rsidP="00B9521B">
            <w:pPr>
              <w:rPr>
                <w:rFonts w:ascii="Garamond" w:hAnsi="Garamond"/>
                <w:sz w:val="20"/>
                <w:szCs w:val="20"/>
              </w:rPr>
            </w:pPr>
          </w:p>
        </w:tc>
        <w:tc>
          <w:tcPr>
            <w:tcW w:w="794" w:type="dxa"/>
            <w:shd w:val="clear" w:color="auto" w:fill="98C477"/>
            <w:tcMar>
              <w:top w:w="0" w:type="dxa"/>
              <w:left w:w="0" w:type="dxa"/>
              <w:bottom w:w="0" w:type="dxa"/>
              <w:right w:w="0" w:type="dxa"/>
            </w:tcMar>
          </w:tcPr>
          <w:p w14:paraId="10B9968F" w14:textId="77777777" w:rsidR="00B9521B" w:rsidRPr="007570A6" w:rsidRDefault="00B9521B" w:rsidP="00B9521B">
            <w:pPr>
              <w:rPr>
                <w:rFonts w:ascii="Garamond" w:hAnsi="Garamond"/>
                <w:b/>
                <w:color w:val="FFFFFF" w:themeColor="background1"/>
                <w:sz w:val="12"/>
                <w:szCs w:val="12"/>
              </w:rPr>
            </w:pPr>
          </w:p>
        </w:tc>
        <w:tc>
          <w:tcPr>
            <w:tcW w:w="2552" w:type="dxa"/>
          </w:tcPr>
          <w:p w14:paraId="3AD1AF3C" w14:textId="77777777" w:rsidR="00B9521B" w:rsidRPr="007570A6" w:rsidRDefault="00B9521B" w:rsidP="00B9521B">
            <w:pPr>
              <w:rPr>
                <w:rFonts w:ascii="Garamond" w:hAnsi="Garamond"/>
                <w:sz w:val="12"/>
                <w:szCs w:val="12"/>
              </w:rPr>
            </w:pPr>
          </w:p>
        </w:tc>
        <w:tc>
          <w:tcPr>
            <w:tcW w:w="851" w:type="dxa"/>
            <w:shd w:val="clear" w:color="auto" w:fill="98C477"/>
          </w:tcPr>
          <w:p w14:paraId="193C6EFC" w14:textId="77777777" w:rsidR="00B9521B" w:rsidRPr="007570A6" w:rsidRDefault="00B9521B" w:rsidP="00B9521B">
            <w:pPr>
              <w:rPr>
                <w:rFonts w:ascii="Garamond" w:hAnsi="Garamond"/>
                <w:b/>
                <w:color w:val="FFFFFF" w:themeColor="background1"/>
                <w:sz w:val="12"/>
                <w:szCs w:val="12"/>
              </w:rPr>
            </w:pPr>
          </w:p>
        </w:tc>
        <w:tc>
          <w:tcPr>
            <w:tcW w:w="2552" w:type="dxa"/>
          </w:tcPr>
          <w:p w14:paraId="3E7A7963" w14:textId="77777777" w:rsidR="00B9521B" w:rsidRPr="007570A6" w:rsidRDefault="00B9521B" w:rsidP="00B9521B">
            <w:pPr>
              <w:rPr>
                <w:rFonts w:ascii="Garamond" w:hAnsi="Garamond"/>
                <w:sz w:val="12"/>
                <w:szCs w:val="12"/>
              </w:rPr>
            </w:pPr>
          </w:p>
        </w:tc>
        <w:tc>
          <w:tcPr>
            <w:tcW w:w="851" w:type="dxa"/>
            <w:shd w:val="clear" w:color="auto" w:fill="98C477"/>
          </w:tcPr>
          <w:p w14:paraId="7B8F9B82" w14:textId="77777777" w:rsidR="00B9521B" w:rsidRPr="007570A6" w:rsidRDefault="00B9521B" w:rsidP="00B9521B">
            <w:pPr>
              <w:rPr>
                <w:rFonts w:ascii="Garamond" w:hAnsi="Garamond"/>
                <w:b/>
                <w:color w:val="FFFFFF" w:themeColor="background1"/>
                <w:sz w:val="12"/>
                <w:szCs w:val="12"/>
              </w:rPr>
            </w:pPr>
          </w:p>
        </w:tc>
        <w:tc>
          <w:tcPr>
            <w:tcW w:w="2552" w:type="dxa"/>
          </w:tcPr>
          <w:p w14:paraId="4F4DD48B" w14:textId="77777777" w:rsidR="00B9521B" w:rsidRPr="007570A6" w:rsidRDefault="00B9521B" w:rsidP="00B9521B">
            <w:pPr>
              <w:rPr>
                <w:rFonts w:ascii="Garamond" w:hAnsi="Garamond"/>
                <w:sz w:val="12"/>
                <w:szCs w:val="12"/>
              </w:rPr>
            </w:pPr>
          </w:p>
        </w:tc>
        <w:tc>
          <w:tcPr>
            <w:tcW w:w="851" w:type="dxa"/>
            <w:shd w:val="clear" w:color="auto" w:fill="98C477"/>
          </w:tcPr>
          <w:p w14:paraId="77DFBE52"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D6E3BC"/>
          </w:tcPr>
          <w:p w14:paraId="5D954A38" w14:textId="77777777" w:rsidR="00B9521B" w:rsidRPr="007570A6" w:rsidRDefault="00B9521B" w:rsidP="00B9521B">
            <w:pPr>
              <w:rPr>
                <w:rFonts w:ascii="Garamond" w:hAnsi="Garamond"/>
                <w:sz w:val="12"/>
                <w:szCs w:val="12"/>
              </w:rPr>
            </w:pPr>
          </w:p>
        </w:tc>
      </w:tr>
      <w:tr w:rsidR="00B9521B" w:rsidRPr="00690C0B" w14:paraId="40C39CA0" w14:textId="77777777" w:rsidTr="00AB2BE4">
        <w:trPr>
          <w:trHeight w:hRule="exact" w:val="737"/>
        </w:trPr>
        <w:tc>
          <w:tcPr>
            <w:tcW w:w="737" w:type="dxa"/>
            <w:vMerge/>
          </w:tcPr>
          <w:p w14:paraId="0578C778"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0588EFBC" w14:textId="6CC4D91C"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161A80E"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8</w:t>
            </w:r>
          </w:p>
        </w:tc>
        <w:tc>
          <w:tcPr>
            <w:tcW w:w="851" w:type="dxa"/>
            <w:vMerge w:val="restart"/>
            <w:shd w:val="clear" w:color="auto" w:fill="98C477"/>
            <w:tcMar>
              <w:bottom w:w="0" w:type="dxa"/>
              <w:right w:w="113" w:type="dxa"/>
            </w:tcMar>
            <w:textDirection w:val="tbRl"/>
          </w:tcPr>
          <w:p w14:paraId="4A791A18" w14:textId="1EFFC5D5"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2EAF20C"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9</w:t>
            </w:r>
          </w:p>
        </w:tc>
        <w:tc>
          <w:tcPr>
            <w:tcW w:w="851" w:type="dxa"/>
            <w:vMerge w:val="restart"/>
            <w:shd w:val="clear" w:color="auto" w:fill="98C477"/>
            <w:tcMar>
              <w:bottom w:w="0" w:type="dxa"/>
              <w:right w:w="113" w:type="dxa"/>
            </w:tcMar>
            <w:textDirection w:val="tbRl"/>
          </w:tcPr>
          <w:p w14:paraId="2A547C58" w14:textId="41F9C0A2"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6330879"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10</w:t>
            </w:r>
          </w:p>
        </w:tc>
        <w:tc>
          <w:tcPr>
            <w:tcW w:w="851" w:type="dxa"/>
            <w:vMerge w:val="restart"/>
            <w:shd w:val="clear" w:color="auto" w:fill="98C477"/>
            <w:tcMar>
              <w:top w:w="0" w:type="dxa"/>
              <w:bottom w:w="0" w:type="dxa"/>
              <w:right w:w="113" w:type="dxa"/>
            </w:tcMar>
            <w:textDirection w:val="tbRl"/>
          </w:tcPr>
          <w:p w14:paraId="6ED8CEE3" w14:textId="6A8394B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0E85DE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0C39DF0B" w14:textId="77777777" w:rsidTr="00AB2BE4">
        <w:trPr>
          <w:trHeight w:hRule="exact" w:val="2268"/>
        </w:trPr>
        <w:tc>
          <w:tcPr>
            <w:tcW w:w="737" w:type="dxa"/>
            <w:vMerge/>
          </w:tcPr>
          <w:p w14:paraId="2B5C85E3"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17890E3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FF20E2B" w14:textId="085CF674" w:rsidR="00B9521B" w:rsidRPr="00AB2BE4" w:rsidRDefault="002A42F9" w:rsidP="00B9521B">
            <w:pPr>
              <w:rPr>
                <w:rFonts w:ascii="Garamond" w:hAnsi="Garamond"/>
                <w:sz w:val="16"/>
                <w:szCs w:val="16"/>
              </w:rPr>
            </w:pPr>
            <w:r w:rsidRPr="00AB2BE4">
              <w:rPr>
                <w:rFonts w:ascii="Garamond" w:hAnsi="Garamond"/>
                <w:sz w:val="16"/>
                <w:szCs w:val="16"/>
              </w:rPr>
              <w:t>Matt can abuse long sessions because the application does not require periodic re-authentication to check if privileges have changed</w:t>
            </w:r>
          </w:p>
        </w:tc>
        <w:tc>
          <w:tcPr>
            <w:tcW w:w="851" w:type="dxa"/>
            <w:vMerge/>
            <w:shd w:val="clear" w:color="auto" w:fill="98C477"/>
            <w:tcMar>
              <w:bottom w:w="0" w:type="dxa"/>
              <w:right w:w="113" w:type="dxa"/>
            </w:tcMar>
          </w:tcPr>
          <w:p w14:paraId="041673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6C579E93" w14:textId="0FF96A84" w:rsidR="00B9521B" w:rsidRPr="00AB2BE4" w:rsidRDefault="002A42F9" w:rsidP="00B9521B">
            <w:pPr>
              <w:rPr>
                <w:rFonts w:ascii="Garamond" w:hAnsi="Garamond"/>
                <w:sz w:val="20"/>
                <w:szCs w:val="20"/>
              </w:rPr>
            </w:pPr>
            <w:r w:rsidRPr="00AB2BE4">
              <w:rPr>
                <w:rFonts w:ascii="Garamond" w:hAnsi="Garamond"/>
                <w:sz w:val="16"/>
                <w:szCs w:val="16"/>
              </w:rPr>
              <w:t>Ivan can steal session identifiers because they are sent over insecure channels, or are logged, or are revealed in error messages, or are included in URLs, or are accessible un-necessarily by code which the attacker can influence or alter</w:t>
            </w:r>
          </w:p>
        </w:tc>
        <w:tc>
          <w:tcPr>
            <w:tcW w:w="851" w:type="dxa"/>
            <w:vMerge/>
            <w:shd w:val="clear" w:color="auto" w:fill="98C477"/>
            <w:tcMar>
              <w:bottom w:w="0" w:type="dxa"/>
              <w:right w:w="113" w:type="dxa"/>
            </w:tcMar>
          </w:tcPr>
          <w:p w14:paraId="786B562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8D4ED9C" w14:textId="3382A781" w:rsidR="00B9521B" w:rsidRPr="00AB2BE4" w:rsidRDefault="002A42F9" w:rsidP="00B9521B">
            <w:pPr>
              <w:rPr>
                <w:rFonts w:ascii="Garamond" w:hAnsi="Garamond"/>
                <w:sz w:val="20"/>
                <w:szCs w:val="20"/>
              </w:rPr>
            </w:pPr>
            <w:r w:rsidRPr="00AB2BE4">
              <w:rPr>
                <w:rFonts w:ascii="Garamond" w:hAnsi="Garamond"/>
                <w:sz w:val="16"/>
                <w:szCs w:val="16"/>
              </w:rPr>
              <w:t>Marce can forge requests because per-session, or per-request for more critical actions, strong random tokens or similar are not being used for actions that change state</w:t>
            </w:r>
          </w:p>
        </w:tc>
        <w:tc>
          <w:tcPr>
            <w:tcW w:w="851" w:type="dxa"/>
            <w:vMerge/>
            <w:shd w:val="clear" w:color="auto" w:fill="98C477"/>
            <w:tcMar>
              <w:top w:w="0" w:type="dxa"/>
              <w:bottom w:w="0" w:type="dxa"/>
              <w:right w:w="113" w:type="dxa"/>
            </w:tcMar>
          </w:tcPr>
          <w:p w14:paraId="2BAC529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0CEA1BD1" w14:textId="2AF7ED0C" w:rsidR="00B9521B" w:rsidRPr="00AA194A" w:rsidRDefault="002A42F9" w:rsidP="002A42F9">
            <w:pPr>
              <w:rPr>
                <w:rFonts w:ascii="Garamond" w:hAnsi="Garamond"/>
                <w:sz w:val="20"/>
                <w:szCs w:val="20"/>
              </w:rPr>
            </w:pPr>
            <w:r w:rsidRPr="00AA194A">
              <w:rPr>
                <w:rFonts w:ascii="Garamond" w:hAnsi="Garamond"/>
                <w:sz w:val="16"/>
                <w:szCs w:val="16"/>
              </w:rPr>
              <w:t>Jeff can resend an identical</w:t>
            </w:r>
            <w:ins w:id="87" w:author="Colin Watson" w:date="2013-09-11T13:16:00Z">
              <w:r w:rsidR="00837A54">
                <w:rPr>
                  <w:rFonts w:ascii="Garamond" w:hAnsi="Garamond"/>
                  <w:sz w:val="16"/>
                  <w:szCs w:val="16"/>
                </w:rPr>
                <w:t xml:space="preserve"> repeat</w:t>
              </w:r>
            </w:ins>
            <w:r w:rsidRPr="00AA194A">
              <w:rPr>
                <w:rFonts w:ascii="Garamond" w:hAnsi="Garamond"/>
                <w:sz w:val="16"/>
                <w:szCs w:val="16"/>
              </w:rPr>
              <w:t xml:space="preserve"> interaction (e.g. HTTP request, signal, button press) and it is accepted, not rejected</w:t>
            </w:r>
          </w:p>
        </w:tc>
      </w:tr>
      <w:tr w:rsidR="00B9521B" w:rsidRPr="00690C0B" w14:paraId="39BD052E" w14:textId="77777777" w:rsidTr="00AB2BE4">
        <w:trPr>
          <w:trHeight w:hRule="exact" w:val="2041"/>
        </w:trPr>
        <w:tc>
          <w:tcPr>
            <w:tcW w:w="737" w:type="dxa"/>
            <w:vMerge/>
          </w:tcPr>
          <w:p w14:paraId="232E72BA"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47F4193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9118F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D2D3DC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A8BE15" w14:textId="00539BCA"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96</w:t>
                  </w:r>
                </w:p>
              </w:tc>
            </w:tr>
            <w:tr w:rsidR="00A03FD7" w:rsidRPr="004308E8" w14:paraId="4FB18BA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76FCA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FC6FBA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1D9391F" w14:textId="77777777" w:rsidTr="002B7D6A">
              <w:tc>
                <w:tcPr>
                  <w:tcW w:w="2410" w:type="dxa"/>
                  <w:tcBorders>
                    <w:top w:val="nil"/>
                  </w:tcBorders>
                  <w:tcMar>
                    <w:right w:w="397" w:type="dxa"/>
                  </w:tcMar>
                </w:tcPr>
                <w:p w14:paraId="6947C9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20E18C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406440C" w14:textId="77777777" w:rsidTr="002B7D6A">
              <w:tc>
                <w:tcPr>
                  <w:tcW w:w="2410" w:type="dxa"/>
                  <w:tcBorders>
                    <w:top w:val="nil"/>
                    <w:bottom w:val="single" w:sz="4" w:space="0" w:color="7F7F7F" w:themeColor="text1" w:themeTint="80"/>
                  </w:tcBorders>
                  <w:tcMar>
                    <w:right w:w="397" w:type="dxa"/>
                  </w:tcMar>
                </w:tcPr>
                <w:p w14:paraId="3571484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5EDEF68" w14:textId="094D9C26"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21</w:t>
                  </w:r>
                </w:p>
              </w:tc>
            </w:tr>
            <w:tr w:rsidR="00A03FD7" w:rsidRPr="004308E8" w14:paraId="0A0FB490" w14:textId="77777777" w:rsidTr="002B7D6A">
              <w:tc>
                <w:tcPr>
                  <w:tcW w:w="2410" w:type="dxa"/>
                  <w:tcBorders>
                    <w:top w:val="nil"/>
                    <w:bottom w:val="single" w:sz="4" w:space="0" w:color="7F7F7F" w:themeColor="text1" w:themeTint="80"/>
                  </w:tcBorders>
                  <w:tcMar>
                    <w:right w:w="397" w:type="dxa"/>
                  </w:tcMar>
                </w:tcPr>
                <w:p w14:paraId="1F6D3CF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CC91AA3" w14:textId="115B068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56BD5D6D" w14:textId="77777777" w:rsidTr="002B7D6A">
              <w:tc>
                <w:tcPr>
                  <w:tcW w:w="2410" w:type="dxa"/>
                  <w:tcBorders>
                    <w:bottom w:val="nil"/>
                  </w:tcBorders>
                  <w:tcMar>
                    <w:right w:w="397" w:type="dxa"/>
                  </w:tcMar>
                </w:tcPr>
                <w:p w14:paraId="178EA785" w14:textId="2FFB0BC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8" w:author="Colin Watson" w:date="2013-09-18T18:55:00Z">
                    <w:r w:rsidR="0002122B">
                      <w:rPr>
                        <w:rFonts w:ascii="Garamond" w:hAnsi="Garamond"/>
                        <w:color w:val="7F7F7F" w:themeColor="text1" w:themeTint="80"/>
                        <w:sz w:val="8"/>
                        <w:szCs w:val="8"/>
                      </w:rPr>
                      <w:t>v1.03</w:t>
                    </w:r>
                  </w:ins>
                  <w:del w:id="89"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66A1EEE8" w14:textId="77777777" w:rsidR="00B9521B" w:rsidRPr="00180460" w:rsidRDefault="00B9521B" w:rsidP="00B9521B">
            <w:pPr>
              <w:rPr>
                <w:rFonts w:ascii="Garamond" w:hAnsi="Garamond"/>
                <w:sz w:val="16"/>
                <w:szCs w:val="16"/>
              </w:rPr>
            </w:pPr>
          </w:p>
        </w:tc>
        <w:tc>
          <w:tcPr>
            <w:tcW w:w="851" w:type="dxa"/>
            <w:vMerge/>
            <w:shd w:val="clear" w:color="auto" w:fill="98C477"/>
            <w:tcMar>
              <w:bottom w:w="0" w:type="dxa"/>
              <w:right w:w="113" w:type="dxa"/>
            </w:tcMar>
          </w:tcPr>
          <w:p w14:paraId="6D57345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1511A0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3C90E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C8F5231" w14:textId="12567710"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69, 75, 76, 119, 138</w:t>
                  </w:r>
                </w:p>
              </w:tc>
            </w:tr>
            <w:tr w:rsidR="00A03FD7" w:rsidRPr="004308E8" w14:paraId="72D3E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619F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3D041E" w14:textId="2DC8A727" w:rsidR="00A03FD7" w:rsidRPr="006C434A" w:rsidRDefault="00964444"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3.5, 8.10, </w:t>
                  </w:r>
                  <w:r w:rsidR="00D2684D" w:rsidRPr="00D2684D">
                    <w:rPr>
                      <w:rFonts w:ascii="Garamond" w:hAnsi="Garamond"/>
                      <w:color w:val="595959" w:themeColor="text1" w:themeTint="A6"/>
                      <w:sz w:val="12"/>
                      <w:szCs w:val="12"/>
                    </w:rPr>
                    <w:t>11.4</w:t>
                  </w:r>
                </w:p>
              </w:tc>
            </w:tr>
            <w:tr w:rsidR="00A03FD7" w:rsidRPr="004308E8" w14:paraId="50B99C9E" w14:textId="77777777" w:rsidTr="002B7D6A">
              <w:tc>
                <w:tcPr>
                  <w:tcW w:w="2410" w:type="dxa"/>
                  <w:tcBorders>
                    <w:top w:val="nil"/>
                  </w:tcBorders>
                  <w:tcMar>
                    <w:right w:w="397" w:type="dxa"/>
                  </w:tcMar>
                </w:tcPr>
                <w:p w14:paraId="45929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4684F5E" w14:textId="68CA9126" w:rsidR="00A03FD7" w:rsidRPr="006C434A" w:rsidRDefault="00D2684D" w:rsidP="00D2684D">
                  <w:pPr>
                    <w:tabs>
                      <w:tab w:val="center" w:pos="1006"/>
                    </w:tabs>
                    <w:rPr>
                      <w:rFonts w:ascii="Garamond" w:hAnsi="Garamond"/>
                      <w:color w:val="595959" w:themeColor="text1" w:themeTint="A6"/>
                      <w:sz w:val="12"/>
                      <w:szCs w:val="12"/>
                    </w:rPr>
                  </w:pPr>
                  <w:r w:rsidRPr="00D2684D">
                    <w:rPr>
                      <w:rFonts w:ascii="Garamond" w:hAnsi="Garamond"/>
                      <w:color w:val="595959" w:themeColor="text1" w:themeTint="A6"/>
                      <w:sz w:val="12"/>
                      <w:szCs w:val="12"/>
                    </w:rPr>
                    <w:t>SE4-6</w:t>
                  </w:r>
                </w:p>
              </w:tc>
            </w:tr>
            <w:tr w:rsidR="00A03FD7" w:rsidRPr="004308E8" w14:paraId="0B53714F" w14:textId="77777777" w:rsidTr="002B7D6A">
              <w:tc>
                <w:tcPr>
                  <w:tcW w:w="2410" w:type="dxa"/>
                  <w:tcBorders>
                    <w:top w:val="nil"/>
                    <w:bottom w:val="single" w:sz="4" w:space="0" w:color="7F7F7F" w:themeColor="text1" w:themeTint="80"/>
                  </w:tcBorders>
                  <w:tcMar>
                    <w:right w:w="397" w:type="dxa"/>
                  </w:tcMar>
                </w:tcPr>
                <w:p w14:paraId="7BBA409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4C25D0" w14:textId="73F21CB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31, 60</w:t>
                  </w:r>
                </w:p>
              </w:tc>
            </w:tr>
            <w:tr w:rsidR="00A03FD7" w:rsidRPr="004308E8" w14:paraId="4DEEB5D3" w14:textId="77777777" w:rsidTr="002B7D6A">
              <w:tc>
                <w:tcPr>
                  <w:tcW w:w="2410" w:type="dxa"/>
                  <w:tcBorders>
                    <w:top w:val="nil"/>
                    <w:bottom w:val="single" w:sz="4" w:space="0" w:color="7F7F7F" w:themeColor="text1" w:themeTint="80"/>
                  </w:tcBorders>
                  <w:tcMar>
                    <w:right w:w="397" w:type="dxa"/>
                  </w:tcMar>
                </w:tcPr>
                <w:p w14:paraId="1B2EA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B6E2D" w14:textId="31B589E5" w:rsidR="00A03FD7" w:rsidRPr="006C434A" w:rsidRDefault="00D2684D" w:rsidP="00D2684D">
                  <w:pPr>
                    <w:tabs>
                      <w:tab w:val="left" w:pos="527"/>
                    </w:tabs>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0A6C70BA" w14:textId="77777777" w:rsidTr="002B7D6A">
              <w:tc>
                <w:tcPr>
                  <w:tcW w:w="2410" w:type="dxa"/>
                  <w:tcBorders>
                    <w:bottom w:val="nil"/>
                  </w:tcBorders>
                  <w:tcMar>
                    <w:right w:w="397" w:type="dxa"/>
                  </w:tcMar>
                </w:tcPr>
                <w:p w14:paraId="59C234B2" w14:textId="6C3C43F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0" w:author="Colin Watson" w:date="2013-09-18T18:55:00Z">
                    <w:r w:rsidR="0002122B">
                      <w:rPr>
                        <w:rFonts w:ascii="Garamond" w:hAnsi="Garamond"/>
                        <w:color w:val="7F7F7F" w:themeColor="text1" w:themeTint="80"/>
                        <w:sz w:val="8"/>
                        <w:szCs w:val="8"/>
                      </w:rPr>
                      <w:t>v1.03</w:t>
                    </w:r>
                  </w:ins>
                  <w:del w:id="91"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59E503BB" w14:textId="77777777" w:rsidR="00B9521B" w:rsidRPr="00690C0B" w:rsidRDefault="00B9521B" w:rsidP="00B9521B">
            <w:pPr>
              <w:rPr>
                <w:rFonts w:ascii="Garamond" w:hAnsi="Garamond"/>
                <w:sz w:val="20"/>
                <w:szCs w:val="20"/>
              </w:rPr>
            </w:pPr>
          </w:p>
        </w:tc>
        <w:tc>
          <w:tcPr>
            <w:tcW w:w="851" w:type="dxa"/>
            <w:vMerge/>
            <w:shd w:val="clear" w:color="auto" w:fill="98C477"/>
            <w:tcMar>
              <w:bottom w:w="0" w:type="dxa"/>
              <w:right w:w="113" w:type="dxa"/>
            </w:tcMar>
          </w:tcPr>
          <w:p w14:paraId="41CD01CA"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FA817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17F2B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ABD441" w14:textId="34E3B7E9"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73, 74</w:t>
                  </w:r>
                </w:p>
              </w:tc>
            </w:tr>
            <w:tr w:rsidR="00A03FD7" w:rsidRPr="004308E8" w14:paraId="03E8ACB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D451B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30F30B" w14:textId="3A6954F6"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11.7</w:t>
                  </w:r>
                </w:p>
              </w:tc>
            </w:tr>
            <w:tr w:rsidR="00A03FD7" w:rsidRPr="004308E8" w14:paraId="720F1F1D" w14:textId="77777777" w:rsidTr="002B7D6A">
              <w:tc>
                <w:tcPr>
                  <w:tcW w:w="2410" w:type="dxa"/>
                  <w:tcBorders>
                    <w:top w:val="nil"/>
                  </w:tcBorders>
                  <w:tcMar>
                    <w:right w:w="397" w:type="dxa"/>
                  </w:tcMar>
                </w:tcPr>
                <w:p w14:paraId="10370E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338201" w14:textId="5266A806"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IE4</w:t>
                  </w:r>
                </w:p>
              </w:tc>
            </w:tr>
            <w:tr w:rsidR="00A03FD7" w:rsidRPr="004308E8" w14:paraId="768F0D1E" w14:textId="77777777" w:rsidTr="002B7D6A">
              <w:tc>
                <w:tcPr>
                  <w:tcW w:w="2410" w:type="dxa"/>
                  <w:tcBorders>
                    <w:top w:val="nil"/>
                    <w:bottom w:val="single" w:sz="4" w:space="0" w:color="7F7F7F" w:themeColor="text1" w:themeTint="80"/>
                  </w:tcBorders>
                  <w:tcMar>
                    <w:right w:w="397" w:type="dxa"/>
                  </w:tcMar>
                </w:tcPr>
                <w:p w14:paraId="49298D5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A1F1C57" w14:textId="498A293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62, 111</w:t>
                  </w:r>
                </w:p>
              </w:tc>
            </w:tr>
            <w:tr w:rsidR="00A03FD7" w:rsidRPr="004308E8" w14:paraId="17C4C26A" w14:textId="77777777" w:rsidTr="002B7D6A">
              <w:tc>
                <w:tcPr>
                  <w:tcW w:w="2410" w:type="dxa"/>
                  <w:tcBorders>
                    <w:top w:val="nil"/>
                    <w:bottom w:val="single" w:sz="4" w:space="0" w:color="7F7F7F" w:themeColor="text1" w:themeTint="80"/>
                  </w:tcBorders>
                  <w:tcMar>
                    <w:right w:w="397" w:type="dxa"/>
                  </w:tcMar>
                </w:tcPr>
                <w:p w14:paraId="68F73E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1604D8" w14:textId="058BED6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18</w:t>
                  </w:r>
                </w:p>
              </w:tc>
            </w:tr>
            <w:tr w:rsidR="00A03FD7" w:rsidRPr="00611E85" w14:paraId="5F90EF63" w14:textId="77777777" w:rsidTr="002B7D6A">
              <w:tc>
                <w:tcPr>
                  <w:tcW w:w="2410" w:type="dxa"/>
                  <w:tcBorders>
                    <w:bottom w:val="nil"/>
                  </w:tcBorders>
                  <w:tcMar>
                    <w:right w:w="397" w:type="dxa"/>
                  </w:tcMar>
                </w:tcPr>
                <w:p w14:paraId="72631E5E" w14:textId="5F07AF5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2" w:author="Colin Watson" w:date="2013-09-18T18:55:00Z">
                    <w:r w:rsidR="0002122B">
                      <w:rPr>
                        <w:rFonts w:ascii="Garamond" w:hAnsi="Garamond"/>
                        <w:color w:val="7F7F7F" w:themeColor="text1" w:themeTint="80"/>
                        <w:sz w:val="8"/>
                        <w:szCs w:val="8"/>
                      </w:rPr>
                      <w:t>v1.03</w:t>
                    </w:r>
                  </w:ins>
                  <w:del w:id="93"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35649385" w14:textId="77777777" w:rsidR="00B9521B" w:rsidRPr="00690C0B" w:rsidRDefault="00B9521B" w:rsidP="00B9521B">
            <w:pPr>
              <w:rPr>
                <w:rFonts w:ascii="Garamond" w:hAnsi="Garamond"/>
                <w:sz w:val="20"/>
                <w:szCs w:val="20"/>
              </w:rPr>
            </w:pPr>
          </w:p>
        </w:tc>
        <w:tc>
          <w:tcPr>
            <w:tcW w:w="851" w:type="dxa"/>
            <w:vMerge/>
            <w:shd w:val="clear" w:color="auto" w:fill="98C477"/>
            <w:tcMar>
              <w:top w:w="0" w:type="dxa"/>
              <w:bottom w:w="0" w:type="dxa"/>
              <w:right w:w="113" w:type="dxa"/>
            </w:tcMar>
          </w:tcPr>
          <w:p w14:paraId="6E7C1ED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BA31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478E0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543D22" w14:textId="1F7738C7" w:rsidR="00A03FD7" w:rsidRPr="006C434A" w:rsidRDefault="006375C1"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094667F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0A91E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08D56C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CB42E10" w14:textId="77777777" w:rsidTr="002B7D6A">
              <w:tc>
                <w:tcPr>
                  <w:tcW w:w="2410" w:type="dxa"/>
                  <w:tcBorders>
                    <w:top w:val="nil"/>
                  </w:tcBorders>
                  <w:tcMar>
                    <w:right w:w="397" w:type="dxa"/>
                  </w:tcMar>
                </w:tcPr>
                <w:p w14:paraId="6D0FE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6F6FF7D" w14:textId="7474A801"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IE5</w:t>
                  </w:r>
                </w:p>
              </w:tc>
            </w:tr>
            <w:tr w:rsidR="00A03FD7" w:rsidRPr="004308E8" w14:paraId="4DD9B946" w14:textId="77777777" w:rsidTr="002B7D6A">
              <w:tc>
                <w:tcPr>
                  <w:tcW w:w="2410" w:type="dxa"/>
                  <w:tcBorders>
                    <w:top w:val="nil"/>
                    <w:bottom w:val="single" w:sz="4" w:space="0" w:color="7F7F7F" w:themeColor="text1" w:themeTint="80"/>
                  </w:tcBorders>
                  <w:tcMar>
                    <w:right w:w="397" w:type="dxa"/>
                  </w:tcMar>
                </w:tcPr>
                <w:p w14:paraId="4757D2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F33B5FF" w14:textId="3E6D7974"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60</w:t>
                  </w:r>
                </w:p>
              </w:tc>
            </w:tr>
            <w:tr w:rsidR="00A03FD7" w:rsidRPr="004308E8" w14:paraId="3D5A717D" w14:textId="77777777" w:rsidTr="002B7D6A">
              <w:tc>
                <w:tcPr>
                  <w:tcW w:w="2410" w:type="dxa"/>
                  <w:tcBorders>
                    <w:top w:val="nil"/>
                    <w:bottom w:val="single" w:sz="4" w:space="0" w:color="7F7F7F" w:themeColor="text1" w:themeTint="80"/>
                  </w:tcBorders>
                  <w:tcMar>
                    <w:right w:w="397" w:type="dxa"/>
                  </w:tcMar>
                </w:tcPr>
                <w:p w14:paraId="34A590C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EAF7CFA" w14:textId="52D31B1C"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12, 14</w:t>
                  </w:r>
                </w:p>
              </w:tc>
            </w:tr>
            <w:tr w:rsidR="00A03FD7" w:rsidRPr="00611E85" w14:paraId="67BE102B" w14:textId="77777777" w:rsidTr="002B7D6A">
              <w:tc>
                <w:tcPr>
                  <w:tcW w:w="2410" w:type="dxa"/>
                  <w:tcBorders>
                    <w:bottom w:val="nil"/>
                  </w:tcBorders>
                  <w:tcMar>
                    <w:right w:w="397" w:type="dxa"/>
                  </w:tcMar>
                </w:tcPr>
                <w:p w14:paraId="51C0AD1D" w14:textId="44DEBCB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4" w:author="Colin Watson" w:date="2013-09-18T18:55:00Z">
                    <w:r w:rsidR="0002122B">
                      <w:rPr>
                        <w:rFonts w:ascii="Garamond" w:hAnsi="Garamond"/>
                        <w:color w:val="7F7F7F" w:themeColor="text1" w:themeTint="80"/>
                        <w:sz w:val="8"/>
                        <w:szCs w:val="8"/>
                      </w:rPr>
                      <w:t>v1.03</w:t>
                    </w:r>
                  </w:ins>
                  <w:del w:id="95"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6C3B4B1A" w14:textId="77777777" w:rsidR="00B9521B" w:rsidRPr="00690C0B" w:rsidRDefault="00B9521B" w:rsidP="00B9521B">
            <w:pPr>
              <w:rPr>
                <w:rFonts w:ascii="Garamond" w:hAnsi="Garamond"/>
                <w:sz w:val="20"/>
                <w:szCs w:val="20"/>
              </w:rPr>
            </w:pPr>
          </w:p>
        </w:tc>
      </w:tr>
      <w:tr w:rsidR="00B9521B" w:rsidRPr="00690C0B" w14:paraId="50436AF9" w14:textId="77777777" w:rsidTr="00AB2BE4">
        <w:trPr>
          <w:trHeight w:hRule="exact" w:val="737"/>
        </w:trPr>
        <w:tc>
          <w:tcPr>
            <w:tcW w:w="737" w:type="dxa"/>
            <w:vMerge/>
          </w:tcPr>
          <w:p w14:paraId="237C7C5F"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79BC0700" w14:textId="48EDBC2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3D657792"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98C477"/>
            <w:tcMar>
              <w:bottom w:w="0" w:type="dxa"/>
              <w:right w:w="113" w:type="dxa"/>
            </w:tcMar>
            <w:textDirection w:val="tbRl"/>
          </w:tcPr>
          <w:p w14:paraId="78A8FD85" w14:textId="1B6B7D88"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0612BD3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17F1E862" w14:textId="072C1E02"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66CC5AE"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5E86208" w14:textId="77777777"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F057AC3"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4701F4B8" w14:textId="77777777" w:rsidTr="00AB2BE4">
        <w:trPr>
          <w:trHeight w:hRule="exact" w:val="2268"/>
        </w:trPr>
        <w:tc>
          <w:tcPr>
            <w:tcW w:w="737" w:type="dxa"/>
            <w:vMerge/>
          </w:tcPr>
          <w:p w14:paraId="456BAE05" w14:textId="77777777" w:rsidR="00B9521B" w:rsidRPr="00690C0B" w:rsidRDefault="00B9521B" w:rsidP="00B9521B">
            <w:pPr>
              <w:rPr>
                <w:rFonts w:ascii="Garamond" w:hAnsi="Garamond"/>
                <w:sz w:val="20"/>
                <w:szCs w:val="20"/>
              </w:rPr>
            </w:pPr>
          </w:p>
        </w:tc>
        <w:tc>
          <w:tcPr>
            <w:tcW w:w="794" w:type="dxa"/>
            <w:vMerge/>
            <w:shd w:val="clear" w:color="auto" w:fill="98C477"/>
          </w:tcPr>
          <w:p w14:paraId="4EFFCE4E"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469A7408" w14:textId="4E95E697" w:rsidR="00B9521B" w:rsidRPr="00AA194A" w:rsidRDefault="002A42F9" w:rsidP="00B9521B">
            <w:pPr>
              <w:rPr>
                <w:rFonts w:ascii="Garamond" w:hAnsi="Garamond"/>
                <w:sz w:val="20"/>
                <w:szCs w:val="20"/>
              </w:rPr>
            </w:pPr>
            <w:r w:rsidRPr="00AA194A">
              <w:rPr>
                <w:rFonts w:ascii="Garamond" w:hAnsi="Garamond"/>
                <w:sz w:val="16"/>
                <w:szCs w:val="16"/>
              </w:rPr>
              <w:t>Salim can bypass session management because it is not applied comprehensively and consistently across the application</w:t>
            </w:r>
          </w:p>
        </w:tc>
        <w:tc>
          <w:tcPr>
            <w:tcW w:w="851" w:type="dxa"/>
            <w:vMerge/>
            <w:shd w:val="clear" w:color="auto" w:fill="98C477"/>
          </w:tcPr>
          <w:p w14:paraId="2E622D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0781E63C" w14:textId="474F690E" w:rsidR="00B9521B" w:rsidRPr="00AA194A" w:rsidRDefault="002A42F9" w:rsidP="00B9521B">
            <w:pPr>
              <w:rPr>
                <w:rFonts w:ascii="Garamond" w:hAnsi="Garamond"/>
                <w:sz w:val="20"/>
                <w:szCs w:val="20"/>
              </w:rPr>
            </w:pPr>
            <w:r w:rsidRPr="00AA194A">
              <w:rPr>
                <w:rFonts w:ascii="Garamond" w:hAnsi="Garamond"/>
                <w:sz w:val="16"/>
                <w:szCs w:val="16"/>
              </w:rPr>
              <w:t>Peter can bypass the session management controls because they have been self-built and/or are weak, instead of using a standard framework or approved tested module</w:t>
            </w:r>
          </w:p>
        </w:tc>
        <w:tc>
          <w:tcPr>
            <w:tcW w:w="851" w:type="dxa"/>
            <w:vMerge/>
            <w:shd w:val="clear" w:color="auto" w:fill="auto"/>
          </w:tcPr>
          <w:p w14:paraId="1D6A4A3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11ADDF39" w14:textId="2D631505"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w:t>
            </w:r>
            <w:proofErr w:type="gramStart"/>
            <w:r w:rsidRPr="0034110F">
              <w:rPr>
                <w:rFonts w:ascii="Garamond" w:hAnsi="Garamond"/>
                <w:color w:val="404040" w:themeColor="text1" w:themeTint="BF"/>
                <w:sz w:val="16"/>
                <w:szCs w:val="16"/>
              </w:rPr>
              <w:t>no</w:t>
            </w:r>
            <w:proofErr w:type="gramEnd"/>
            <w:r w:rsidRPr="0034110F">
              <w:rPr>
                <w:rFonts w:ascii="Garamond" w:hAnsi="Garamond"/>
                <w:color w:val="404040" w:themeColor="text1" w:themeTint="BF"/>
                <w:sz w:val="16"/>
                <w:szCs w:val="16"/>
              </w:rPr>
              <w:t xml:space="preserve"> card)</w:t>
            </w:r>
          </w:p>
        </w:tc>
        <w:tc>
          <w:tcPr>
            <w:tcW w:w="851" w:type="dxa"/>
            <w:vMerge/>
            <w:shd w:val="clear" w:color="auto" w:fill="auto"/>
          </w:tcPr>
          <w:p w14:paraId="56594CDF"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AE6E592" w14:textId="4D2A34BC"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w:t>
            </w:r>
            <w:proofErr w:type="gramStart"/>
            <w:r w:rsidRPr="0034110F">
              <w:rPr>
                <w:rFonts w:ascii="Garamond" w:hAnsi="Garamond"/>
                <w:color w:val="404040" w:themeColor="text1" w:themeTint="BF"/>
                <w:sz w:val="16"/>
                <w:szCs w:val="16"/>
              </w:rPr>
              <w:t>no</w:t>
            </w:r>
            <w:proofErr w:type="gramEnd"/>
            <w:r w:rsidRPr="0034110F">
              <w:rPr>
                <w:rFonts w:ascii="Garamond" w:hAnsi="Garamond"/>
                <w:color w:val="404040" w:themeColor="text1" w:themeTint="BF"/>
                <w:sz w:val="16"/>
                <w:szCs w:val="16"/>
              </w:rPr>
              <w:t xml:space="preserve"> card)</w:t>
            </w:r>
          </w:p>
        </w:tc>
      </w:tr>
      <w:tr w:rsidR="00B9521B" w:rsidRPr="00690C0B" w14:paraId="7E2FBEC8" w14:textId="77777777" w:rsidTr="00AB2BE4">
        <w:trPr>
          <w:trHeight w:hRule="exact" w:val="2155"/>
        </w:trPr>
        <w:tc>
          <w:tcPr>
            <w:tcW w:w="737" w:type="dxa"/>
            <w:vMerge/>
          </w:tcPr>
          <w:p w14:paraId="31161927" w14:textId="77777777" w:rsidR="00B9521B" w:rsidRPr="00690C0B" w:rsidRDefault="00B9521B" w:rsidP="00B9521B">
            <w:pPr>
              <w:rPr>
                <w:rFonts w:ascii="Garamond" w:hAnsi="Garamond"/>
                <w:sz w:val="20"/>
                <w:szCs w:val="20"/>
              </w:rPr>
            </w:pPr>
          </w:p>
        </w:tc>
        <w:tc>
          <w:tcPr>
            <w:tcW w:w="794" w:type="dxa"/>
            <w:vMerge/>
            <w:shd w:val="clear" w:color="auto" w:fill="98C477"/>
          </w:tcPr>
          <w:p w14:paraId="37CFACA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75CE09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9B5FC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5AC8AFE" w14:textId="70FE01C5"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58</w:t>
                  </w:r>
                </w:p>
              </w:tc>
            </w:tr>
            <w:tr w:rsidR="00A03FD7" w:rsidRPr="004308E8" w14:paraId="582A1A5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12071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4A9262B" w14:textId="23E8F0C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1EB9AD57" w14:textId="77777777" w:rsidTr="002B7D6A">
              <w:tc>
                <w:tcPr>
                  <w:tcW w:w="2410" w:type="dxa"/>
                  <w:tcBorders>
                    <w:top w:val="nil"/>
                  </w:tcBorders>
                  <w:tcMar>
                    <w:right w:w="397" w:type="dxa"/>
                  </w:tcMar>
                </w:tcPr>
                <w:p w14:paraId="624213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C059F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3E666A0" w14:textId="77777777" w:rsidTr="002B7D6A">
              <w:tc>
                <w:tcPr>
                  <w:tcW w:w="2410" w:type="dxa"/>
                  <w:tcBorders>
                    <w:top w:val="nil"/>
                    <w:bottom w:val="single" w:sz="4" w:space="0" w:color="7F7F7F" w:themeColor="text1" w:themeTint="80"/>
                  </w:tcBorders>
                  <w:tcMar>
                    <w:right w:w="397" w:type="dxa"/>
                  </w:tcMar>
                </w:tcPr>
                <w:p w14:paraId="543BAA7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0075221" w14:textId="042F65CA"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5EAA68FF" w14:textId="77777777" w:rsidTr="002B7D6A">
              <w:tc>
                <w:tcPr>
                  <w:tcW w:w="2410" w:type="dxa"/>
                  <w:tcBorders>
                    <w:top w:val="nil"/>
                    <w:bottom w:val="single" w:sz="4" w:space="0" w:color="7F7F7F" w:themeColor="text1" w:themeTint="80"/>
                  </w:tcBorders>
                  <w:tcMar>
                    <w:right w:w="397" w:type="dxa"/>
                  </w:tcMar>
                </w:tcPr>
                <w:p w14:paraId="38FBC9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611D36" w14:textId="08A98908"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4E4BB336" w14:textId="77777777" w:rsidTr="002B7D6A">
              <w:tc>
                <w:tcPr>
                  <w:tcW w:w="2410" w:type="dxa"/>
                  <w:tcBorders>
                    <w:bottom w:val="nil"/>
                  </w:tcBorders>
                  <w:tcMar>
                    <w:right w:w="397" w:type="dxa"/>
                  </w:tcMar>
                </w:tcPr>
                <w:p w14:paraId="4A8AEA4F" w14:textId="4CFFB3D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6" w:author="Colin Watson" w:date="2013-09-18T18:55:00Z">
                    <w:r w:rsidR="0002122B">
                      <w:rPr>
                        <w:rFonts w:ascii="Garamond" w:hAnsi="Garamond"/>
                        <w:color w:val="7F7F7F" w:themeColor="text1" w:themeTint="80"/>
                        <w:sz w:val="8"/>
                        <w:szCs w:val="8"/>
                      </w:rPr>
                      <w:t>v1.03</w:t>
                    </w:r>
                  </w:ins>
                  <w:del w:id="97"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20F5AD2C" w14:textId="77777777" w:rsidR="00B9521B" w:rsidRPr="00690C0B" w:rsidRDefault="00B9521B" w:rsidP="00B9521B">
            <w:pPr>
              <w:rPr>
                <w:rFonts w:ascii="Garamond" w:hAnsi="Garamond"/>
                <w:sz w:val="20"/>
                <w:szCs w:val="20"/>
              </w:rPr>
            </w:pPr>
          </w:p>
        </w:tc>
        <w:tc>
          <w:tcPr>
            <w:tcW w:w="851" w:type="dxa"/>
            <w:vMerge/>
            <w:shd w:val="clear" w:color="auto" w:fill="98C477"/>
          </w:tcPr>
          <w:p w14:paraId="0C012EA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E905A1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92708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983563D" w14:textId="14F1753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58, 60</w:t>
                  </w:r>
                </w:p>
              </w:tc>
            </w:tr>
            <w:tr w:rsidR="00A03FD7" w:rsidRPr="004308E8" w14:paraId="4DFAC30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DE29C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F4D0CA" w14:textId="7D82F47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33A4E53F" w14:textId="77777777" w:rsidTr="002B7D6A">
              <w:tc>
                <w:tcPr>
                  <w:tcW w:w="2410" w:type="dxa"/>
                  <w:tcBorders>
                    <w:top w:val="nil"/>
                  </w:tcBorders>
                  <w:tcMar>
                    <w:right w:w="397" w:type="dxa"/>
                  </w:tcMar>
                </w:tcPr>
                <w:p w14:paraId="2817CD3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2968C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9AF9D96" w14:textId="77777777" w:rsidTr="002B7D6A">
              <w:tc>
                <w:tcPr>
                  <w:tcW w:w="2410" w:type="dxa"/>
                  <w:tcBorders>
                    <w:top w:val="nil"/>
                    <w:bottom w:val="single" w:sz="4" w:space="0" w:color="7F7F7F" w:themeColor="text1" w:themeTint="80"/>
                  </w:tcBorders>
                  <w:tcMar>
                    <w:right w:w="397" w:type="dxa"/>
                  </w:tcMar>
                </w:tcPr>
                <w:p w14:paraId="57FB64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510813" w14:textId="6BC7BCCF"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376D9904" w14:textId="77777777" w:rsidTr="002B7D6A">
              <w:tc>
                <w:tcPr>
                  <w:tcW w:w="2410" w:type="dxa"/>
                  <w:tcBorders>
                    <w:top w:val="nil"/>
                    <w:bottom w:val="single" w:sz="4" w:space="0" w:color="7F7F7F" w:themeColor="text1" w:themeTint="80"/>
                  </w:tcBorders>
                  <w:tcMar>
                    <w:right w:w="397" w:type="dxa"/>
                  </w:tcMar>
                </w:tcPr>
                <w:p w14:paraId="413D77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E2909E5" w14:textId="7238863E"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04E96D18" w14:textId="77777777" w:rsidTr="002B7D6A">
              <w:tc>
                <w:tcPr>
                  <w:tcW w:w="2410" w:type="dxa"/>
                  <w:tcBorders>
                    <w:bottom w:val="nil"/>
                  </w:tcBorders>
                  <w:tcMar>
                    <w:right w:w="397" w:type="dxa"/>
                  </w:tcMar>
                </w:tcPr>
                <w:p w14:paraId="02940DFE" w14:textId="08A27A0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8" w:author="Colin Watson" w:date="2013-09-18T18:55:00Z">
                    <w:r w:rsidR="0002122B">
                      <w:rPr>
                        <w:rFonts w:ascii="Garamond" w:hAnsi="Garamond"/>
                        <w:color w:val="7F7F7F" w:themeColor="text1" w:themeTint="80"/>
                        <w:sz w:val="8"/>
                        <w:szCs w:val="8"/>
                      </w:rPr>
                      <w:t>v1.03</w:t>
                    </w:r>
                  </w:ins>
                  <w:del w:id="99"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74A8AE69" w14:textId="77777777" w:rsidR="00B9521B" w:rsidRPr="00690C0B" w:rsidRDefault="00B9521B" w:rsidP="00B9521B">
            <w:pPr>
              <w:rPr>
                <w:rFonts w:ascii="Garamond" w:hAnsi="Garamond"/>
                <w:sz w:val="20"/>
                <w:szCs w:val="20"/>
              </w:rPr>
            </w:pPr>
          </w:p>
        </w:tc>
        <w:tc>
          <w:tcPr>
            <w:tcW w:w="851" w:type="dxa"/>
            <w:vMerge/>
            <w:shd w:val="clear" w:color="auto" w:fill="auto"/>
          </w:tcPr>
          <w:p w14:paraId="0637E53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96208A3" w14:textId="77777777" w:rsidR="00B9521B" w:rsidRPr="00690C0B" w:rsidRDefault="00B9521B" w:rsidP="00B9521B">
            <w:pPr>
              <w:rPr>
                <w:rFonts w:ascii="Garamond" w:hAnsi="Garamond"/>
                <w:sz w:val="20"/>
                <w:szCs w:val="20"/>
              </w:rPr>
            </w:pPr>
          </w:p>
        </w:tc>
        <w:tc>
          <w:tcPr>
            <w:tcW w:w="851" w:type="dxa"/>
            <w:vMerge/>
            <w:shd w:val="clear" w:color="auto" w:fill="auto"/>
          </w:tcPr>
          <w:p w14:paraId="30F226E3"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4CAABDA" w14:textId="77777777" w:rsidR="00B9521B" w:rsidRPr="00690C0B" w:rsidRDefault="00B9521B" w:rsidP="00B9521B">
            <w:pPr>
              <w:rPr>
                <w:rFonts w:ascii="Garamond" w:hAnsi="Garamond"/>
                <w:sz w:val="20"/>
                <w:szCs w:val="20"/>
              </w:rPr>
            </w:pPr>
          </w:p>
        </w:tc>
      </w:tr>
    </w:tbl>
    <w:p w14:paraId="6D3FA7FB" w14:textId="7AA19704" w:rsidR="007570A6" w:rsidRDefault="007570A6">
      <w:pPr>
        <w:rPr>
          <w:rFonts w:ascii="Garamond" w:hAnsi="Garamond"/>
          <w:sz w:val="20"/>
          <w:szCs w:val="20"/>
        </w:rPr>
      </w:pPr>
      <w:r>
        <w:rPr>
          <w:rFonts w:ascii="Garamond" w:hAnsi="Garamond"/>
          <w:sz w:val="20"/>
          <w:szCs w:val="20"/>
        </w:rPr>
        <w:br w:type="page"/>
      </w:r>
    </w:p>
    <w:p w14:paraId="242B6E70"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3184ACC0" w14:textId="77777777" w:rsidTr="00565E22">
        <w:tc>
          <w:tcPr>
            <w:tcW w:w="737" w:type="dxa"/>
            <w:vMerge w:val="restart"/>
            <w:tcMar>
              <w:top w:w="0" w:type="dxa"/>
              <w:left w:w="0" w:type="dxa"/>
              <w:bottom w:w="0" w:type="dxa"/>
              <w:right w:w="0" w:type="dxa"/>
            </w:tcMar>
          </w:tcPr>
          <w:p w14:paraId="3E1C3009" w14:textId="77777777" w:rsidR="00B9521B" w:rsidRPr="00690C0B" w:rsidRDefault="00B9521B" w:rsidP="00B9521B">
            <w:pPr>
              <w:rPr>
                <w:rFonts w:ascii="Garamond" w:hAnsi="Garamond"/>
                <w:sz w:val="20"/>
                <w:szCs w:val="20"/>
              </w:rPr>
            </w:pPr>
          </w:p>
        </w:tc>
        <w:tc>
          <w:tcPr>
            <w:tcW w:w="794" w:type="dxa"/>
            <w:shd w:val="clear" w:color="auto" w:fill="D9C049"/>
            <w:tcMar>
              <w:top w:w="0" w:type="dxa"/>
              <w:left w:w="0" w:type="dxa"/>
              <w:bottom w:w="0" w:type="dxa"/>
              <w:right w:w="0" w:type="dxa"/>
            </w:tcMar>
          </w:tcPr>
          <w:p w14:paraId="5A6B99D1" w14:textId="77777777" w:rsidR="00B9521B" w:rsidRPr="007570A6" w:rsidRDefault="00B9521B" w:rsidP="00B9521B">
            <w:pPr>
              <w:rPr>
                <w:rFonts w:ascii="Garamond" w:hAnsi="Garamond"/>
                <w:b/>
                <w:color w:val="FFFFFF" w:themeColor="background1"/>
                <w:sz w:val="12"/>
                <w:szCs w:val="12"/>
              </w:rPr>
            </w:pPr>
          </w:p>
        </w:tc>
        <w:tc>
          <w:tcPr>
            <w:tcW w:w="2552" w:type="dxa"/>
          </w:tcPr>
          <w:p w14:paraId="6CF8CAE1" w14:textId="77777777" w:rsidR="00B9521B" w:rsidRPr="007570A6" w:rsidRDefault="00B9521B" w:rsidP="00B9521B">
            <w:pPr>
              <w:rPr>
                <w:rFonts w:ascii="Garamond" w:hAnsi="Garamond"/>
                <w:sz w:val="12"/>
                <w:szCs w:val="12"/>
              </w:rPr>
            </w:pPr>
          </w:p>
        </w:tc>
        <w:tc>
          <w:tcPr>
            <w:tcW w:w="851" w:type="dxa"/>
            <w:shd w:val="clear" w:color="auto" w:fill="D9C049"/>
          </w:tcPr>
          <w:p w14:paraId="1F8BFF6B" w14:textId="77777777" w:rsidR="00B9521B" w:rsidRPr="007570A6" w:rsidRDefault="00B9521B" w:rsidP="00B9521B">
            <w:pPr>
              <w:rPr>
                <w:rFonts w:ascii="Garamond" w:hAnsi="Garamond"/>
                <w:b/>
                <w:color w:val="FFFFFF" w:themeColor="background1"/>
                <w:sz w:val="12"/>
                <w:szCs w:val="12"/>
              </w:rPr>
            </w:pPr>
          </w:p>
        </w:tc>
        <w:tc>
          <w:tcPr>
            <w:tcW w:w="2552" w:type="dxa"/>
          </w:tcPr>
          <w:p w14:paraId="58D27214" w14:textId="77777777" w:rsidR="00B9521B" w:rsidRPr="007570A6" w:rsidRDefault="00B9521B" w:rsidP="00B9521B">
            <w:pPr>
              <w:rPr>
                <w:rFonts w:ascii="Garamond" w:hAnsi="Garamond"/>
                <w:sz w:val="12"/>
                <w:szCs w:val="12"/>
              </w:rPr>
            </w:pPr>
          </w:p>
        </w:tc>
        <w:tc>
          <w:tcPr>
            <w:tcW w:w="851" w:type="dxa"/>
            <w:shd w:val="clear" w:color="auto" w:fill="D9C049"/>
          </w:tcPr>
          <w:p w14:paraId="1C6F4AAD" w14:textId="77777777" w:rsidR="00B9521B" w:rsidRPr="007570A6" w:rsidRDefault="00B9521B" w:rsidP="00B9521B">
            <w:pPr>
              <w:rPr>
                <w:rFonts w:ascii="Garamond" w:hAnsi="Garamond"/>
                <w:b/>
                <w:color w:val="FFFFFF" w:themeColor="background1"/>
                <w:sz w:val="12"/>
                <w:szCs w:val="12"/>
              </w:rPr>
            </w:pPr>
          </w:p>
        </w:tc>
        <w:tc>
          <w:tcPr>
            <w:tcW w:w="2552" w:type="dxa"/>
          </w:tcPr>
          <w:p w14:paraId="7490876A" w14:textId="77777777" w:rsidR="00B9521B" w:rsidRPr="007570A6" w:rsidRDefault="00B9521B" w:rsidP="00B9521B">
            <w:pPr>
              <w:rPr>
                <w:rFonts w:ascii="Garamond" w:hAnsi="Garamond"/>
                <w:sz w:val="12"/>
                <w:szCs w:val="12"/>
              </w:rPr>
            </w:pPr>
          </w:p>
        </w:tc>
        <w:tc>
          <w:tcPr>
            <w:tcW w:w="851" w:type="dxa"/>
            <w:shd w:val="clear" w:color="auto" w:fill="D9C049"/>
          </w:tcPr>
          <w:p w14:paraId="67A7F307" w14:textId="77777777" w:rsidR="00B9521B" w:rsidRPr="007570A6" w:rsidRDefault="00B9521B" w:rsidP="00B9521B">
            <w:pPr>
              <w:rPr>
                <w:rFonts w:ascii="Garamond" w:hAnsi="Garamond"/>
                <w:b/>
                <w:color w:val="FFFFFF" w:themeColor="background1"/>
                <w:sz w:val="12"/>
                <w:szCs w:val="12"/>
              </w:rPr>
            </w:pPr>
          </w:p>
        </w:tc>
        <w:tc>
          <w:tcPr>
            <w:tcW w:w="2552" w:type="dxa"/>
          </w:tcPr>
          <w:p w14:paraId="312347C2" w14:textId="77777777" w:rsidR="00B9521B" w:rsidRPr="007570A6" w:rsidRDefault="00B9521B" w:rsidP="00B9521B">
            <w:pPr>
              <w:rPr>
                <w:rFonts w:ascii="Garamond" w:hAnsi="Garamond"/>
                <w:sz w:val="12"/>
                <w:szCs w:val="12"/>
              </w:rPr>
            </w:pPr>
          </w:p>
        </w:tc>
      </w:tr>
      <w:tr w:rsidR="00B9521B" w:rsidRPr="00690C0B" w14:paraId="57D17FC4" w14:textId="77777777" w:rsidTr="00565E22">
        <w:trPr>
          <w:trHeight w:hRule="exact" w:val="737"/>
        </w:trPr>
        <w:tc>
          <w:tcPr>
            <w:tcW w:w="737" w:type="dxa"/>
            <w:vMerge/>
          </w:tcPr>
          <w:p w14:paraId="49E42255"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5005F5E3" w14:textId="00E75162" w:rsidR="00B9521B" w:rsidRPr="00A05F66" w:rsidRDefault="00B9521B" w:rsidP="00A05F66">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w:t>
            </w:r>
            <w:r w:rsidR="00A05F66" w:rsidRPr="00A05F66">
              <w:rPr>
                <w:rFonts w:ascii="Garamond" w:hAnsi="Garamond"/>
                <w:b/>
                <w:smallCaps/>
                <w:color w:val="FFFFFF" w:themeColor="background1"/>
                <w:sz w:val="28"/>
                <w:szCs w:val="28"/>
              </w:rPr>
              <w:t>orization</w:t>
            </w:r>
          </w:p>
        </w:tc>
        <w:tc>
          <w:tcPr>
            <w:tcW w:w="2552" w:type="dxa"/>
            <w:tcMar>
              <w:bottom w:w="0" w:type="dxa"/>
              <w:right w:w="284" w:type="dxa"/>
            </w:tcMar>
          </w:tcPr>
          <w:p w14:paraId="0FB6EB98"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A</w:t>
            </w:r>
          </w:p>
        </w:tc>
        <w:tc>
          <w:tcPr>
            <w:tcW w:w="851" w:type="dxa"/>
            <w:vMerge w:val="restart"/>
            <w:shd w:val="clear" w:color="auto" w:fill="D9C049"/>
            <w:tcMar>
              <w:bottom w:w="0" w:type="dxa"/>
              <w:right w:w="113" w:type="dxa"/>
            </w:tcMar>
            <w:textDirection w:val="tbRl"/>
          </w:tcPr>
          <w:p w14:paraId="7778EFCC" w14:textId="688FE27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75944D2F" w14:textId="5DD94C96" w:rsidR="00B9521B" w:rsidRPr="00003C3A" w:rsidRDefault="00B9521B" w:rsidP="00B9521B">
            <w:pPr>
              <w:jc w:val="right"/>
              <w:rPr>
                <w:rFonts w:ascii="Garamond" w:hAnsi="Garamond"/>
                <w:b/>
                <w:color w:val="E0DE92"/>
                <w:sz w:val="48"/>
                <w:szCs w:val="48"/>
              </w:rPr>
            </w:pPr>
          </w:p>
        </w:tc>
        <w:tc>
          <w:tcPr>
            <w:tcW w:w="851" w:type="dxa"/>
            <w:vMerge w:val="restart"/>
            <w:shd w:val="clear" w:color="auto" w:fill="D9C049"/>
            <w:tcMar>
              <w:bottom w:w="0" w:type="dxa"/>
              <w:right w:w="113" w:type="dxa"/>
            </w:tcMar>
            <w:textDirection w:val="tbRl"/>
          </w:tcPr>
          <w:p w14:paraId="5561E974" w14:textId="657CD06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45D7D7"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2</w:t>
            </w:r>
          </w:p>
        </w:tc>
        <w:tc>
          <w:tcPr>
            <w:tcW w:w="851" w:type="dxa"/>
            <w:vMerge w:val="restart"/>
            <w:shd w:val="clear" w:color="auto" w:fill="D9C049"/>
            <w:tcMar>
              <w:top w:w="0" w:type="dxa"/>
              <w:bottom w:w="0" w:type="dxa"/>
              <w:right w:w="113" w:type="dxa"/>
            </w:tcMar>
            <w:textDirection w:val="tbRl"/>
          </w:tcPr>
          <w:p w14:paraId="1A761EA3" w14:textId="535A02A5"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40820A4A"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3</w:t>
            </w:r>
          </w:p>
        </w:tc>
      </w:tr>
      <w:tr w:rsidR="00B9521B" w:rsidRPr="00690C0B" w14:paraId="6EF71D29" w14:textId="77777777" w:rsidTr="00565E22">
        <w:trPr>
          <w:trHeight w:hRule="exact" w:val="2268"/>
        </w:trPr>
        <w:tc>
          <w:tcPr>
            <w:tcW w:w="737" w:type="dxa"/>
            <w:vMerge/>
          </w:tcPr>
          <w:p w14:paraId="1B1F559A"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1C23AECB"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FF55DEA" w14:textId="2BBF3D20" w:rsidR="00B9521B" w:rsidRPr="00F73D0B" w:rsidRDefault="00B9521B" w:rsidP="008A2138">
            <w:pPr>
              <w:rPr>
                <w:rFonts w:ascii="Garamond" w:hAnsi="Garamond"/>
                <w:sz w:val="16"/>
                <w:szCs w:val="16"/>
              </w:rPr>
            </w:pPr>
            <w:r w:rsidRPr="00F73D0B">
              <w:rPr>
                <w:rFonts w:ascii="Garamond" w:hAnsi="Garamond"/>
                <w:sz w:val="16"/>
                <w:szCs w:val="16"/>
              </w:rPr>
              <w:t>You have invented a new attack against Auth</w:t>
            </w:r>
            <w:r w:rsidR="008A2138" w:rsidRPr="00F73D0B">
              <w:rPr>
                <w:rFonts w:ascii="Garamond" w:hAnsi="Garamond"/>
                <w:sz w:val="16"/>
                <w:szCs w:val="16"/>
              </w:rPr>
              <w:t>oriza</w:t>
            </w:r>
            <w:r w:rsidRPr="00F73D0B">
              <w:rPr>
                <w:rFonts w:ascii="Garamond" w:hAnsi="Garamond"/>
                <w:sz w:val="16"/>
                <w:szCs w:val="16"/>
              </w:rPr>
              <w:t>tion</w:t>
            </w:r>
          </w:p>
        </w:tc>
        <w:tc>
          <w:tcPr>
            <w:tcW w:w="851" w:type="dxa"/>
            <w:vMerge/>
            <w:shd w:val="clear" w:color="auto" w:fill="D9C049"/>
            <w:tcMar>
              <w:bottom w:w="0" w:type="dxa"/>
              <w:right w:w="113" w:type="dxa"/>
            </w:tcMar>
          </w:tcPr>
          <w:p w14:paraId="2320AE6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7CE86F2" w14:textId="56996904"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w:t>
            </w:r>
            <w:proofErr w:type="gramStart"/>
            <w:r w:rsidRPr="0034110F">
              <w:rPr>
                <w:rFonts w:ascii="Garamond" w:hAnsi="Garamond"/>
                <w:color w:val="404040" w:themeColor="text1" w:themeTint="BF"/>
                <w:sz w:val="16"/>
                <w:szCs w:val="16"/>
              </w:rPr>
              <w:t>no</w:t>
            </w:r>
            <w:proofErr w:type="gramEnd"/>
            <w:r w:rsidRPr="0034110F">
              <w:rPr>
                <w:rFonts w:ascii="Garamond" w:hAnsi="Garamond"/>
                <w:color w:val="404040" w:themeColor="text1" w:themeTint="BF"/>
                <w:sz w:val="16"/>
                <w:szCs w:val="16"/>
              </w:rPr>
              <w:t xml:space="preserve"> card)</w:t>
            </w:r>
          </w:p>
        </w:tc>
        <w:tc>
          <w:tcPr>
            <w:tcW w:w="851" w:type="dxa"/>
            <w:vMerge/>
            <w:shd w:val="clear" w:color="auto" w:fill="D9C049"/>
            <w:tcMar>
              <w:bottom w:w="0" w:type="dxa"/>
              <w:right w:w="113" w:type="dxa"/>
            </w:tcMar>
          </w:tcPr>
          <w:p w14:paraId="091BC53D"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96A680A" w14:textId="05579867" w:rsidR="00B9521B" w:rsidRPr="00F73D0B" w:rsidRDefault="00940E13" w:rsidP="00B9521B">
            <w:pPr>
              <w:rPr>
                <w:rFonts w:ascii="Garamond" w:hAnsi="Garamond"/>
                <w:sz w:val="20"/>
                <w:szCs w:val="20"/>
              </w:rPr>
            </w:pPr>
            <w:r w:rsidRPr="00F73D0B">
              <w:rPr>
                <w:rFonts w:ascii="Garamond" w:hAnsi="Garamond"/>
                <w:sz w:val="16"/>
                <w:szCs w:val="16"/>
              </w:rPr>
              <w:t>Tim can influence where data is sent or forwarded to</w:t>
            </w:r>
          </w:p>
        </w:tc>
        <w:tc>
          <w:tcPr>
            <w:tcW w:w="851" w:type="dxa"/>
            <w:vMerge/>
            <w:shd w:val="clear" w:color="auto" w:fill="D9C049"/>
            <w:tcMar>
              <w:top w:w="0" w:type="dxa"/>
              <w:bottom w:w="0" w:type="dxa"/>
              <w:right w:w="113" w:type="dxa"/>
            </w:tcMar>
          </w:tcPr>
          <w:p w14:paraId="522607E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180ABCBB" w14:textId="58D4AAF7" w:rsidR="00B9521B" w:rsidRPr="00F73D0B" w:rsidRDefault="00940E13" w:rsidP="00940E13">
            <w:pPr>
              <w:rPr>
                <w:rFonts w:ascii="Garamond" w:hAnsi="Garamond"/>
                <w:sz w:val="20"/>
                <w:szCs w:val="20"/>
              </w:rPr>
            </w:pPr>
            <w:r w:rsidRPr="00F73D0B">
              <w:rPr>
                <w:rFonts w:ascii="Garamond" w:hAnsi="Garamond"/>
                <w:sz w:val="16"/>
                <w:szCs w:val="16"/>
              </w:rPr>
              <w:t xml:space="preserve">Christian can access (read, write, update or delete) information, which they should not have permission to, through another mechanism that does have permission (e.g. search indexer, logger, reporting), or because it is cached, </w:t>
            </w:r>
            <w:ins w:id="100" w:author="Colin Watson" w:date="2013-09-11T17:18:00Z">
              <w:r w:rsidR="00586F98" w:rsidRPr="00F73D0B">
                <w:rPr>
                  <w:rFonts w:ascii="Garamond" w:hAnsi="Garamond"/>
                  <w:sz w:val="16"/>
                  <w:szCs w:val="16"/>
                </w:rPr>
                <w:t xml:space="preserve">or kept for longer than necessary, </w:t>
              </w:r>
            </w:ins>
            <w:r w:rsidRPr="00F73D0B">
              <w:rPr>
                <w:rFonts w:ascii="Garamond" w:hAnsi="Garamond"/>
                <w:sz w:val="16"/>
                <w:szCs w:val="16"/>
              </w:rPr>
              <w:t>or other information leakage</w:t>
            </w:r>
          </w:p>
        </w:tc>
      </w:tr>
      <w:tr w:rsidR="00B9521B" w:rsidRPr="00690C0B" w14:paraId="466A395C" w14:textId="77777777" w:rsidTr="00565E22">
        <w:trPr>
          <w:trHeight w:hRule="exact" w:val="2041"/>
        </w:trPr>
        <w:tc>
          <w:tcPr>
            <w:tcW w:w="737" w:type="dxa"/>
            <w:vMerge/>
          </w:tcPr>
          <w:p w14:paraId="192695D3"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784E70B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397" w:type="dxa"/>
            </w:tcMar>
          </w:tcPr>
          <w:p w14:paraId="52C9BBFD" w14:textId="598E31F9" w:rsidR="00B9521B" w:rsidRPr="00180460" w:rsidRDefault="00191B12" w:rsidP="00191B12">
            <w:pPr>
              <w:rPr>
                <w:rFonts w:ascii="Garamond" w:hAnsi="Garamond"/>
                <w:sz w:val="16"/>
                <w:szCs w:val="16"/>
              </w:rPr>
            </w:pPr>
            <w:r w:rsidRPr="00F2787C">
              <w:rPr>
                <w:rFonts w:ascii="Garamond" w:hAnsi="Garamond"/>
                <w:i/>
                <w:color w:val="7F7F7F" w:themeColor="text1" w:themeTint="80"/>
                <w:sz w:val="20"/>
                <w:szCs w:val="20"/>
              </w:rPr>
              <w:t xml:space="preserve">Read more about this topic in OWASP’s </w:t>
            </w:r>
            <w:r>
              <w:rPr>
                <w:rFonts w:ascii="Garamond" w:hAnsi="Garamond"/>
                <w:i/>
                <w:color w:val="7F7F7F" w:themeColor="text1" w:themeTint="80"/>
                <w:sz w:val="20"/>
                <w:szCs w:val="20"/>
              </w:rPr>
              <w:t>Development and Testing Guides</w:t>
            </w:r>
          </w:p>
        </w:tc>
        <w:tc>
          <w:tcPr>
            <w:tcW w:w="851" w:type="dxa"/>
            <w:vMerge/>
            <w:shd w:val="clear" w:color="auto" w:fill="D9C049"/>
            <w:tcMar>
              <w:bottom w:w="0" w:type="dxa"/>
              <w:right w:w="113" w:type="dxa"/>
            </w:tcMar>
          </w:tcPr>
          <w:p w14:paraId="203DBC7E"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p w14:paraId="45E13A67" w14:textId="77777777" w:rsidR="00B9521B" w:rsidRPr="00690C0B" w:rsidRDefault="00B9521B" w:rsidP="00B9521B">
            <w:pPr>
              <w:rPr>
                <w:rFonts w:ascii="Garamond" w:hAnsi="Garamond"/>
                <w:sz w:val="20"/>
                <w:szCs w:val="20"/>
              </w:rPr>
            </w:pPr>
          </w:p>
        </w:tc>
        <w:tc>
          <w:tcPr>
            <w:tcW w:w="851" w:type="dxa"/>
            <w:vMerge/>
            <w:shd w:val="clear" w:color="auto" w:fill="D9C049"/>
            <w:tcMar>
              <w:bottom w:w="0" w:type="dxa"/>
              <w:right w:w="113" w:type="dxa"/>
            </w:tcMar>
          </w:tcPr>
          <w:p w14:paraId="6C8A66A5"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C974D4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0ADE7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04E378" w14:textId="58C15A0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44</w:t>
                  </w:r>
                </w:p>
              </w:tc>
            </w:tr>
            <w:tr w:rsidR="00A03FD7" w:rsidRPr="004308E8" w14:paraId="4FA24F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7CC28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43FD383" w14:textId="35263F7F"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w:t>
                  </w:r>
                  <w:r w:rsidR="00357CF4" w:rsidRPr="00357CF4">
                    <w:rPr>
                      <w:rFonts w:ascii="Garamond" w:hAnsi="Garamond"/>
                      <w:color w:val="595959" w:themeColor="text1" w:themeTint="A6"/>
                      <w:sz w:val="12"/>
                      <w:szCs w:val="12"/>
                    </w:rPr>
                    <w:t>4.6</w:t>
                  </w:r>
                </w:p>
              </w:tc>
            </w:tr>
            <w:tr w:rsidR="00A03FD7" w:rsidRPr="004308E8" w14:paraId="2C0454FD" w14:textId="77777777" w:rsidTr="002B7D6A">
              <w:tc>
                <w:tcPr>
                  <w:tcW w:w="2410" w:type="dxa"/>
                  <w:tcBorders>
                    <w:top w:val="nil"/>
                  </w:tcBorders>
                  <w:tcMar>
                    <w:right w:w="397" w:type="dxa"/>
                  </w:tcMar>
                </w:tcPr>
                <w:p w14:paraId="20C97A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664F7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685136" w14:textId="77777777" w:rsidTr="002B7D6A">
              <w:tc>
                <w:tcPr>
                  <w:tcW w:w="2410" w:type="dxa"/>
                  <w:tcBorders>
                    <w:top w:val="nil"/>
                    <w:bottom w:val="single" w:sz="4" w:space="0" w:color="7F7F7F" w:themeColor="text1" w:themeTint="80"/>
                  </w:tcBorders>
                  <w:tcMar>
                    <w:right w:w="397" w:type="dxa"/>
                  </w:tcMar>
                </w:tcPr>
                <w:p w14:paraId="3D3D3B0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10DB868" w14:textId="5AA6271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153</w:t>
                  </w:r>
                </w:p>
              </w:tc>
            </w:tr>
            <w:tr w:rsidR="00A03FD7" w:rsidRPr="004308E8" w14:paraId="6EA65D8C" w14:textId="77777777" w:rsidTr="002B7D6A">
              <w:tc>
                <w:tcPr>
                  <w:tcW w:w="2410" w:type="dxa"/>
                  <w:tcBorders>
                    <w:top w:val="nil"/>
                    <w:bottom w:val="single" w:sz="4" w:space="0" w:color="7F7F7F" w:themeColor="text1" w:themeTint="80"/>
                  </w:tcBorders>
                  <w:tcMar>
                    <w:right w:w="397" w:type="dxa"/>
                  </w:tcMar>
                </w:tcPr>
                <w:p w14:paraId="5B005F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86DFD97" w14:textId="61E72FE7"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1753529A" w14:textId="77777777" w:rsidTr="002B7D6A">
              <w:tc>
                <w:tcPr>
                  <w:tcW w:w="2410" w:type="dxa"/>
                  <w:tcBorders>
                    <w:bottom w:val="nil"/>
                  </w:tcBorders>
                  <w:tcMar>
                    <w:right w:w="397" w:type="dxa"/>
                  </w:tcMar>
                </w:tcPr>
                <w:p w14:paraId="7F5FBFF0" w14:textId="5C2FFFE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1" w:author="Colin Watson" w:date="2013-09-18T18:55:00Z">
                    <w:r w:rsidR="0002122B">
                      <w:rPr>
                        <w:rFonts w:ascii="Garamond" w:hAnsi="Garamond"/>
                        <w:color w:val="7F7F7F" w:themeColor="text1" w:themeTint="80"/>
                        <w:sz w:val="8"/>
                        <w:szCs w:val="8"/>
                      </w:rPr>
                      <w:t>v1.03</w:t>
                    </w:r>
                  </w:ins>
                  <w:del w:id="102"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1DAF3769" w14:textId="77777777" w:rsidR="00B9521B" w:rsidRPr="00690C0B" w:rsidRDefault="00B9521B" w:rsidP="00B9521B">
            <w:pPr>
              <w:rPr>
                <w:rFonts w:ascii="Garamond" w:hAnsi="Garamond"/>
                <w:sz w:val="20"/>
                <w:szCs w:val="20"/>
              </w:rPr>
            </w:pPr>
          </w:p>
        </w:tc>
        <w:tc>
          <w:tcPr>
            <w:tcW w:w="851" w:type="dxa"/>
            <w:vMerge/>
            <w:shd w:val="clear" w:color="auto" w:fill="D9C049"/>
            <w:tcMar>
              <w:top w:w="0" w:type="dxa"/>
              <w:bottom w:w="0" w:type="dxa"/>
              <w:right w:w="113" w:type="dxa"/>
            </w:tcMar>
          </w:tcPr>
          <w:p w14:paraId="65ED88D0"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11DF48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948D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80634A2" w14:textId="112D929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 xml:space="preserve">51, </w:t>
                  </w:r>
                  <w:ins w:id="103" w:author="Colin Watson" w:date="2013-09-11T16:54:00Z">
                    <w:r w:rsidR="001D0063">
                      <w:rPr>
                        <w:rFonts w:ascii="Garamond" w:hAnsi="Garamond"/>
                        <w:color w:val="595959" w:themeColor="text1" w:themeTint="A6"/>
                        <w:sz w:val="12"/>
                        <w:szCs w:val="12"/>
                      </w:rPr>
                      <w:t xml:space="preserve">100, </w:t>
                    </w:r>
                  </w:ins>
                  <w:ins w:id="104" w:author="Colin Watson" w:date="2013-09-11T17:03:00Z">
                    <w:r w:rsidR="00AD61AB">
                      <w:rPr>
                        <w:rFonts w:ascii="Garamond" w:hAnsi="Garamond"/>
                        <w:color w:val="595959" w:themeColor="text1" w:themeTint="A6"/>
                        <w:sz w:val="12"/>
                        <w:szCs w:val="12"/>
                      </w:rPr>
                      <w:t xml:space="preserve">135, </w:t>
                    </w:r>
                  </w:ins>
                  <w:r w:rsidRPr="00357CF4">
                    <w:rPr>
                      <w:rFonts w:ascii="Garamond" w:hAnsi="Garamond"/>
                      <w:color w:val="595959" w:themeColor="text1" w:themeTint="A6"/>
                      <w:sz w:val="12"/>
                      <w:szCs w:val="12"/>
                    </w:rPr>
                    <w:t xml:space="preserve">139, 140, </w:t>
                  </w:r>
                  <w:ins w:id="105" w:author="Colin Watson" w:date="2013-09-11T17:21:00Z">
                    <w:r w:rsidR="00586F98">
                      <w:rPr>
                        <w:rFonts w:ascii="Garamond" w:hAnsi="Garamond"/>
                        <w:color w:val="595959" w:themeColor="text1" w:themeTint="A6"/>
                        <w:sz w:val="12"/>
                        <w:szCs w:val="12"/>
                      </w:rPr>
                      <w:t xml:space="preserve">141, </w:t>
                    </w:r>
                  </w:ins>
                  <w:r w:rsidRPr="00357CF4">
                    <w:rPr>
                      <w:rFonts w:ascii="Garamond" w:hAnsi="Garamond"/>
                      <w:color w:val="595959" w:themeColor="text1" w:themeTint="A6"/>
                      <w:sz w:val="12"/>
                      <w:szCs w:val="12"/>
                    </w:rPr>
                    <w:t>150</w:t>
                  </w:r>
                </w:p>
              </w:tc>
            </w:tr>
            <w:tr w:rsidR="00A03FD7" w:rsidRPr="004308E8" w14:paraId="20ECEF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39E7E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9829076" w14:textId="20BB741B" w:rsidR="00A03FD7" w:rsidRPr="006C434A" w:rsidRDefault="003E173D" w:rsidP="002B7D6A">
                  <w:pPr>
                    <w:rPr>
                      <w:rFonts w:ascii="Garamond" w:hAnsi="Garamond"/>
                      <w:color w:val="595959" w:themeColor="text1" w:themeTint="A6"/>
                      <w:sz w:val="12"/>
                      <w:szCs w:val="12"/>
                    </w:rPr>
                  </w:pPr>
                  <w:ins w:id="106" w:author="Colin Watson" w:date="2013-09-11T17:31:00Z">
                    <w:r>
                      <w:rPr>
                        <w:rFonts w:ascii="Garamond" w:hAnsi="Garamond"/>
                        <w:color w:val="595959" w:themeColor="text1" w:themeTint="A6"/>
                        <w:sz w:val="12"/>
                        <w:szCs w:val="12"/>
                      </w:rPr>
                      <w:t xml:space="preserve">3.5, </w:t>
                    </w:r>
                  </w:ins>
                  <w:r w:rsidR="00C321D9">
                    <w:rPr>
                      <w:rFonts w:ascii="Garamond" w:hAnsi="Garamond"/>
                      <w:color w:val="595959" w:themeColor="text1" w:themeTint="A6"/>
                      <w:sz w:val="12"/>
                      <w:szCs w:val="12"/>
                    </w:rPr>
                    <w:t xml:space="preserve">4.1, 8.7, </w:t>
                  </w:r>
                  <w:ins w:id="107" w:author="Colin Watson" w:date="2013-09-11T17:31:00Z">
                    <w:r>
                      <w:rPr>
                        <w:rFonts w:ascii="Garamond" w:hAnsi="Garamond"/>
                        <w:color w:val="595959" w:themeColor="text1" w:themeTint="A6"/>
                        <w:sz w:val="12"/>
                        <w:szCs w:val="12"/>
                      </w:rPr>
                      <w:t xml:space="preserve">8.10, </w:t>
                    </w:r>
                  </w:ins>
                  <w:r w:rsidR="00C321D9">
                    <w:rPr>
                      <w:rFonts w:ascii="Garamond" w:hAnsi="Garamond"/>
                      <w:color w:val="595959" w:themeColor="text1" w:themeTint="A6"/>
                      <w:sz w:val="12"/>
                      <w:szCs w:val="12"/>
                    </w:rPr>
                    <w:t xml:space="preserve">9.1, 9.2, </w:t>
                  </w:r>
                  <w:r w:rsidR="00357CF4" w:rsidRPr="00357CF4">
                    <w:rPr>
                      <w:rFonts w:ascii="Garamond" w:hAnsi="Garamond"/>
                      <w:color w:val="595959" w:themeColor="text1" w:themeTint="A6"/>
                      <w:sz w:val="12"/>
                      <w:szCs w:val="12"/>
                    </w:rPr>
                    <w:t>9.3</w:t>
                  </w:r>
                  <w:r w:rsidR="00C321D9">
                    <w:rPr>
                      <w:rFonts w:ascii="Garamond" w:hAnsi="Garamond"/>
                      <w:color w:val="595959" w:themeColor="text1" w:themeTint="A6"/>
                      <w:sz w:val="12"/>
                      <w:szCs w:val="12"/>
                    </w:rPr>
                    <w:t xml:space="preserve">, 9.4, </w:t>
                  </w:r>
                  <w:r w:rsidR="00357CF4" w:rsidRPr="00357CF4">
                    <w:rPr>
                      <w:rFonts w:ascii="Garamond" w:hAnsi="Garamond"/>
                      <w:color w:val="595959" w:themeColor="text1" w:themeTint="A6"/>
                      <w:sz w:val="12"/>
                      <w:szCs w:val="12"/>
                    </w:rPr>
                    <w:t>9.5</w:t>
                  </w:r>
                  <w:ins w:id="108" w:author="Colin Watson" w:date="2013-09-11T17:20:00Z">
                    <w:r w:rsidR="00586F98">
                      <w:rPr>
                        <w:rFonts w:ascii="Garamond" w:hAnsi="Garamond"/>
                        <w:color w:val="595959" w:themeColor="text1" w:themeTint="A6"/>
                        <w:sz w:val="12"/>
                        <w:szCs w:val="12"/>
                      </w:rPr>
                      <w:t>, 9.6</w:t>
                    </w:r>
                  </w:ins>
                </w:p>
              </w:tc>
            </w:tr>
            <w:tr w:rsidR="00A03FD7" w:rsidRPr="004308E8" w14:paraId="7E042C2A" w14:textId="77777777" w:rsidTr="002B7D6A">
              <w:tc>
                <w:tcPr>
                  <w:tcW w:w="2410" w:type="dxa"/>
                  <w:tcBorders>
                    <w:top w:val="nil"/>
                  </w:tcBorders>
                  <w:tcMar>
                    <w:right w:w="397" w:type="dxa"/>
                  </w:tcMar>
                </w:tcPr>
                <w:p w14:paraId="3CA3A28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DD51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BF7A2D" w14:textId="77777777" w:rsidTr="002B7D6A">
              <w:tc>
                <w:tcPr>
                  <w:tcW w:w="2410" w:type="dxa"/>
                  <w:tcBorders>
                    <w:top w:val="nil"/>
                    <w:bottom w:val="single" w:sz="4" w:space="0" w:color="7F7F7F" w:themeColor="text1" w:themeTint="80"/>
                  </w:tcBorders>
                  <w:tcMar>
                    <w:right w:w="397" w:type="dxa"/>
                  </w:tcMar>
                </w:tcPr>
                <w:p w14:paraId="011F47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80B0B5B" w14:textId="61AC079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69, 213</w:t>
                  </w:r>
                </w:p>
              </w:tc>
            </w:tr>
            <w:tr w:rsidR="00A03FD7" w:rsidRPr="004308E8" w14:paraId="1EA71095" w14:textId="77777777" w:rsidTr="002B7D6A">
              <w:tc>
                <w:tcPr>
                  <w:tcW w:w="2410" w:type="dxa"/>
                  <w:tcBorders>
                    <w:top w:val="nil"/>
                    <w:bottom w:val="single" w:sz="4" w:space="0" w:color="7F7F7F" w:themeColor="text1" w:themeTint="80"/>
                  </w:tcBorders>
                  <w:tcMar>
                    <w:right w:w="397" w:type="dxa"/>
                  </w:tcMar>
                </w:tcPr>
                <w:p w14:paraId="2EBEE6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CA55B28" w14:textId="47EC6945"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05DCB934" w14:textId="77777777" w:rsidTr="002B7D6A">
              <w:tc>
                <w:tcPr>
                  <w:tcW w:w="2410" w:type="dxa"/>
                  <w:tcBorders>
                    <w:bottom w:val="nil"/>
                  </w:tcBorders>
                  <w:tcMar>
                    <w:right w:w="397" w:type="dxa"/>
                  </w:tcMar>
                </w:tcPr>
                <w:p w14:paraId="0A33F222" w14:textId="38787AC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9" w:author="Colin Watson" w:date="2013-09-18T18:55:00Z">
                    <w:r w:rsidR="0002122B">
                      <w:rPr>
                        <w:rFonts w:ascii="Garamond" w:hAnsi="Garamond"/>
                        <w:color w:val="7F7F7F" w:themeColor="text1" w:themeTint="80"/>
                        <w:sz w:val="8"/>
                        <w:szCs w:val="8"/>
                      </w:rPr>
                      <w:t>v1.03</w:t>
                    </w:r>
                  </w:ins>
                  <w:del w:id="110"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5A493B06" w14:textId="77777777" w:rsidR="00B9521B" w:rsidRPr="00690C0B" w:rsidRDefault="00B9521B" w:rsidP="00B9521B">
            <w:pPr>
              <w:rPr>
                <w:rFonts w:ascii="Garamond" w:hAnsi="Garamond"/>
                <w:sz w:val="20"/>
                <w:szCs w:val="20"/>
              </w:rPr>
            </w:pPr>
          </w:p>
        </w:tc>
      </w:tr>
      <w:tr w:rsidR="00B9521B" w:rsidRPr="00690C0B" w14:paraId="0454807A" w14:textId="77777777" w:rsidTr="00565E22">
        <w:trPr>
          <w:trHeight w:hRule="exact" w:val="737"/>
        </w:trPr>
        <w:tc>
          <w:tcPr>
            <w:tcW w:w="737" w:type="dxa"/>
            <w:vMerge/>
          </w:tcPr>
          <w:p w14:paraId="742752A3"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239A3DB7" w14:textId="54F7E33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6F3E4AC0"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4</w:t>
            </w:r>
          </w:p>
        </w:tc>
        <w:tc>
          <w:tcPr>
            <w:tcW w:w="851" w:type="dxa"/>
            <w:vMerge w:val="restart"/>
            <w:shd w:val="clear" w:color="auto" w:fill="D9C049"/>
            <w:tcMar>
              <w:bottom w:w="0" w:type="dxa"/>
              <w:right w:w="113" w:type="dxa"/>
            </w:tcMar>
            <w:textDirection w:val="tbRl"/>
          </w:tcPr>
          <w:p w14:paraId="43C6AD92" w14:textId="34AC0D6C"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7FDA3C4"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5</w:t>
            </w:r>
          </w:p>
        </w:tc>
        <w:tc>
          <w:tcPr>
            <w:tcW w:w="851" w:type="dxa"/>
            <w:vMerge w:val="restart"/>
            <w:shd w:val="clear" w:color="auto" w:fill="D9C049"/>
            <w:tcMar>
              <w:bottom w:w="0" w:type="dxa"/>
              <w:right w:w="113" w:type="dxa"/>
            </w:tcMar>
            <w:textDirection w:val="tbRl"/>
          </w:tcPr>
          <w:p w14:paraId="188054FF" w14:textId="10B1824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0E49765C"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6</w:t>
            </w:r>
          </w:p>
        </w:tc>
        <w:tc>
          <w:tcPr>
            <w:tcW w:w="851" w:type="dxa"/>
            <w:vMerge w:val="restart"/>
            <w:shd w:val="clear" w:color="auto" w:fill="D9C049"/>
            <w:tcMar>
              <w:top w:w="0" w:type="dxa"/>
              <w:bottom w:w="0" w:type="dxa"/>
              <w:right w:w="113" w:type="dxa"/>
            </w:tcMar>
            <w:textDirection w:val="tbRl"/>
          </w:tcPr>
          <w:p w14:paraId="334E51FB" w14:textId="700AC33A"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5EABEA9D"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7</w:t>
            </w:r>
          </w:p>
        </w:tc>
      </w:tr>
      <w:tr w:rsidR="00B9521B" w:rsidRPr="00690C0B" w14:paraId="0D67BDD8" w14:textId="77777777" w:rsidTr="00565E22">
        <w:trPr>
          <w:trHeight w:hRule="exact" w:val="2268"/>
        </w:trPr>
        <w:tc>
          <w:tcPr>
            <w:tcW w:w="737" w:type="dxa"/>
            <w:vMerge/>
          </w:tcPr>
          <w:p w14:paraId="38D169F7" w14:textId="77777777" w:rsidR="00B9521B" w:rsidRPr="00690C0B" w:rsidRDefault="00B9521B" w:rsidP="00B9521B">
            <w:pPr>
              <w:rPr>
                <w:rFonts w:ascii="Garamond" w:hAnsi="Garamond"/>
                <w:sz w:val="20"/>
                <w:szCs w:val="20"/>
              </w:rPr>
            </w:pPr>
          </w:p>
        </w:tc>
        <w:tc>
          <w:tcPr>
            <w:tcW w:w="794" w:type="dxa"/>
            <w:vMerge/>
            <w:shd w:val="clear" w:color="auto" w:fill="D9C049"/>
          </w:tcPr>
          <w:p w14:paraId="54DAF18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E71EA11" w14:textId="4E442A5E" w:rsidR="00B9521B" w:rsidRPr="00F73D0B" w:rsidRDefault="00940E13" w:rsidP="008439A8">
            <w:pPr>
              <w:rPr>
                <w:rFonts w:ascii="Garamond" w:hAnsi="Garamond"/>
                <w:sz w:val="20"/>
                <w:szCs w:val="20"/>
              </w:rPr>
            </w:pPr>
            <w:r w:rsidRPr="00F73D0B">
              <w:rPr>
                <w:rFonts w:ascii="Garamond" w:hAnsi="Garamond"/>
                <w:sz w:val="16"/>
                <w:szCs w:val="16"/>
              </w:rPr>
              <w:t xml:space="preserve">Kelly can bypass authorization controls because they do not fail securely (i.e. </w:t>
            </w:r>
            <w:r w:rsidR="008439A8" w:rsidRPr="00F73D0B">
              <w:rPr>
                <w:rFonts w:ascii="Garamond" w:hAnsi="Garamond"/>
                <w:sz w:val="16"/>
                <w:szCs w:val="16"/>
              </w:rPr>
              <w:t>they default to allowing</w:t>
            </w:r>
            <w:r w:rsidRPr="00F73D0B">
              <w:rPr>
                <w:rFonts w:ascii="Garamond" w:hAnsi="Garamond"/>
                <w:sz w:val="16"/>
                <w:szCs w:val="16"/>
              </w:rPr>
              <w:t xml:space="preserve"> access)</w:t>
            </w:r>
          </w:p>
        </w:tc>
        <w:tc>
          <w:tcPr>
            <w:tcW w:w="851" w:type="dxa"/>
            <w:vMerge/>
            <w:shd w:val="clear" w:color="auto" w:fill="D9C049"/>
          </w:tcPr>
          <w:p w14:paraId="232D7654"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22213A93" w14:textId="0D2B5501" w:rsidR="00B9521B" w:rsidRPr="00F73D0B" w:rsidRDefault="00940E13" w:rsidP="00B9521B">
            <w:pPr>
              <w:rPr>
                <w:rFonts w:ascii="Garamond" w:hAnsi="Garamond"/>
                <w:sz w:val="20"/>
                <w:szCs w:val="20"/>
              </w:rPr>
            </w:pPr>
            <w:r w:rsidRPr="00F73D0B">
              <w:rPr>
                <w:rFonts w:ascii="Garamond" w:hAnsi="Garamond"/>
                <w:sz w:val="16"/>
                <w:szCs w:val="16"/>
              </w:rPr>
              <w:t>Chad can access resources (including services, processes, AJAX, Flash, video, images, documents, temporary files, session data, system properties, configuration data, registry settings, logs) he should not be able to due to missing authorization, or due to excessive privileges (e.g. not using the principle of least privilege)</w:t>
            </w:r>
          </w:p>
        </w:tc>
        <w:tc>
          <w:tcPr>
            <w:tcW w:w="851" w:type="dxa"/>
            <w:vMerge/>
            <w:shd w:val="clear" w:color="auto" w:fill="D9C049"/>
          </w:tcPr>
          <w:p w14:paraId="6FD0ECD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0E30" w14:textId="07CDC85A" w:rsidR="00B9521B" w:rsidRPr="00F73D0B" w:rsidRDefault="00940E13" w:rsidP="00B9521B">
            <w:pPr>
              <w:rPr>
                <w:rFonts w:ascii="Garamond" w:hAnsi="Garamond"/>
                <w:sz w:val="20"/>
                <w:szCs w:val="20"/>
              </w:rPr>
            </w:pPr>
            <w:r w:rsidRPr="00F73D0B">
              <w:rPr>
                <w:rFonts w:ascii="Garamond" w:hAnsi="Garamond"/>
                <w:sz w:val="16"/>
                <w:szCs w:val="16"/>
              </w:rPr>
              <w:t>Eduardo can access data he does not have permission to, even though he has permission to the form/page/URL/entry point</w:t>
            </w:r>
          </w:p>
        </w:tc>
        <w:tc>
          <w:tcPr>
            <w:tcW w:w="851" w:type="dxa"/>
            <w:vMerge/>
            <w:shd w:val="clear" w:color="auto" w:fill="D9C049"/>
          </w:tcPr>
          <w:p w14:paraId="785925EB"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F10AA73" w14:textId="3CE235F1" w:rsidR="00B9521B" w:rsidRPr="00F73D0B" w:rsidRDefault="00940E13" w:rsidP="00B9521B">
            <w:pPr>
              <w:rPr>
                <w:rFonts w:ascii="Garamond" w:hAnsi="Garamond"/>
                <w:sz w:val="20"/>
                <w:szCs w:val="20"/>
              </w:rPr>
            </w:pPr>
            <w:r w:rsidRPr="00F73D0B">
              <w:rPr>
                <w:rFonts w:ascii="Garamond" w:hAnsi="Garamond"/>
                <w:sz w:val="16"/>
                <w:szCs w:val="16"/>
              </w:rPr>
              <w:t>Yuanjing can access application functions, objects, or properties he is not authorized to access</w:t>
            </w:r>
          </w:p>
        </w:tc>
      </w:tr>
      <w:tr w:rsidR="00B9521B" w:rsidRPr="00690C0B" w14:paraId="24584605" w14:textId="77777777" w:rsidTr="00565E22">
        <w:trPr>
          <w:trHeight w:hRule="exact" w:val="2155"/>
        </w:trPr>
        <w:tc>
          <w:tcPr>
            <w:tcW w:w="737" w:type="dxa"/>
            <w:vMerge/>
          </w:tcPr>
          <w:p w14:paraId="5FEAC68F" w14:textId="77777777" w:rsidR="00B9521B" w:rsidRPr="00690C0B" w:rsidRDefault="00B9521B" w:rsidP="00B9521B">
            <w:pPr>
              <w:rPr>
                <w:rFonts w:ascii="Garamond" w:hAnsi="Garamond"/>
                <w:sz w:val="20"/>
                <w:szCs w:val="20"/>
              </w:rPr>
            </w:pPr>
          </w:p>
        </w:tc>
        <w:tc>
          <w:tcPr>
            <w:tcW w:w="794" w:type="dxa"/>
            <w:vMerge/>
            <w:shd w:val="clear" w:color="auto" w:fill="D9C049"/>
          </w:tcPr>
          <w:p w14:paraId="4CD0338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B08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9B1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1E97169" w14:textId="1D430530"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79, 80</w:t>
                  </w:r>
                </w:p>
              </w:tc>
            </w:tr>
            <w:tr w:rsidR="00A03FD7" w:rsidRPr="004308E8" w14:paraId="227F71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78A8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0D690D7" w14:textId="658546C6"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4.8</w:t>
                  </w:r>
                </w:p>
              </w:tc>
            </w:tr>
            <w:tr w:rsidR="00A03FD7" w:rsidRPr="004308E8" w14:paraId="3DC16EE5" w14:textId="77777777" w:rsidTr="002B7D6A">
              <w:tc>
                <w:tcPr>
                  <w:tcW w:w="2410" w:type="dxa"/>
                  <w:tcBorders>
                    <w:top w:val="nil"/>
                  </w:tcBorders>
                  <w:tcMar>
                    <w:right w:w="397" w:type="dxa"/>
                  </w:tcMar>
                </w:tcPr>
                <w:p w14:paraId="0E2A981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18E97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430188B" w14:textId="77777777" w:rsidTr="002B7D6A">
              <w:tc>
                <w:tcPr>
                  <w:tcW w:w="2410" w:type="dxa"/>
                  <w:tcBorders>
                    <w:top w:val="nil"/>
                    <w:bottom w:val="single" w:sz="4" w:space="0" w:color="7F7F7F" w:themeColor="text1" w:themeTint="80"/>
                  </w:tcBorders>
                  <w:tcMar>
                    <w:right w:w="397" w:type="dxa"/>
                  </w:tcMar>
                </w:tcPr>
                <w:p w14:paraId="40C819E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796EDDD" w14:textId="793DE6E8" w:rsidR="00A03FD7" w:rsidRPr="006C434A" w:rsidRDefault="00357CF4" w:rsidP="002B7D6A">
                  <w:pPr>
                    <w:rPr>
                      <w:rFonts w:ascii="Garamond" w:hAnsi="Garamond"/>
                      <w:color w:val="595959" w:themeColor="text1" w:themeTint="A6"/>
                      <w:sz w:val="12"/>
                      <w:szCs w:val="12"/>
                    </w:rPr>
                  </w:pPr>
                  <w:r>
                    <w:rPr>
                      <w:rFonts w:ascii="Garamond" w:hAnsi="Garamond"/>
                      <w:color w:val="595959" w:themeColor="text1" w:themeTint="A6"/>
                      <w:sz w:val="12"/>
                      <w:szCs w:val="12"/>
                    </w:rPr>
                    <w:t>122</w:t>
                  </w:r>
                </w:p>
              </w:tc>
            </w:tr>
            <w:tr w:rsidR="00A03FD7" w:rsidRPr="004308E8" w14:paraId="6C61954C" w14:textId="77777777" w:rsidTr="002B7D6A">
              <w:tc>
                <w:tcPr>
                  <w:tcW w:w="2410" w:type="dxa"/>
                  <w:tcBorders>
                    <w:top w:val="nil"/>
                    <w:bottom w:val="single" w:sz="4" w:space="0" w:color="7F7F7F" w:themeColor="text1" w:themeTint="80"/>
                  </w:tcBorders>
                  <w:tcMar>
                    <w:right w:w="397" w:type="dxa"/>
                  </w:tcMar>
                </w:tcPr>
                <w:p w14:paraId="542A5D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51922C" w14:textId="71C1A7F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5DBE0F50" w14:textId="77777777" w:rsidTr="002B7D6A">
              <w:tc>
                <w:tcPr>
                  <w:tcW w:w="2410" w:type="dxa"/>
                  <w:tcBorders>
                    <w:bottom w:val="nil"/>
                  </w:tcBorders>
                  <w:tcMar>
                    <w:right w:w="397" w:type="dxa"/>
                  </w:tcMar>
                </w:tcPr>
                <w:p w14:paraId="76A9736D" w14:textId="010B4A4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11" w:author="Colin Watson" w:date="2013-09-18T18:55:00Z">
                    <w:r w:rsidR="0002122B">
                      <w:rPr>
                        <w:rFonts w:ascii="Garamond" w:hAnsi="Garamond"/>
                        <w:color w:val="7F7F7F" w:themeColor="text1" w:themeTint="80"/>
                        <w:sz w:val="8"/>
                        <w:szCs w:val="8"/>
                      </w:rPr>
                      <w:t>v1.03</w:t>
                    </w:r>
                  </w:ins>
                  <w:del w:id="112"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072B26ED" w14:textId="77777777" w:rsidR="00B9521B" w:rsidRPr="00690C0B" w:rsidRDefault="00B9521B" w:rsidP="00B9521B">
            <w:pPr>
              <w:rPr>
                <w:rFonts w:ascii="Garamond" w:hAnsi="Garamond"/>
                <w:sz w:val="20"/>
                <w:szCs w:val="20"/>
              </w:rPr>
            </w:pPr>
          </w:p>
        </w:tc>
        <w:tc>
          <w:tcPr>
            <w:tcW w:w="851" w:type="dxa"/>
            <w:vMerge/>
            <w:shd w:val="clear" w:color="auto" w:fill="D9C049"/>
          </w:tcPr>
          <w:p w14:paraId="1D81183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F8F9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CFEE62" w14:textId="39FBE609" w:rsidR="00A03FD7" w:rsidRPr="00357CF4"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 xml:space="preserve">OWASP </w:t>
                  </w:r>
                  <w:proofErr w:type="gramStart"/>
                  <w:r w:rsidRPr="006C434A">
                    <w:rPr>
                      <w:rFonts w:ascii="Garamond" w:hAnsi="Garamond"/>
                      <w:smallCaps/>
                      <w:color w:val="595959" w:themeColor="text1" w:themeTint="A6"/>
                      <w:sz w:val="12"/>
                      <w:szCs w:val="12"/>
                    </w:rPr>
                    <w:t>SCP</w:t>
                  </w:r>
                  <w:r w:rsidR="00357CF4">
                    <w:rPr>
                      <w:rFonts w:ascii="Garamond" w:hAnsi="Garamond"/>
                      <w:smallCaps/>
                      <w:color w:val="595959" w:themeColor="text1" w:themeTint="A6"/>
                      <w:sz w:val="12"/>
                      <w:szCs w:val="12"/>
                    </w:rPr>
                    <w:t xml:space="preserve">          </w:t>
                  </w:r>
                  <w:proofErr w:type="gramEnd"/>
                  <w:del w:id="113" w:author="Colin Watson" w:date="2013-09-11T13:36:00Z">
                    <w:r w:rsidR="00357CF4" w:rsidDel="004D310C">
                      <w:rPr>
                        <w:rFonts w:ascii="Garamond" w:hAnsi="Garamond"/>
                        <w:color w:val="595959" w:themeColor="text1" w:themeTint="A6"/>
                        <w:sz w:val="12"/>
                        <w:szCs w:val="12"/>
                      </w:rPr>
                      <w:delText>30,</w:delText>
                    </w:r>
                  </w:del>
                  <w:r w:rsidR="00357CF4">
                    <w:rPr>
                      <w:rFonts w:ascii="Garamond" w:hAnsi="Garamond"/>
                      <w:color w:val="595959" w:themeColor="text1" w:themeTint="A6"/>
                      <w:sz w:val="12"/>
                      <w:szCs w:val="12"/>
                    </w:rPr>
                    <w:t>70,81,83-4,87-9, 99,117,131-2,142,154,170,179</w:t>
                  </w:r>
                  <w:del w:id="114" w:author="Colin Watson" w:date="2013-09-11T13:39:00Z">
                    <w:r w:rsidR="00357CF4" w:rsidDel="004D310C">
                      <w:rPr>
                        <w:rFonts w:ascii="Garamond" w:hAnsi="Garamond"/>
                        <w:color w:val="595959" w:themeColor="text1" w:themeTint="A6"/>
                        <w:sz w:val="12"/>
                        <w:szCs w:val="12"/>
                      </w:rPr>
                      <w:delText>,</w:delText>
                    </w:r>
                    <w:r w:rsidR="00357CF4" w:rsidRPr="00357CF4" w:rsidDel="004D310C">
                      <w:rPr>
                        <w:rFonts w:ascii="Garamond" w:hAnsi="Garamond"/>
                        <w:color w:val="595959" w:themeColor="text1" w:themeTint="A6"/>
                        <w:sz w:val="12"/>
                        <w:szCs w:val="12"/>
                      </w:rPr>
                      <w:delText>190-2</w:delText>
                    </w:r>
                  </w:del>
                </w:p>
              </w:tc>
            </w:tr>
            <w:tr w:rsidR="00A03FD7" w:rsidRPr="004308E8" w14:paraId="5B1A8F5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8752E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292F701" w14:textId="491BDA26"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w:t>
                  </w:r>
                  <w:ins w:id="115" w:author="Colin Watson" w:date="2013-09-11T17:56:00Z">
                    <w:r w:rsidR="00A60459">
                      <w:rPr>
                        <w:rFonts w:ascii="Garamond" w:hAnsi="Garamond"/>
                        <w:color w:val="595959" w:themeColor="text1" w:themeTint="A6"/>
                        <w:sz w:val="12"/>
                        <w:szCs w:val="12"/>
                      </w:rPr>
                      <w:t xml:space="preserve">4.2, </w:t>
                    </w:r>
                  </w:ins>
                  <w:r>
                    <w:rPr>
                      <w:rFonts w:ascii="Garamond" w:hAnsi="Garamond"/>
                      <w:color w:val="595959" w:themeColor="text1" w:themeTint="A6"/>
                      <w:sz w:val="12"/>
                      <w:szCs w:val="12"/>
                    </w:rPr>
                    <w:t xml:space="preserve">4.3, 4.4, 4.6, 8.7, </w:t>
                  </w:r>
                  <w:r w:rsidR="00357CF4" w:rsidRPr="00357CF4">
                    <w:rPr>
                      <w:rFonts w:ascii="Garamond" w:hAnsi="Garamond"/>
                      <w:color w:val="595959" w:themeColor="text1" w:themeTint="A6"/>
                      <w:sz w:val="12"/>
                      <w:szCs w:val="12"/>
                    </w:rPr>
                    <w:t>10.7</w:t>
                  </w:r>
                </w:p>
              </w:tc>
            </w:tr>
            <w:tr w:rsidR="00A03FD7" w:rsidRPr="004308E8" w14:paraId="35DEB54C" w14:textId="77777777" w:rsidTr="002B7D6A">
              <w:tc>
                <w:tcPr>
                  <w:tcW w:w="2410" w:type="dxa"/>
                  <w:tcBorders>
                    <w:top w:val="nil"/>
                  </w:tcBorders>
                  <w:tcMar>
                    <w:right w:w="397" w:type="dxa"/>
                  </w:tcMar>
                </w:tcPr>
                <w:p w14:paraId="24FAF7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AEB09AB" w14:textId="68FEFA6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ACE1-4, HT2</w:t>
                  </w:r>
                </w:p>
              </w:tc>
            </w:tr>
            <w:tr w:rsidR="00A03FD7" w:rsidRPr="004308E8" w14:paraId="2C04BC40" w14:textId="77777777" w:rsidTr="002B7D6A">
              <w:tc>
                <w:tcPr>
                  <w:tcW w:w="2410" w:type="dxa"/>
                  <w:tcBorders>
                    <w:top w:val="nil"/>
                    <w:bottom w:val="single" w:sz="4" w:space="0" w:color="7F7F7F" w:themeColor="text1" w:themeTint="80"/>
                  </w:tcBorders>
                  <w:tcMar>
                    <w:right w:w="397" w:type="dxa"/>
                  </w:tcMar>
                </w:tcPr>
                <w:p w14:paraId="3BDDE5B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C2BE20" w14:textId="36B77D0D" w:rsidR="00A03FD7" w:rsidRPr="006C434A" w:rsidRDefault="00357CF4" w:rsidP="00357CF4">
                  <w:pPr>
                    <w:rPr>
                      <w:rFonts w:ascii="Garamond" w:hAnsi="Garamond"/>
                      <w:color w:val="595959" w:themeColor="text1" w:themeTint="A6"/>
                      <w:sz w:val="12"/>
                      <w:szCs w:val="12"/>
                    </w:rPr>
                  </w:pPr>
                  <w:r w:rsidRPr="00357CF4">
                    <w:rPr>
                      <w:rFonts w:ascii="Garamond" w:hAnsi="Garamond"/>
                      <w:color w:val="595959" w:themeColor="text1" w:themeTint="A6"/>
                      <w:sz w:val="12"/>
                      <w:szCs w:val="12"/>
                    </w:rPr>
                    <w:t>75, 87, 95</w:t>
                  </w:r>
                  <w:r>
                    <w:rPr>
                      <w:rFonts w:ascii="Garamond" w:hAnsi="Garamond"/>
                      <w:color w:val="595959" w:themeColor="text1" w:themeTint="A6"/>
                      <w:sz w:val="12"/>
                      <w:szCs w:val="12"/>
                    </w:rPr>
                    <w:t>, 126, 149, 155, 203, 213, 264-</w:t>
                  </w:r>
                  <w:r w:rsidRPr="00357CF4">
                    <w:rPr>
                      <w:rFonts w:ascii="Garamond" w:hAnsi="Garamond"/>
                      <w:color w:val="595959" w:themeColor="text1" w:themeTint="A6"/>
                      <w:sz w:val="12"/>
                      <w:szCs w:val="12"/>
                    </w:rPr>
                    <w:t>5</w:t>
                  </w:r>
                </w:p>
              </w:tc>
            </w:tr>
            <w:tr w:rsidR="00A03FD7" w:rsidRPr="004308E8" w14:paraId="2214BA59" w14:textId="77777777" w:rsidTr="002B7D6A">
              <w:tc>
                <w:tcPr>
                  <w:tcW w:w="2410" w:type="dxa"/>
                  <w:tcBorders>
                    <w:top w:val="nil"/>
                    <w:bottom w:val="single" w:sz="4" w:space="0" w:color="7F7F7F" w:themeColor="text1" w:themeTint="80"/>
                  </w:tcBorders>
                  <w:tcMar>
                    <w:right w:w="397" w:type="dxa"/>
                  </w:tcMar>
                </w:tcPr>
                <w:p w14:paraId="4CB6A8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7BAFD2" w14:textId="3BAFCD6A"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8, 10, 11, 13</w:t>
                  </w:r>
                </w:p>
              </w:tc>
            </w:tr>
            <w:tr w:rsidR="00A03FD7" w:rsidRPr="00611E85" w14:paraId="26F6A138" w14:textId="77777777" w:rsidTr="002B7D6A">
              <w:tc>
                <w:tcPr>
                  <w:tcW w:w="2410" w:type="dxa"/>
                  <w:tcBorders>
                    <w:bottom w:val="nil"/>
                  </w:tcBorders>
                  <w:tcMar>
                    <w:right w:w="397" w:type="dxa"/>
                  </w:tcMar>
                </w:tcPr>
                <w:p w14:paraId="103D9E82" w14:textId="292CACA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16" w:author="Colin Watson" w:date="2013-09-18T18:55:00Z">
                    <w:r w:rsidR="0002122B">
                      <w:rPr>
                        <w:rFonts w:ascii="Garamond" w:hAnsi="Garamond"/>
                        <w:color w:val="7F7F7F" w:themeColor="text1" w:themeTint="80"/>
                        <w:sz w:val="8"/>
                        <w:szCs w:val="8"/>
                      </w:rPr>
                      <w:t>v1.03</w:t>
                    </w:r>
                  </w:ins>
                  <w:del w:id="117"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3D59C4D4" w14:textId="77777777" w:rsidR="00B9521B" w:rsidRPr="00690C0B" w:rsidRDefault="00B9521B" w:rsidP="00B9521B">
            <w:pPr>
              <w:rPr>
                <w:rFonts w:ascii="Garamond" w:hAnsi="Garamond"/>
                <w:sz w:val="20"/>
                <w:szCs w:val="20"/>
              </w:rPr>
            </w:pPr>
          </w:p>
        </w:tc>
        <w:tc>
          <w:tcPr>
            <w:tcW w:w="851" w:type="dxa"/>
            <w:vMerge/>
            <w:shd w:val="clear" w:color="auto" w:fill="D9C049"/>
          </w:tcPr>
          <w:p w14:paraId="37E0C8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44F14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E93997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F7345F1" w14:textId="7BE253E5"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w:t>
                  </w:r>
                  <w:ins w:id="118" w:author="Colin Watson" w:date="2013-09-11T17:37:00Z">
                    <w:r w:rsidR="00611469">
                      <w:rPr>
                        <w:rFonts w:ascii="Garamond" w:hAnsi="Garamond"/>
                        <w:color w:val="595959" w:themeColor="text1" w:themeTint="A6"/>
                        <w:sz w:val="12"/>
                        <w:szCs w:val="12"/>
                      </w:rPr>
                      <w:t>, 88</w:t>
                    </w:r>
                  </w:ins>
                  <w:ins w:id="119" w:author="Colin Watson" w:date="2013-09-11T17:56:00Z">
                    <w:r w:rsidR="00A60459">
                      <w:rPr>
                        <w:rFonts w:ascii="Garamond" w:hAnsi="Garamond"/>
                        <w:color w:val="595959" w:themeColor="text1" w:themeTint="A6"/>
                        <w:sz w:val="12"/>
                        <w:szCs w:val="12"/>
                      </w:rPr>
                      <w:t>, 131</w:t>
                    </w:r>
                  </w:ins>
                </w:p>
              </w:tc>
            </w:tr>
            <w:tr w:rsidR="00A03FD7" w:rsidRPr="004308E8" w14:paraId="4EC7279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E4A0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5E57506" w14:textId="34B97074"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w:t>
                  </w:r>
                  <w:del w:id="120" w:author="Colin Watson" w:date="2013-09-11T17:57:00Z">
                    <w:r w:rsidDel="00A60459">
                      <w:rPr>
                        <w:rFonts w:ascii="Garamond" w:hAnsi="Garamond"/>
                        <w:color w:val="595959" w:themeColor="text1" w:themeTint="A6"/>
                        <w:sz w:val="12"/>
                        <w:szCs w:val="12"/>
                      </w:rPr>
                      <w:delText xml:space="preserve">4.2, </w:delText>
                    </w:r>
                  </w:del>
                  <w:r>
                    <w:rPr>
                      <w:rFonts w:ascii="Garamond" w:hAnsi="Garamond"/>
                      <w:color w:val="595959" w:themeColor="text1" w:themeTint="A6"/>
                      <w:sz w:val="12"/>
                      <w:szCs w:val="12"/>
                    </w:rPr>
                    <w:t xml:space="preserve">4.3, 4.4, </w:t>
                  </w:r>
                  <w:r w:rsidR="006B34C6" w:rsidRPr="006B34C6">
                    <w:rPr>
                      <w:rFonts w:ascii="Garamond" w:hAnsi="Garamond"/>
                      <w:color w:val="595959" w:themeColor="text1" w:themeTint="A6"/>
                      <w:sz w:val="12"/>
                      <w:szCs w:val="12"/>
                    </w:rPr>
                    <w:t>4.6</w:t>
                  </w:r>
                  <w:ins w:id="121" w:author="Colin Watson" w:date="2013-09-11T17:56:00Z">
                    <w:r w:rsidR="00A60459">
                      <w:rPr>
                        <w:rFonts w:ascii="Garamond" w:hAnsi="Garamond"/>
                        <w:color w:val="595959" w:themeColor="text1" w:themeTint="A6"/>
                        <w:sz w:val="12"/>
                        <w:szCs w:val="12"/>
                      </w:rPr>
                      <w:t>, 4.7</w:t>
                    </w:r>
                  </w:ins>
                </w:p>
              </w:tc>
            </w:tr>
            <w:tr w:rsidR="00A03FD7" w:rsidRPr="004308E8" w14:paraId="7FEE33F5" w14:textId="77777777" w:rsidTr="002B7D6A">
              <w:tc>
                <w:tcPr>
                  <w:tcW w:w="2410" w:type="dxa"/>
                  <w:tcBorders>
                    <w:top w:val="nil"/>
                  </w:tcBorders>
                  <w:tcMar>
                    <w:right w:w="397" w:type="dxa"/>
                  </w:tcMar>
                </w:tcPr>
                <w:p w14:paraId="4947BA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C411DD" w14:textId="0050AD2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093AFD74" w14:textId="77777777" w:rsidTr="002B7D6A">
              <w:tc>
                <w:tcPr>
                  <w:tcW w:w="2410" w:type="dxa"/>
                  <w:tcBorders>
                    <w:top w:val="nil"/>
                    <w:bottom w:val="single" w:sz="4" w:space="0" w:color="7F7F7F" w:themeColor="text1" w:themeTint="80"/>
                  </w:tcBorders>
                  <w:tcMar>
                    <w:right w:w="397" w:type="dxa"/>
                  </w:tcMar>
                </w:tcPr>
                <w:p w14:paraId="704C34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68E395A" w14:textId="2CBFA73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27379728" w14:textId="77777777" w:rsidTr="002B7D6A">
              <w:tc>
                <w:tcPr>
                  <w:tcW w:w="2410" w:type="dxa"/>
                  <w:tcBorders>
                    <w:top w:val="nil"/>
                    <w:bottom w:val="single" w:sz="4" w:space="0" w:color="7F7F7F" w:themeColor="text1" w:themeTint="80"/>
                  </w:tcBorders>
                  <w:tcMar>
                    <w:right w:w="397" w:type="dxa"/>
                  </w:tcMar>
                </w:tcPr>
                <w:p w14:paraId="3719F0C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935FCFE" w14:textId="1536B91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3A831C6D" w14:textId="77777777" w:rsidTr="002B7D6A">
              <w:tc>
                <w:tcPr>
                  <w:tcW w:w="2410" w:type="dxa"/>
                  <w:tcBorders>
                    <w:bottom w:val="nil"/>
                  </w:tcBorders>
                  <w:tcMar>
                    <w:right w:w="397" w:type="dxa"/>
                  </w:tcMar>
                </w:tcPr>
                <w:p w14:paraId="1AAEAF2D" w14:textId="31E7707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22" w:author="Colin Watson" w:date="2013-09-18T18:55:00Z">
                    <w:r w:rsidR="0002122B">
                      <w:rPr>
                        <w:rFonts w:ascii="Garamond" w:hAnsi="Garamond"/>
                        <w:color w:val="7F7F7F" w:themeColor="text1" w:themeTint="80"/>
                        <w:sz w:val="8"/>
                        <w:szCs w:val="8"/>
                      </w:rPr>
                      <w:t>v1.03</w:t>
                    </w:r>
                  </w:ins>
                  <w:del w:id="123"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16644553" w14:textId="77777777" w:rsidR="00B9521B" w:rsidRPr="00690C0B" w:rsidRDefault="00B9521B" w:rsidP="00B9521B">
            <w:pPr>
              <w:rPr>
                <w:rFonts w:ascii="Garamond" w:hAnsi="Garamond"/>
                <w:sz w:val="20"/>
                <w:szCs w:val="20"/>
              </w:rPr>
            </w:pPr>
          </w:p>
        </w:tc>
        <w:tc>
          <w:tcPr>
            <w:tcW w:w="851" w:type="dxa"/>
            <w:vMerge/>
            <w:shd w:val="clear" w:color="auto" w:fill="D9C049"/>
          </w:tcPr>
          <w:p w14:paraId="1FC42F1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50DB9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E65B9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546919" w14:textId="4C8CACA2"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81, 85, 86</w:t>
                  </w:r>
                  <w:ins w:id="124" w:author="Colin Watson" w:date="2013-09-11T17:57:00Z">
                    <w:r w:rsidR="00A60459">
                      <w:rPr>
                        <w:rFonts w:ascii="Garamond" w:hAnsi="Garamond"/>
                        <w:color w:val="595959" w:themeColor="text1" w:themeTint="A6"/>
                        <w:sz w:val="12"/>
                        <w:szCs w:val="12"/>
                      </w:rPr>
                      <w:t>, 131</w:t>
                    </w:r>
                  </w:ins>
                </w:p>
              </w:tc>
            </w:tr>
            <w:tr w:rsidR="00A03FD7" w:rsidRPr="004308E8" w14:paraId="6EB161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0525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070B3E0" w14:textId="7677B660" w:rsidR="00A03FD7" w:rsidRPr="006C434A" w:rsidRDefault="00C321D9" w:rsidP="006B34C6">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w:t>
                  </w:r>
                  <w:r w:rsidR="006B34C6" w:rsidRPr="006B34C6">
                    <w:rPr>
                      <w:rFonts w:ascii="Garamond" w:hAnsi="Garamond"/>
                      <w:color w:val="595959" w:themeColor="text1" w:themeTint="A6"/>
                      <w:sz w:val="12"/>
                      <w:szCs w:val="12"/>
                    </w:rPr>
                    <w:t>4.6</w:t>
                  </w:r>
                </w:p>
              </w:tc>
            </w:tr>
            <w:tr w:rsidR="00A03FD7" w:rsidRPr="004308E8" w14:paraId="78BD7153" w14:textId="77777777" w:rsidTr="002B7D6A">
              <w:tc>
                <w:tcPr>
                  <w:tcW w:w="2410" w:type="dxa"/>
                  <w:tcBorders>
                    <w:top w:val="nil"/>
                  </w:tcBorders>
                  <w:tcMar>
                    <w:right w:w="397" w:type="dxa"/>
                  </w:tcMar>
                </w:tcPr>
                <w:p w14:paraId="25F6767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B2C9783" w14:textId="195DBB39"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7EA40831" w14:textId="77777777" w:rsidTr="002B7D6A">
              <w:tc>
                <w:tcPr>
                  <w:tcW w:w="2410" w:type="dxa"/>
                  <w:tcBorders>
                    <w:top w:val="nil"/>
                    <w:bottom w:val="single" w:sz="4" w:space="0" w:color="7F7F7F" w:themeColor="text1" w:themeTint="80"/>
                  </w:tcBorders>
                  <w:tcMar>
                    <w:right w:w="397" w:type="dxa"/>
                  </w:tcMar>
                </w:tcPr>
                <w:p w14:paraId="16B17D5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222DDCE" w14:textId="413F1E5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0D398D92" w14:textId="77777777" w:rsidTr="002B7D6A">
              <w:tc>
                <w:tcPr>
                  <w:tcW w:w="2410" w:type="dxa"/>
                  <w:tcBorders>
                    <w:top w:val="nil"/>
                    <w:bottom w:val="single" w:sz="4" w:space="0" w:color="7F7F7F" w:themeColor="text1" w:themeTint="80"/>
                  </w:tcBorders>
                  <w:tcMar>
                    <w:right w:w="397" w:type="dxa"/>
                  </w:tcMar>
                </w:tcPr>
                <w:p w14:paraId="75DB304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D79344" w14:textId="1D8EFE70" w:rsidR="00A03FD7" w:rsidRPr="006C434A" w:rsidRDefault="006B34C6" w:rsidP="006B34C6">
                  <w:pPr>
                    <w:tabs>
                      <w:tab w:val="center" w:pos="1006"/>
                    </w:tabs>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2958E4FE" w14:textId="77777777" w:rsidTr="002B7D6A">
              <w:tc>
                <w:tcPr>
                  <w:tcW w:w="2410" w:type="dxa"/>
                  <w:tcBorders>
                    <w:bottom w:val="nil"/>
                  </w:tcBorders>
                  <w:tcMar>
                    <w:right w:w="397" w:type="dxa"/>
                  </w:tcMar>
                </w:tcPr>
                <w:p w14:paraId="73F8C2DF" w14:textId="16D31BC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25" w:author="Colin Watson" w:date="2013-09-18T18:55:00Z">
                    <w:r w:rsidR="0002122B">
                      <w:rPr>
                        <w:rFonts w:ascii="Garamond" w:hAnsi="Garamond"/>
                        <w:color w:val="7F7F7F" w:themeColor="text1" w:themeTint="80"/>
                        <w:sz w:val="8"/>
                        <w:szCs w:val="8"/>
                      </w:rPr>
                      <w:t>v1.03</w:t>
                    </w:r>
                  </w:ins>
                  <w:del w:id="126"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05B24D9D" w14:textId="77777777" w:rsidR="00B9521B" w:rsidRPr="00690C0B" w:rsidRDefault="00B9521B" w:rsidP="00B9521B">
            <w:pPr>
              <w:rPr>
                <w:rFonts w:ascii="Garamond" w:hAnsi="Garamond"/>
                <w:sz w:val="20"/>
                <w:szCs w:val="20"/>
              </w:rPr>
            </w:pPr>
          </w:p>
        </w:tc>
      </w:tr>
    </w:tbl>
    <w:p w14:paraId="60C9E0B9" w14:textId="72E3C20D" w:rsidR="00386196" w:rsidRDefault="00386196">
      <w:pPr>
        <w:rPr>
          <w:rFonts w:ascii="Garamond" w:hAnsi="Garamond"/>
          <w:sz w:val="20"/>
          <w:szCs w:val="20"/>
        </w:rPr>
      </w:pPr>
      <w:r>
        <w:rPr>
          <w:rFonts w:ascii="Garamond" w:hAnsi="Garamond"/>
          <w:sz w:val="20"/>
          <w:szCs w:val="20"/>
        </w:rPr>
        <w:br w:type="page"/>
      </w:r>
    </w:p>
    <w:p w14:paraId="2698503B"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6789460C" w14:textId="77777777" w:rsidTr="008015F2">
        <w:tc>
          <w:tcPr>
            <w:tcW w:w="737" w:type="dxa"/>
            <w:vMerge w:val="restart"/>
            <w:tcMar>
              <w:top w:w="0" w:type="dxa"/>
              <w:left w:w="0" w:type="dxa"/>
              <w:bottom w:w="0" w:type="dxa"/>
              <w:right w:w="0" w:type="dxa"/>
            </w:tcMar>
          </w:tcPr>
          <w:p w14:paraId="3BBEF73E" w14:textId="77777777" w:rsidR="00B9521B" w:rsidRPr="00690C0B" w:rsidRDefault="00B9521B" w:rsidP="00B9521B">
            <w:pPr>
              <w:rPr>
                <w:rFonts w:ascii="Garamond" w:hAnsi="Garamond"/>
                <w:sz w:val="20"/>
                <w:szCs w:val="20"/>
              </w:rPr>
            </w:pPr>
          </w:p>
        </w:tc>
        <w:tc>
          <w:tcPr>
            <w:tcW w:w="794" w:type="dxa"/>
            <w:shd w:val="clear" w:color="auto" w:fill="D9C049"/>
            <w:tcMar>
              <w:top w:w="0" w:type="dxa"/>
              <w:left w:w="0" w:type="dxa"/>
              <w:bottom w:w="0" w:type="dxa"/>
              <w:right w:w="0" w:type="dxa"/>
            </w:tcMar>
          </w:tcPr>
          <w:p w14:paraId="281FDDCA" w14:textId="77777777" w:rsidR="00B9521B" w:rsidRPr="007570A6" w:rsidRDefault="00B9521B" w:rsidP="00B9521B">
            <w:pPr>
              <w:rPr>
                <w:rFonts w:ascii="Garamond" w:hAnsi="Garamond"/>
                <w:b/>
                <w:color w:val="FFFFFF" w:themeColor="background1"/>
                <w:sz w:val="12"/>
                <w:szCs w:val="12"/>
              </w:rPr>
            </w:pPr>
          </w:p>
        </w:tc>
        <w:tc>
          <w:tcPr>
            <w:tcW w:w="2552" w:type="dxa"/>
          </w:tcPr>
          <w:p w14:paraId="698C672C" w14:textId="77777777" w:rsidR="00B9521B" w:rsidRPr="007570A6" w:rsidRDefault="00B9521B" w:rsidP="00B9521B">
            <w:pPr>
              <w:rPr>
                <w:rFonts w:ascii="Garamond" w:hAnsi="Garamond"/>
                <w:sz w:val="12"/>
                <w:szCs w:val="12"/>
              </w:rPr>
            </w:pPr>
          </w:p>
        </w:tc>
        <w:tc>
          <w:tcPr>
            <w:tcW w:w="851" w:type="dxa"/>
            <w:shd w:val="clear" w:color="auto" w:fill="D9C049"/>
          </w:tcPr>
          <w:p w14:paraId="4A5EE630" w14:textId="77777777" w:rsidR="00B9521B" w:rsidRPr="007570A6" w:rsidRDefault="00B9521B" w:rsidP="00B9521B">
            <w:pPr>
              <w:rPr>
                <w:rFonts w:ascii="Garamond" w:hAnsi="Garamond"/>
                <w:b/>
                <w:color w:val="FFFFFF" w:themeColor="background1"/>
                <w:sz w:val="12"/>
                <w:szCs w:val="12"/>
              </w:rPr>
            </w:pPr>
          </w:p>
        </w:tc>
        <w:tc>
          <w:tcPr>
            <w:tcW w:w="2552" w:type="dxa"/>
          </w:tcPr>
          <w:p w14:paraId="35B1AC29" w14:textId="77777777" w:rsidR="00B9521B" w:rsidRPr="007570A6" w:rsidRDefault="00B9521B" w:rsidP="00B9521B">
            <w:pPr>
              <w:rPr>
                <w:rFonts w:ascii="Garamond" w:hAnsi="Garamond"/>
                <w:sz w:val="12"/>
                <w:szCs w:val="12"/>
              </w:rPr>
            </w:pPr>
          </w:p>
        </w:tc>
        <w:tc>
          <w:tcPr>
            <w:tcW w:w="851" w:type="dxa"/>
            <w:shd w:val="clear" w:color="auto" w:fill="D9C049"/>
          </w:tcPr>
          <w:p w14:paraId="7C2669DF" w14:textId="77777777" w:rsidR="00B9521B" w:rsidRPr="007570A6" w:rsidRDefault="00B9521B" w:rsidP="00B9521B">
            <w:pPr>
              <w:rPr>
                <w:rFonts w:ascii="Garamond" w:hAnsi="Garamond"/>
                <w:b/>
                <w:color w:val="FFFFFF" w:themeColor="background1"/>
                <w:sz w:val="12"/>
                <w:szCs w:val="12"/>
              </w:rPr>
            </w:pPr>
          </w:p>
        </w:tc>
        <w:tc>
          <w:tcPr>
            <w:tcW w:w="2552" w:type="dxa"/>
          </w:tcPr>
          <w:p w14:paraId="68B88D11" w14:textId="77777777" w:rsidR="00B9521B" w:rsidRPr="007570A6" w:rsidRDefault="00B9521B" w:rsidP="00B9521B">
            <w:pPr>
              <w:rPr>
                <w:rFonts w:ascii="Garamond" w:hAnsi="Garamond"/>
                <w:sz w:val="12"/>
                <w:szCs w:val="12"/>
              </w:rPr>
            </w:pPr>
          </w:p>
        </w:tc>
        <w:tc>
          <w:tcPr>
            <w:tcW w:w="851" w:type="dxa"/>
            <w:shd w:val="clear" w:color="auto" w:fill="D9C049"/>
          </w:tcPr>
          <w:p w14:paraId="0B08A52A"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E8E697"/>
          </w:tcPr>
          <w:p w14:paraId="65B4E385" w14:textId="77777777" w:rsidR="00B9521B" w:rsidRPr="007570A6" w:rsidRDefault="00B9521B" w:rsidP="00B9521B">
            <w:pPr>
              <w:rPr>
                <w:rFonts w:ascii="Garamond" w:hAnsi="Garamond"/>
                <w:sz w:val="12"/>
                <w:szCs w:val="12"/>
              </w:rPr>
            </w:pPr>
          </w:p>
        </w:tc>
      </w:tr>
      <w:tr w:rsidR="00B9521B" w:rsidRPr="00690C0B" w14:paraId="5656D58B" w14:textId="77777777" w:rsidTr="008015F2">
        <w:trPr>
          <w:trHeight w:hRule="exact" w:val="737"/>
        </w:trPr>
        <w:tc>
          <w:tcPr>
            <w:tcW w:w="737" w:type="dxa"/>
            <w:vMerge/>
          </w:tcPr>
          <w:p w14:paraId="1851274F"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7C5DB938" w14:textId="062C136F" w:rsidR="00B9521B" w:rsidRPr="00A05F66" w:rsidRDefault="00A05F66" w:rsidP="00B9521B">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2978A09"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8</w:t>
            </w:r>
          </w:p>
        </w:tc>
        <w:tc>
          <w:tcPr>
            <w:tcW w:w="851" w:type="dxa"/>
            <w:vMerge w:val="restart"/>
            <w:shd w:val="clear" w:color="auto" w:fill="D9C049"/>
            <w:tcMar>
              <w:bottom w:w="0" w:type="dxa"/>
              <w:right w:w="113" w:type="dxa"/>
            </w:tcMar>
            <w:textDirection w:val="tbRl"/>
          </w:tcPr>
          <w:p w14:paraId="7A975C4C" w14:textId="7047DF30"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1BBCD86E"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9</w:t>
            </w:r>
          </w:p>
        </w:tc>
        <w:tc>
          <w:tcPr>
            <w:tcW w:w="851" w:type="dxa"/>
            <w:vMerge w:val="restart"/>
            <w:shd w:val="clear" w:color="auto" w:fill="D9C049"/>
            <w:tcMar>
              <w:bottom w:w="0" w:type="dxa"/>
              <w:right w:w="113" w:type="dxa"/>
            </w:tcMar>
            <w:textDirection w:val="tbRl"/>
          </w:tcPr>
          <w:p w14:paraId="36C7C183" w14:textId="7182A3C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57985B"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10</w:t>
            </w:r>
          </w:p>
        </w:tc>
        <w:tc>
          <w:tcPr>
            <w:tcW w:w="851" w:type="dxa"/>
            <w:vMerge w:val="restart"/>
            <w:shd w:val="clear" w:color="auto" w:fill="D9C049"/>
            <w:tcMar>
              <w:top w:w="0" w:type="dxa"/>
              <w:bottom w:w="0" w:type="dxa"/>
              <w:right w:w="113" w:type="dxa"/>
            </w:tcMar>
            <w:textDirection w:val="tbRl"/>
          </w:tcPr>
          <w:p w14:paraId="437CA5C3" w14:textId="37899DEB"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1FF0075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9E78640" w14:textId="77777777" w:rsidTr="008015F2">
        <w:trPr>
          <w:trHeight w:hRule="exact" w:val="2268"/>
        </w:trPr>
        <w:tc>
          <w:tcPr>
            <w:tcW w:w="737" w:type="dxa"/>
            <w:vMerge/>
          </w:tcPr>
          <w:p w14:paraId="5C4B2B22"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4AC297E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64B8AD6" w14:textId="4AB59A13" w:rsidR="00B9521B" w:rsidRPr="00F73D0B" w:rsidRDefault="00940E13" w:rsidP="00B9521B">
            <w:pPr>
              <w:rPr>
                <w:rFonts w:ascii="Garamond" w:hAnsi="Garamond"/>
                <w:sz w:val="16"/>
                <w:szCs w:val="16"/>
              </w:rPr>
            </w:pPr>
            <w:r w:rsidRPr="00F73D0B">
              <w:rPr>
                <w:rFonts w:ascii="Garamond" w:hAnsi="Garamond"/>
                <w:sz w:val="16"/>
                <w:szCs w:val="16"/>
              </w:rPr>
              <w:t>Tom can bypass business rules by altering the usual process sequence or flow, or by undertaking the process in the incorrect order, or by manipulating date and time values used by the application, or by using valid features for unintended purposes, or by otherwise manipulating control data</w:t>
            </w:r>
          </w:p>
        </w:tc>
        <w:tc>
          <w:tcPr>
            <w:tcW w:w="851" w:type="dxa"/>
            <w:vMerge/>
            <w:shd w:val="clear" w:color="auto" w:fill="D9C049"/>
            <w:tcMar>
              <w:bottom w:w="0" w:type="dxa"/>
              <w:right w:w="113" w:type="dxa"/>
            </w:tcMar>
          </w:tcPr>
          <w:p w14:paraId="3B19F382"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D9F8BCE" w14:textId="313B2656" w:rsidR="00B9521B" w:rsidRPr="00F73D0B" w:rsidRDefault="00940E13" w:rsidP="00B9521B">
            <w:pPr>
              <w:rPr>
                <w:rFonts w:ascii="Garamond" w:hAnsi="Garamond"/>
                <w:sz w:val="20"/>
                <w:szCs w:val="20"/>
              </w:rPr>
            </w:pPr>
            <w:r w:rsidRPr="00F73D0B">
              <w:rPr>
                <w:rFonts w:ascii="Garamond" w:hAnsi="Garamond"/>
                <w:sz w:val="16"/>
                <w:szCs w:val="16"/>
              </w:rPr>
              <w:t>Mike can misuse an application by using a valid feature too fast, or too frequently, or other way that is not intended, or consumes the application's resources, or causes race conditions, or over-utilizes a feature</w:t>
            </w:r>
          </w:p>
        </w:tc>
        <w:tc>
          <w:tcPr>
            <w:tcW w:w="851" w:type="dxa"/>
            <w:vMerge/>
            <w:shd w:val="clear" w:color="auto" w:fill="D9C049"/>
            <w:tcMar>
              <w:bottom w:w="0" w:type="dxa"/>
              <w:right w:w="113" w:type="dxa"/>
            </w:tcMar>
          </w:tcPr>
          <w:p w14:paraId="1CC345E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A5DE107" w14:textId="64118202" w:rsidR="00B9521B" w:rsidRPr="00F73D0B" w:rsidRDefault="00940E13" w:rsidP="00B9521B">
            <w:pPr>
              <w:rPr>
                <w:rFonts w:ascii="Garamond" w:hAnsi="Garamond"/>
                <w:sz w:val="20"/>
                <w:szCs w:val="20"/>
              </w:rPr>
            </w:pPr>
            <w:r w:rsidRPr="00F73D0B">
              <w:rPr>
                <w:rFonts w:ascii="Garamond" w:hAnsi="Garamond"/>
                <w:sz w:val="16"/>
                <w:szCs w:val="16"/>
              </w:rPr>
              <w:t>Richard can bypass the centralized authorization controls since they are not being used comprehensively on all interactions</w:t>
            </w:r>
          </w:p>
        </w:tc>
        <w:tc>
          <w:tcPr>
            <w:tcW w:w="851" w:type="dxa"/>
            <w:vMerge/>
            <w:shd w:val="clear" w:color="auto" w:fill="D9C049"/>
            <w:tcMar>
              <w:top w:w="0" w:type="dxa"/>
              <w:bottom w:w="0" w:type="dxa"/>
              <w:right w:w="113" w:type="dxa"/>
            </w:tcMar>
          </w:tcPr>
          <w:p w14:paraId="4E8E73CD"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49FD6A65" w14:textId="289B71E0" w:rsidR="00B9521B" w:rsidRPr="00AA194A" w:rsidRDefault="00940E13" w:rsidP="00940E13">
            <w:pPr>
              <w:rPr>
                <w:rFonts w:ascii="Garamond" w:hAnsi="Garamond"/>
                <w:sz w:val="20"/>
                <w:szCs w:val="20"/>
              </w:rPr>
            </w:pPr>
            <w:proofErr w:type="spellStart"/>
            <w:r w:rsidRPr="00AA194A">
              <w:rPr>
                <w:rFonts w:ascii="Garamond" w:hAnsi="Garamond"/>
                <w:sz w:val="16"/>
                <w:szCs w:val="16"/>
              </w:rPr>
              <w:t>Dinis</w:t>
            </w:r>
            <w:proofErr w:type="spellEnd"/>
            <w:r w:rsidRPr="00AA194A">
              <w:rPr>
                <w:rFonts w:ascii="Garamond" w:hAnsi="Garamond"/>
                <w:sz w:val="16"/>
                <w:szCs w:val="16"/>
              </w:rPr>
              <w:t xml:space="preserve"> can access security configuration information, or access control lists</w:t>
            </w:r>
          </w:p>
        </w:tc>
      </w:tr>
      <w:tr w:rsidR="00B9521B" w:rsidRPr="00690C0B" w14:paraId="5EEC248C" w14:textId="77777777" w:rsidTr="008015F2">
        <w:trPr>
          <w:trHeight w:hRule="exact" w:val="2041"/>
        </w:trPr>
        <w:tc>
          <w:tcPr>
            <w:tcW w:w="737" w:type="dxa"/>
            <w:vMerge/>
          </w:tcPr>
          <w:p w14:paraId="62160BC1"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02CDE86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CBD1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55A10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A0FE263" w14:textId="04623C0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10, 32, 93, 94, 189</w:t>
                  </w:r>
                </w:p>
              </w:tc>
            </w:tr>
            <w:tr w:rsidR="00A03FD7" w:rsidRPr="004308E8" w14:paraId="6812DA3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C9E0B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2BC434" w14:textId="408D02AC"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4.1, 4.2, 4.3, 4.4, 4.6, </w:t>
                  </w:r>
                  <w:r w:rsidRPr="00476863">
                    <w:rPr>
                      <w:rFonts w:ascii="Garamond" w:hAnsi="Garamond"/>
                      <w:color w:val="595959" w:themeColor="text1" w:themeTint="A6"/>
                      <w:sz w:val="12"/>
                      <w:szCs w:val="12"/>
                    </w:rPr>
                    <w:t>4.12</w:t>
                  </w:r>
                </w:p>
              </w:tc>
            </w:tr>
            <w:tr w:rsidR="00A03FD7" w:rsidRPr="004308E8" w14:paraId="3FF4D34F" w14:textId="77777777" w:rsidTr="002B7D6A">
              <w:tc>
                <w:tcPr>
                  <w:tcW w:w="2410" w:type="dxa"/>
                  <w:tcBorders>
                    <w:top w:val="nil"/>
                  </w:tcBorders>
                  <w:tcMar>
                    <w:right w:w="397" w:type="dxa"/>
                  </w:tcMar>
                </w:tcPr>
                <w:p w14:paraId="364ACD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A80C82" w14:textId="0449203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ACE3</w:t>
                  </w:r>
                </w:p>
              </w:tc>
            </w:tr>
            <w:tr w:rsidR="00A03FD7" w:rsidRPr="004308E8" w14:paraId="60882598" w14:textId="77777777" w:rsidTr="002B7D6A">
              <w:tc>
                <w:tcPr>
                  <w:tcW w:w="2410" w:type="dxa"/>
                  <w:tcBorders>
                    <w:top w:val="nil"/>
                    <w:bottom w:val="single" w:sz="4" w:space="0" w:color="7F7F7F" w:themeColor="text1" w:themeTint="80"/>
                  </w:tcBorders>
                  <w:tcMar>
                    <w:right w:w="397" w:type="dxa"/>
                  </w:tcMar>
                </w:tcPr>
                <w:p w14:paraId="2E5B4FB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00F2842" w14:textId="5AD18B5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25, 39, 74, 162, 166, 207</w:t>
                  </w:r>
                </w:p>
              </w:tc>
            </w:tr>
            <w:tr w:rsidR="00A03FD7" w:rsidRPr="004308E8" w14:paraId="7E8151F4" w14:textId="77777777" w:rsidTr="002B7D6A">
              <w:tc>
                <w:tcPr>
                  <w:tcW w:w="2410" w:type="dxa"/>
                  <w:tcBorders>
                    <w:top w:val="nil"/>
                    <w:bottom w:val="single" w:sz="4" w:space="0" w:color="7F7F7F" w:themeColor="text1" w:themeTint="80"/>
                  </w:tcBorders>
                  <w:tcMar>
                    <w:right w:w="397" w:type="dxa"/>
                  </w:tcMar>
                </w:tcPr>
                <w:p w14:paraId="62172C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07DBA0" w14:textId="65F2F97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8, 10, 11, 12</w:t>
                  </w:r>
                </w:p>
              </w:tc>
            </w:tr>
            <w:tr w:rsidR="00A03FD7" w:rsidRPr="00611E85" w14:paraId="1054B6B4" w14:textId="77777777" w:rsidTr="002B7D6A">
              <w:tc>
                <w:tcPr>
                  <w:tcW w:w="2410" w:type="dxa"/>
                  <w:tcBorders>
                    <w:bottom w:val="nil"/>
                  </w:tcBorders>
                  <w:tcMar>
                    <w:right w:w="397" w:type="dxa"/>
                  </w:tcMar>
                </w:tcPr>
                <w:p w14:paraId="4231ECC2" w14:textId="36E9814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27" w:author="Colin Watson" w:date="2013-09-18T18:55:00Z">
                    <w:r w:rsidR="0002122B">
                      <w:rPr>
                        <w:rFonts w:ascii="Garamond" w:hAnsi="Garamond"/>
                        <w:color w:val="7F7F7F" w:themeColor="text1" w:themeTint="80"/>
                        <w:sz w:val="8"/>
                        <w:szCs w:val="8"/>
                      </w:rPr>
                      <w:t>v1.03</w:t>
                    </w:r>
                  </w:ins>
                  <w:del w:id="128"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4932A624" w14:textId="77777777" w:rsidR="00B9521B" w:rsidRPr="00180460" w:rsidRDefault="00B9521B" w:rsidP="00B9521B">
            <w:pPr>
              <w:rPr>
                <w:rFonts w:ascii="Garamond" w:hAnsi="Garamond"/>
                <w:sz w:val="16"/>
                <w:szCs w:val="16"/>
              </w:rPr>
            </w:pPr>
          </w:p>
        </w:tc>
        <w:tc>
          <w:tcPr>
            <w:tcW w:w="851" w:type="dxa"/>
            <w:vMerge/>
            <w:shd w:val="clear" w:color="auto" w:fill="D9C049"/>
            <w:tcMar>
              <w:bottom w:w="0" w:type="dxa"/>
              <w:right w:w="113" w:type="dxa"/>
            </w:tcMar>
          </w:tcPr>
          <w:p w14:paraId="371C8A5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B52F41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CF1E44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CEEC7C" w14:textId="68CE7ACB"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94</w:t>
                  </w:r>
                </w:p>
              </w:tc>
            </w:tr>
            <w:tr w:rsidR="00A03FD7" w:rsidRPr="004308E8" w14:paraId="5A7E65C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6BD6A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177207" w14:textId="70EF9CFE" w:rsidR="00A03FD7" w:rsidRPr="006C434A" w:rsidRDefault="00476863" w:rsidP="00476863">
                  <w:pPr>
                    <w:tabs>
                      <w:tab w:val="center" w:pos="1006"/>
                    </w:tabs>
                    <w:rPr>
                      <w:rFonts w:ascii="Garamond" w:hAnsi="Garamond"/>
                      <w:color w:val="595959" w:themeColor="text1" w:themeTint="A6"/>
                      <w:sz w:val="12"/>
                      <w:szCs w:val="12"/>
                    </w:rPr>
                  </w:pPr>
                  <w:r w:rsidRPr="00476863">
                    <w:rPr>
                      <w:rFonts w:ascii="Garamond" w:hAnsi="Garamond"/>
                      <w:color w:val="595959" w:themeColor="text1" w:themeTint="A6"/>
                      <w:sz w:val="12"/>
                      <w:szCs w:val="12"/>
                    </w:rPr>
                    <w:t>4.12</w:t>
                  </w:r>
                </w:p>
              </w:tc>
            </w:tr>
            <w:tr w:rsidR="00A03FD7" w:rsidRPr="004308E8" w14:paraId="3FBF6165" w14:textId="77777777" w:rsidTr="002B7D6A">
              <w:tc>
                <w:tcPr>
                  <w:tcW w:w="2410" w:type="dxa"/>
                  <w:tcBorders>
                    <w:top w:val="nil"/>
                  </w:tcBorders>
                  <w:tcMar>
                    <w:right w:w="397" w:type="dxa"/>
                  </w:tcMar>
                </w:tcPr>
                <w:p w14:paraId="3E14AC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A25306C" w14:textId="1D28FF4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AE3, FIO1-2, UT2-4, STE1-3</w:t>
                  </w:r>
                </w:p>
              </w:tc>
            </w:tr>
            <w:tr w:rsidR="00A03FD7" w:rsidRPr="004308E8" w14:paraId="47F770E6" w14:textId="77777777" w:rsidTr="002B7D6A">
              <w:tc>
                <w:tcPr>
                  <w:tcW w:w="2410" w:type="dxa"/>
                  <w:tcBorders>
                    <w:top w:val="nil"/>
                    <w:bottom w:val="single" w:sz="4" w:space="0" w:color="7F7F7F" w:themeColor="text1" w:themeTint="80"/>
                  </w:tcBorders>
                  <w:tcMar>
                    <w:right w:w="397" w:type="dxa"/>
                  </w:tcMar>
                </w:tcPr>
                <w:p w14:paraId="2C084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4CFEE57" w14:textId="419F0FA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26, 29, 119, 261</w:t>
                  </w:r>
                </w:p>
              </w:tc>
            </w:tr>
            <w:tr w:rsidR="00A03FD7" w:rsidRPr="004308E8" w14:paraId="15271A72" w14:textId="77777777" w:rsidTr="002B7D6A">
              <w:tc>
                <w:tcPr>
                  <w:tcW w:w="2410" w:type="dxa"/>
                  <w:tcBorders>
                    <w:top w:val="nil"/>
                    <w:bottom w:val="single" w:sz="4" w:space="0" w:color="7F7F7F" w:themeColor="text1" w:themeTint="80"/>
                  </w:tcBorders>
                  <w:tcMar>
                    <w:right w:w="397" w:type="dxa"/>
                  </w:tcMar>
                </w:tcPr>
                <w:p w14:paraId="7AB2F3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386929" w14:textId="63B6D69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1, 35</w:t>
                  </w:r>
                </w:p>
              </w:tc>
            </w:tr>
            <w:tr w:rsidR="00A03FD7" w:rsidRPr="00611E85" w14:paraId="421A1D0B" w14:textId="77777777" w:rsidTr="002B7D6A">
              <w:tc>
                <w:tcPr>
                  <w:tcW w:w="2410" w:type="dxa"/>
                  <w:tcBorders>
                    <w:bottom w:val="nil"/>
                  </w:tcBorders>
                  <w:tcMar>
                    <w:right w:w="397" w:type="dxa"/>
                  </w:tcMar>
                </w:tcPr>
                <w:p w14:paraId="182E4502" w14:textId="3BDD718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29" w:author="Colin Watson" w:date="2013-09-18T18:55:00Z">
                    <w:r w:rsidR="0002122B">
                      <w:rPr>
                        <w:rFonts w:ascii="Garamond" w:hAnsi="Garamond"/>
                        <w:color w:val="7F7F7F" w:themeColor="text1" w:themeTint="80"/>
                        <w:sz w:val="8"/>
                        <w:szCs w:val="8"/>
                      </w:rPr>
                      <w:t>v1.03</w:t>
                    </w:r>
                  </w:ins>
                  <w:del w:id="130"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0098A485" w14:textId="77777777" w:rsidR="00B9521B" w:rsidRPr="00690C0B" w:rsidRDefault="00B9521B" w:rsidP="00B9521B">
            <w:pPr>
              <w:rPr>
                <w:rFonts w:ascii="Garamond" w:hAnsi="Garamond"/>
                <w:sz w:val="20"/>
                <w:szCs w:val="20"/>
              </w:rPr>
            </w:pPr>
          </w:p>
        </w:tc>
        <w:tc>
          <w:tcPr>
            <w:tcW w:w="851" w:type="dxa"/>
            <w:vMerge/>
            <w:shd w:val="clear" w:color="auto" w:fill="D9C049"/>
            <w:tcMar>
              <w:bottom w:w="0" w:type="dxa"/>
              <w:right w:w="113" w:type="dxa"/>
            </w:tcMar>
          </w:tcPr>
          <w:p w14:paraId="7AEC31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15B1B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D8F5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40CD6D" w14:textId="0A9613E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78, 91</w:t>
                  </w:r>
                </w:p>
              </w:tc>
            </w:tr>
            <w:tr w:rsidR="00A03FD7" w:rsidRPr="004308E8" w14:paraId="2877DEE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5012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6DBC741" w14:textId="2F1FC5AF"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4.13, </w:t>
                  </w:r>
                  <w:r w:rsidRPr="00476863">
                    <w:rPr>
                      <w:rFonts w:ascii="Garamond" w:hAnsi="Garamond"/>
                      <w:color w:val="595959" w:themeColor="text1" w:themeTint="A6"/>
                      <w:sz w:val="12"/>
                      <w:szCs w:val="12"/>
                    </w:rPr>
                    <w:t>4.14</w:t>
                  </w:r>
                </w:p>
              </w:tc>
            </w:tr>
            <w:tr w:rsidR="00A03FD7" w:rsidRPr="004308E8" w14:paraId="44088E56" w14:textId="77777777" w:rsidTr="002B7D6A">
              <w:tc>
                <w:tcPr>
                  <w:tcW w:w="2410" w:type="dxa"/>
                  <w:tcBorders>
                    <w:top w:val="nil"/>
                  </w:tcBorders>
                  <w:tcMar>
                    <w:right w:w="397" w:type="dxa"/>
                  </w:tcMar>
                </w:tcPr>
                <w:p w14:paraId="19B033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7C38D18" w14:textId="779ED5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ACE1-4</w:t>
                  </w:r>
                </w:p>
              </w:tc>
            </w:tr>
            <w:tr w:rsidR="00A03FD7" w:rsidRPr="004308E8" w14:paraId="04FB1E51" w14:textId="77777777" w:rsidTr="002B7D6A">
              <w:tc>
                <w:tcPr>
                  <w:tcW w:w="2410" w:type="dxa"/>
                  <w:tcBorders>
                    <w:top w:val="nil"/>
                    <w:bottom w:val="single" w:sz="4" w:space="0" w:color="7F7F7F" w:themeColor="text1" w:themeTint="80"/>
                  </w:tcBorders>
                  <w:tcMar>
                    <w:right w:w="397" w:type="dxa"/>
                  </w:tcMar>
                </w:tcPr>
                <w:p w14:paraId="174951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B781CA" w14:textId="2AB5E36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36, 95, 121, 179</w:t>
                  </w:r>
                </w:p>
              </w:tc>
            </w:tr>
            <w:tr w:rsidR="00A03FD7" w:rsidRPr="004308E8" w14:paraId="4C4B10C1" w14:textId="77777777" w:rsidTr="002B7D6A">
              <w:tc>
                <w:tcPr>
                  <w:tcW w:w="2410" w:type="dxa"/>
                  <w:tcBorders>
                    <w:top w:val="nil"/>
                    <w:bottom w:val="single" w:sz="4" w:space="0" w:color="7F7F7F" w:themeColor="text1" w:themeTint="80"/>
                  </w:tcBorders>
                  <w:tcMar>
                    <w:right w:w="397" w:type="dxa"/>
                  </w:tcMar>
                </w:tcPr>
                <w:p w14:paraId="30C6CDB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5CD9E9F" w14:textId="3D736C6C"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6DB1EAF1" w14:textId="77777777" w:rsidTr="002B7D6A">
              <w:tc>
                <w:tcPr>
                  <w:tcW w:w="2410" w:type="dxa"/>
                  <w:tcBorders>
                    <w:bottom w:val="nil"/>
                  </w:tcBorders>
                  <w:tcMar>
                    <w:right w:w="397" w:type="dxa"/>
                  </w:tcMar>
                </w:tcPr>
                <w:p w14:paraId="76CE9187" w14:textId="395839A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31" w:author="Colin Watson" w:date="2013-09-18T18:55:00Z">
                    <w:r w:rsidR="0002122B">
                      <w:rPr>
                        <w:rFonts w:ascii="Garamond" w:hAnsi="Garamond"/>
                        <w:color w:val="7F7F7F" w:themeColor="text1" w:themeTint="80"/>
                        <w:sz w:val="8"/>
                        <w:szCs w:val="8"/>
                      </w:rPr>
                      <w:t>v1.03</w:t>
                    </w:r>
                  </w:ins>
                  <w:del w:id="132"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31AFD086" w14:textId="77777777" w:rsidR="00B9521B" w:rsidRPr="00690C0B" w:rsidRDefault="00B9521B" w:rsidP="00B9521B">
            <w:pPr>
              <w:rPr>
                <w:rFonts w:ascii="Garamond" w:hAnsi="Garamond"/>
                <w:sz w:val="20"/>
                <w:szCs w:val="20"/>
              </w:rPr>
            </w:pPr>
          </w:p>
        </w:tc>
        <w:tc>
          <w:tcPr>
            <w:tcW w:w="851" w:type="dxa"/>
            <w:vMerge/>
            <w:shd w:val="clear" w:color="auto" w:fill="D9C049"/>
            <w:tcMar>
              <w:top w:w="0" w:type="dxa"/>
              <w:bottom w:w="0" w:type="dxa"/>
              <w:right w:w="113" w:type="dxa"/>
            </w:tcMar>
          </w:tcPr>
          <w:p w14:paraId="40DF77A0"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098DE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8F05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E52D59" w14:textId="7030B78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89, 90</w:t>
                  </w:r>
                </w:p>
              </w:tc>
            </w:tr>
            <w:tr w:rsidR="00A03FD7" w:rsidRPr="004308E8" w14:paraId="699306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29546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3BECB89" w14:textId="12AB9AFD" w:rsidR="00A03FD7" w:rsidRPr="006C434A" w:rsidRDefault="00611469" w:rsidP="002B7D6A">
                  <w:pPr>
                    <w:rPr>
                      <w:rFonts w:ascii="Garamond" w:hAnsi="Garamond"/>
                      <w:color w:val="595959" w:themeColor="text1" w:themeTint="A6"/>
                      <w:sz w:val="12"/>
                      <w:szCs w:val="12"/>
                    </w:rPr>
                  </w:pPr>
                  <w:ins w:id="133" w:author="Colin Watson" w:date="2013-09-11T17:41:00Z">
                    <w:r>
                      <w:rPr>
                        <w:rFonts w:ascii="Garamond" w:hAnsi="Garamond"/>
                        <w:color w:val="595959" w:themeColor="text1" w:themeTint="A6"/>
                        <w:sz w:val="12"/>
                        <w:szCs w:val="12"/>
                      </w:rPr>
                      <w:t xml:space="preserve">4.10, </w:t>
                    </w:r>
                  </w:ins>
                  <w:r w:rsidR="00476863" w:rsidRPr="00476863">
                    <w:rPr>
                      <w:rFonts w:ascii="Garamond" w:hAnsi="Garamond"/>
                      <w:color w:val="595959" w:themeColor="text1" w:themeTint="A6"/>
                      <w:sz w:val="12"/>
                      <w:szCs w:val="12"/>
                    </w:rPr>
                    <w:t>12.1</w:t>
                  </w:r>
                  <w:ins w:id="134" w:author="Colin Watson" w:date="2013-09-11T19:35:00Z">
                    <w:r w:rsidR="00EB6633">
                      <w:rPr>
                        <w:rFonts w:ascii="Garamond" w:hAnsi="Garamond"/>
                        <w:color w:val="595959" w:themeColor="text1" w:themeTint="A6"/>
                        <w:sz w:val="12"/>
                        <w:szCs w:val="12"/>
                      </w:rPr>
                      <w:t>, 14.1</w:t>
                    </w:r>
                  </w:ins>
                </w:p>
              </w:tc>
            </w:tr>
            <w:tr w:rsidR="00A03FD7" w:rsidRPr="004308E8" w14:paraId="7F2C7745" w14:textId="77777777" w:rsidTr="002B7D6A">
              <w:tc>
                <w:tcPr>
                  <w:tcW w:w="2410" w:type="dxa"/>
                  <w:tcBorders>
                    <w:top w:val="nil"/>
                  </w:tcBorders>
                  <w:tcMar>
                    <w:right w:w="397" w:type="dxa"/>
                  </w:tcMar>
                </w:tcPr>
                <w:p w14:paraId="4862FF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8FEB9D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A36A0FC" w14:textId="77777777" w:rsidTr="002B7D6A">
              <w:tc>
                <w:tcPr>
                  <w:tcW w:w="2410" w:type="dxa"/>
                  <w:tcBorders>
                    <w:top w:val="nil"/>
                    <w:bottom w:val="single" w:sz="4" w:space="0" w:color="7F7F7F" w:themeColor="text1" w:themeTint="80"/>
                  </w:tcBorders>
                  <w:tcMar>
                    <w:right w:w="397" w:type="dxa"/>
                  </w:tcMar>
                </w:tcPr>
                <w:p w14:paraId="67E8902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EFB66F" w14:textId="72B82C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75, 133, 203</w:t>
                  </w:r>
                </w:p>
              </w:tc>
            </w:tr>
            <w:tr w:rsidR="00A03FD7" w:rsidRPr="004308E8" w14:paraId="666D90DF" w14:textId="77777777" w:rsidTr="002B7D6A">
              <w:tc>
                <w:tcPr>
                  <w:tcW w:w="2410" w:type="dxa"/>
                  <w:tcBorders>
                    <w:top w:val="nil"/>
                    <w:bottom w:val="single" w:sz="4" w:space="0" w:color="7F7F7F" w:themeColor="text1" w:themeTint="80"/>
                  </w:tcBorders>
                  <w:tcMar>
                    <w:right w:w="397" w:type="dxa"/>
                  </w:tcMar>
                </w:tcPr>
                <w:p w14:paraId="6CCAA3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4E23DE7" w14:textId="4EC3E7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A054E60" w14:textId="77777777" w:rsidTr="002B7D6A">
              <w:tc>
                <w:tcPr>
                  <w:tcW w:w="2410" w:type="dxa"/>
                  <w:tcBorders>
                    <w:bottom w:val="nil"/>
                  </w:tcBorders>
                  <w:tcMar>
                    <w:right w:w="397" w:type="dxa"/>
                  </w:tcMar>
                </w:tcPr>
                <w:p w14:paraId="145B9F92" w14:textId="08A82D9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35" w:author="Colin Watson" w:date="2013-09-18T18:55:00Z">
                    <w:r w:rsidR="0002122B">
                      <w:rPr>
                        <w:rFonts w:ascii="Garamond" w:hAnsi="Garamond"/>
                        <w:color w:val="7F7F7F" w:themeColor="text1" w:themeTint="80"/>
                        <w:sz w:val="8"/>
                        <w:szCs w:val="8"/>
                      </w:rPr>
                      <w:t>v1.03</w:t>
                    </w:r>
                  </w:ins>
                  <w:del w:id="136"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305C45BD" w14:textId="77777777" w:rsidR="00B9521B" w:rsidRPr="00690C0B" w:rsidRDefault="00B9521B" w:rsidP="00B9521B">
            <w:pPr>
              <w:rPr>
                <w:rFonts w:ascii="Garamond" w:hAnsi="Garamond"/>
                <w:sz w:val="20"/>
                <w:szCs w:val="20"/>
              </w:rPr>
            </w:pPr>
          </w:p>
        </w:tc>
      </w:tr>
      <w:tr w:rsidR="00B9521B" w:rsidRPr="00690C0B" w14:paraId="16BF14AA" w14:textId="77777777" w:rsidTr="008015F2">
        <w:trPr>
          <w:trHeight w:hRule="exact" w:val="737"/>
        </w:trPr>
        <w:tc>
          <w:tcPr>
            <w:tcW w:w="737" w:type="dxa"/>
            <w:vMerge/>
          </w:tcPr>
          <w:p w14:paraId="2442F43D"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37A098C9" w14:textId="5788134F"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27121B95"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D9C049"/>
            <w:tcMar>
              <w:bottom w:w="0" w:type="dxa"/>
              <w:right w:w="113" w:type="dxa"/>
            </w:tcMar>
            <w:textDirection w:val="tbRl"/>
          </w:tcPr>
          <w:p w14:paraId="7CB8DE52" w14:textId="7F9DDEF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5B35DCA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3C5F1663" w14:textId="609764AF"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6EAA963"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1370F124" w14:textId="77777777"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EDFB210"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08F7A35D" w14:textId="77777777" w:rsidTr="008015F2">
        <w:trPr>
          <w:trHeight w:hRule="exact" w:val="2268"/>
        </w:trPr>
        <w:tc>
          <w:tcPr>
            <w:tcW w:w="737" w:type="dxa"/>
            <w:vMerge/>
          </w:tcPr>
          <w:p w14:paraId="3B88732F" w14:textId="77777777" w:rsidR="00B9521B" w:rsidRPr="00690C0B" w:rsidRDefault="00B9521B" w:rsidP="00B9521B">
            <w:pPr>
              <w:rPr>
                <w:rFonts w:ascii="Garamond" w:hAnsi="Garamond"/>
                <w:sz w:val="20"/>
                <w:szCs w:val="20"/>
              </w:rPr>
            </w:pPr>
          </w:p>
        </w:tc>
        <w:tc>
          <w:tcPr>
            <w:tcW w:w="794" w:type="dxa"/>
            <w:vMerge/>
            <w:shd w:val="clear" w:color="auto" w:fill="D9C049"/>
          </w:tcPr>
          <w:p w14:paraId="7CB7991A"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2A798224" w14:textId="74D3C36B" w:rsidR="00B9521B" w:rsidRPr="00AA194A" w:rsidRDefault="00940E13" w:rsidP="00B9521B">
            <w:pPr>
              <w:rPr>
                <w:rFonts w:ascii="Garamond" w:hAnsi="Garamond"/>
                <w:sz w:val="20"/>
                <w:szCs w:val="20"/>
              </w:rPr>
            </w:pPr>
            <w:r w:rsidRPr="00AA194A">
              <w:rPr>
                <w:rFonts w:ascii="Garamond" w:hAnsi="Garamond"/>
                <w:sz w:val="16"/>
                <w:szCs w:val="16"/>
              </w:rPr>
              <w:t>Christopher can inject a command that the application will run at a higher privilege level</w:t>
            </w:r>
          </w:p>
        </w:tc>
        <w:tc>
          <w:tcPr>
            <w:tcW w:w="851" w:type="dxa"/>
            <w:vMerge/>
            <w:shd w:val="clear" w:color="auto" w:fill="D9C049"/>
          </w:tcPr>
          <w:p w14:paraId="1282771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3220A426" w14:textId="2BC7B4E9" w:rsidR="00B9521B" w:rsidRPr="00AA194A" w:rsidRDefault="00940E13" w:rsidP="00B9521B">
            <w:pPr>
              <w:rPr>
                <w:rFonts w:ascii="Garamond" w:hAnsi="Garamond"/>
                <w:sz w:val="20"/>
                <w:szCs w:val="20"/>
              </w:rPr>
            </w:pPr>
            <w:r w:rsidRPr="00AA194A">
              <w:rPr>
                <w:rFonts w:ascii="Garamond" w:hAnsi="Garamond"/>
                <w:sz w:val="16"/>
                <w:szCs w:val="16"/>
              </w:rPr>
              <w:t>Ryan can influence or alter authorization controls and permissions, and can therefore bypass them</w:t>
            </w:r>
          </w:p>
        </w:tc>
        <w:tc>
          <w:tcPr>
            <w:tcW w:w="851" w:type="dxa"/>
            <w:vMerge/>
            <w:shd w:val="clear" w:color="auto" w:fill="auto"/>
          </w:tcPr>
          <w:p w14:paraId="29460F0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7FBAAB52" w14:textId="790683A7"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w:t>
            </w:r>
            <w:proofErr w:type="gramStart"/>
            <w:r w:rsidRPr="0034110F">
              <w:rPr>
                <w:rFonts w:ascii="Garamond" w:hAnsi="Garamond"/>
                <w:color w:val="404040" w:themeColor="text1" w:themeTint="BF"/>
                <w:sz w:val="16"/>
                <w:szCs w:val="16"/>
              </w:rPr>
              <w:t>no</w:t>
            </w:r>
            <w:proofErr w:type="gramEnd"/>
            <w:r w:rsidRPr="0034110F">
              <w:rPr>
                <w:rFonts w:ascii="Garamond" w:hAnsi="Garamond"/>
                <w:color w:val="404040" w:themeColor="text1" w:themeTint="BF"/>
                <w:sz w:val="16"/>
                <w:szCs w:val="16"/>
              </w:rPr>
              <w:t xml:space="preserve"> card)</w:t>
            </w:r>
          </w:p>
        </w:tc>
        <w:tc>
          <w:tcPr>
            <w:tcW w:w="851" w:type="dxa"/>
            <w:vMerge/>
            <w:shd w:val="clear" w:color="auto" w:fill="auto"/>
          </w:tcPr>
          <w:p w14:paraId="374B62B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621634E2" w14:textId="09F59508"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w:t>
            </w:r>
            <w:proofErr w:type="gramStart"/>
            <w:r w:rsidRPr="0034110F">
              <w:rPr>
                <w:rFonts w:ascii="Garamond" w:hAnsi="Garamond"/>
                <w:color w:val="404040" w:themeColor="text1" w:themeTint="BF"/>
                <w:sz w:val="16"/>
                <w:szCs w:val="16"/>
              </w:rPr>
              <w:t>no</w:t>
            </w:r>
            <w:proofErr w:type="gramEnd"/>
            <w:r w:rsidRPr="0034110F">
              <w:rPr>
                <w:rFonts w:ascii="Garamond" w:hAnsi="Garamond"/>
                <w:color w:val="404040" w:themeColor="text1" w:themeTint="BF"/>
                <w:sz w:val="16"/>
                <w:szCs w:val="16"/>
              </w:rPr>
              <w:t xml:space="preserve"> card)</w:t>
            </w:r>
          </w:p>
        </w:tc>
      </w:tr>
      <w:tr w:rsidR="00B9521B" w:rsidRPr="00690C0B" w14:paraId="1BBB30F5" w14:textId="77777777" w:rsidTr="008015F2">
        <w:trPr>
          <w:trHeight w:hRule="exact" w:val="2155"/>
        </w:trPr>
        <w:tc>
          <w:tcPr>
            <w:tcW w:w="737" w:type="dxa"/>
            <w:vMerge/>
          </w:tcPr>
          <w:p w14:paraId="1F42D16C" w14:textId="77777777" w:rsidR="00B9521B" w:rsidRPr="00690C0B" w:rsidRDefault="00B9521B" w:rsidP="00B9521B">
            <w:pPr>
              <w:rPr>
                <w:rFonts w:ascii="Garamond" w:hAnsi="Garamond"/>
                <w:sz w:val="20"/>
                <w:szCs w:val="20"/>
              </w:rPr>
            </w:pPr>
          </w:p>
        </w:tc>
        <w:tc>
          <w:tcPr>
            <w:tcW w:w="794" w:type="dxa"/>
            <w:vMerge/>
            <w:shd w:val="clear" w:color="auto" w:fill="D9C049"/>
          </w:tcPr>
          <w:p w14:paraId="6168DD4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C3C7E2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5DF2A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32C1AA" w14:textId="49C2E7F7"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20</w:t>
                  </w:r>
                  <w:ins w:id="137" w:author="Colin Watson" w:date="2013-09-11T13:44:00Z">
                    <w:r w:rsidR="004D310C">
                      <w:rPr>
                        <w:rFonts w:ascii="Garamond" w:hAnsi="Garamond"/>
                        <w:color w:val="595959" w:themeColor="text1" w:themeTint="A6"/>
                        <w:sz w:val="12"/>
                        <w:szCs w:val="12"/>
                      </w:rPr>
                      <w:t>9</w:t>
                    </w:r>
                  </w:ins>
                  <w:del w:id="138" w:author="Colin Watson" w:date="2013-09-11T13:44:00Z">
                    <w:r w:rsidRPr="00476863" w:rsidDel="004D310C">
                      <w:rPr>
                        <w:rFonts w:ascii="Garamond" w:hAnsi="Garamond"/>
                        <w:color w:val="595959" w:themeColor="text1" w:themeTint="A6"/>
                        <w:sz w:val="12"/>
                        <w:szCs w:val="12"/>
                      </w:rPr>
                      <w:delText>8</w:delText>
                    </w:r>
                  </w:del>
                </w:p>
              </w:tc>
            </w:tr>
            <w:tr w:rsidR="00A03FD7" w:rsidRPr="004308E8" w14:paraId="0A62A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7C0B7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759C837" w14:textId="4BC7B1F8" w:rsidR="00A03FD7" w:rsidRPr="006C434A" w:rsidRDefault="00A60459" w:rsidP="00476863">
                  <w:pPr>
                    <w:tabs>
                      <w:tab w:val="center" w:pos="1006"/>
                    </w:tabs>
                    <w:rPr>
                      <w:rFonts w:ascii="Garamond" w:hAnsi="Garamond"/>
                      <w:color w:val="595959" w:themeColor="text1" w:themeTint="A6"/>
                      <w:sz w:val="12"/>
                      <w:szCs w:val="12"/>
                    </w:rPr>
                  </w:pPr>
                  <w:ins w:id="139" w:author="Colin Watson" w:date="2013-09-11T18:03:00Z">
                    <w:r>
                      <w:rPr>
                        <w:rFonts w:ascii="Garamond" w:hAnsi="Garamond"/>
                        <w:color w:val="595959" w:themeColor="text1" w:themeTint="A6"/>
                        <w:sz w:val="12"/>
                        <w:szCs w:val="12"/>
                      </w:rPr>
                      <w:t>-</w:t>
                    </w:r>
                  </w:ins>
                  <w:del w:id="140" w:author="Colin Watson" w:date="2013-09-11T18:03:00Z">
                    <w:r w:rsidR="00476863" w:rsidDel="00A60459">
                      <w:rPr>
                        <w:rFonts w:ascii="Garamond" w:hAnsi="Garamond"/>
                        <w:color w:val="595959" w:themeColor="text1" w:themeTint="A6"/>
                        <w:sz w:val="12"/>
                        <w:szCs w:val="12"/>
                      </w:rPr>
                      <w:delText xml:space="preserve">4.1, </w:delText>
                    </w:r>
                    <w:r w:rsidR="00476863" w:rsidRPr="00476863" w:rsidDel="00A60459">
                      <w:rPr>
                        <w:rFonts w:ascii="Garamond" w:hAnsi="Garamond"/>
                        <w:color w:val="595959" w:themeColor="text1" w:themeTint="A6"/>
                        <w:sz w:val="12"/>
                        <w:szCs w:val="12"/>
                      </w:rPr>
                      <w:delText>4.6</w:delText>
                    </w:r>
                  </w:del>
                </w:p>
              </w:tc>
            </w:tr>
            <w:tr w:rsidR="00A03FD7" w:rsidRPr="004308E8" w14:paraId="20F7D38D" w14:textId="77777777" w:rsidTr="002B7D6A">
              <w:tc>
                <w:tcPr>
                  <w:tcW w:w="2410" w:type="dxa"/>
                  <w:tcBorders>
                    <w:top w:val="nil"/>
                  </w:tcBorders>
                  <w:tcMar>
                    <w:right w:w="397" w:type="dxa"/>
                  </w:tcMar>
                </w:tcPr>
                <w:p w14:paraId="0657D0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D8B07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56039BE" w14:textId="77777777" w:rsidTr="002B7D6A">
              <w:tc>
                <w:tcPr>
                  <w:tcW w:w="2410" w:type="dxa"/>
                  <w:tcBorders>
                    <w:top w:val="nil"/>
                    <w:bottom w:val="single" w:sz="4" w:space="0" w:color="7F7F7F" w:themeColor="text1" w:themeTint="80"/>
                  </w:tcBorders>
                  <w:tcMar>
                    <w:right w:w="397" w:type="dxa"/>
                  </w:tcMar>
                </w:tcPr>
                <w:p w14:paraId="5E7B92C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5BAABDE" w14:textId="016E70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17, 30, 69, 234</w:t>
                  </w:r>
                </w:p>
              </w:tc>
            </w:tr>
            <w:tr w:rsidR="00A03FD7" w:rsidRPr="004308E8" w14:paraId="26376CFB" w14:textId="77777777" w:rsidTr="002B7D6A">
              <w:tc>
                <w:tcPr>
                  <w:tcW w:w="2410" w:type="dxa"/>
                  <w:tcBorders>
                    <w:top w:val="nil"/>
                    <w:bottom w:val="single" w:sz="4" w:space="0" w:color="7F7F7F" w:themeColor="text1" w:themeTint="80"/>
                  </w:tcBorders>
                  <w:tcMar>
                    <w:right w:w="397" w:type="dxa"/>
                  </w:tcMar>
                </w:tcPr>
                <w:p w14:paraId="7793FC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34C6E7D" w14:textId="4AB09CD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76E01D4C" w14:textId="77777777" w:rsidTr="002B7D6A">
              <w:tc>
                <w:tcPr>
                  <w:tcW w:w="2410" w:type="dxa"/>
                  <w:tcBorders>
                    <w:bottom w:val="nil"/>
                  </w:tcBorders>
                  <w:tcMar>
                    <w:right w:w="397" w:type="dxa"/>
                  </w:tcMar>
                </w:tcPr>
                <w:p w14:paraId="375C9C2C" w14:textId="3711339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41" w:author="Colin Watson" w:date="2013-09-18T18:55:00Z">
                    <w:r w:rsidR="0002122B">
                      <w:rPr>
                        <w:rFonts w:ascii="Garamond" w:hAnsi="Garamond"/>
                        <w:color w:val="7F7F7F" w:themeColor="text1" w:themeTint="80"/>
                        <w:sz w:val="8"/>
                        <w:szCs w:val="8"/>
                      </w:rPr>
                      <w:t>v1.03</w:t>
                    </w:r>
                  </w:ins>
                  <w:del w:id="142"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386B592F" w14:textId="77777777" w:rsidR="00B9521B" w:rsidRPr="00690C0B" w:rsidRDefault="00B9521B" w:rsidP="00B9521B">
            <w:pPr>
              <w:rPr>
                <w:rFonts w:ascii="Garamond" w:hAnsi="Garamond"/>
                <w:sz w:val="20"/>
                <w:szCs w:val="20"/>
              </w:rPr>
            </w:pPr>
          </w:p>
        </w:tc>
        <w:tc>
          <w:tcPr>
            <w:tcW w:w="851" w:type="dxa"/>
            <w:vMerge/>
            <w:shd w:val="clear" w:color="auto" w:fill="D9C049"/>
          </w:tcPr>
          <w:p w14:paraId="094935A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414D8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89C846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79040DB" w14:textId="1CFC0735"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 xml:space="preserve">77, </w:t>
                  </w:r>
                  <w:ins w:id="143" w:author="Colin Watson" w:date="2013-09-11T18:24:00Z">
                    <w:r w:rsidR="00082F65">
                      <w:rPr>
                        <w:rFonts w:ascii="Garamond" w:hAnsi="Garamond"/>
                        <w:color w:val="595959" w:themeColor="text1" w:themeTint="A6"/>
                        <w:sz w:val="12"/>
                        <w:szCs w:val="12"/>
                      </w:rPr>
                      <w:t xml:space="preserve">89, </w:t>
                    </w:r>
                  </w:ins>
                  <w:r w:rsidRPr="00476863">
                    <w:rPr>
                      <w:rFonts w:ascii="Garamond" w:hAnsi="Garamond"/>
                      <w:color w:val="595959" w:themeColor="text1" w:themeTint="A6"/>
                      <w:sz w:val="12"/>
                      <w:szCs w:val="12"/>
                    </w:rPr>
                    <w:t>91</w:t>
                  </w:r>
                </w:p>
              </w:tc>
            </w:tr>
            <w:tr w:rsidR="00A03FD7" w:rsidRPr="004308E8" w14:paraId="0D24414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EC03A7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8F079F" w14:textId="4830C969"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4.9, 4.10, </w:t>
                  </w:r>
                  <w:r w:rsidRPr="00476863">
                    <w:rPr>
                      <w:rFonts w:ascii="Garamond" w:hAnsi="Garamond"/>
                      <w:color w:val="595959" w:themeColor="text1" w:themeTint="A6"/>
                      <w:sz w:val="12"/>
                      <w:szCs w:val="12"/>
                    </w:rPr>
                    <w:t>4.11</w:t>
                  </w:r>
                  <w:ins w:id="144" w:author="Colin Watson" w:date="2013-09-11T19:34:00Z">
                    <w:r w:rsidR="00EB6633">
                      <w:rPr>
                        <w:rFonts w:ascii="Garamond" w:hAnsi="Garamond"/>
                        <w:color w:val="595959" w:themeColor="text1" w:themeTint="A6"/>
                        <w:sz w:val="12"/>
                        <w:szCs w:val="12"/>
                      </w:rPr>
                      <w:t>, 14.1</w:t>
                    </w:r>
                  </w:ins>
                </w:p>
              </w:tc>
            </w:tr>
            <w:tr w:rsidR="00A03FD7" w:rsidRPr="004308E8" w14:paraId="419CFE21" w14:textId="77777777" w:rsidTr="002B7D6A">
              <w:tc>
                <w:tcPr>
                  <w:tcW w:w="2410" w:type="dxa"/>
                  <w:tcBorders>
                    <w:top w:val="nil"/>
                  </w:tcBorders>
                  <w:tcMar>
                    <w:right w:w="397" w:type="dxa"/>
                  </w:tcMar>
                </w:tcPr>
                <w:p w14:paraId="42E9AE9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9DCAB1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C2C134" w14:textId="77777777" w:rsidTr="002B7D6A">
              <w:tc>
                <w:tcPr>
                  <w:tcW w:w="2410" w:type="dxa"/>
                  <w:tcBorders>
                    <w:top w:val="nil"/>
                    <w:bottom w:val="single" w:sz="4" w:space="0" w:color="7F7F7F" w:themeColor="text1" w:themeTint="80"/>
                  </w:tcBorders>
                  <w:tcMar>
                    <w:right w:w="397" w:type="dxa"/>
                  </w:tcMar>
                </w:tcPr>
                <w:p w14:paraId="3ECE113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77C4BA" w14:textId="2965F475" w:rsidR="00A03FD7" w:rsidRPr="006C434A" w:rsidRDefault="00476863" w:rsidP="00476863">
                  <w:pPr>
                    <w:tabs>
                      <w:tab w:val="left" w:pos="476"/>
                    </w:tabs>
                    <w:rPr>
                      <w:rFonts w:ascii="Garamond" w:hAnsi="Garamond"/>
                      <w:color w:val="595959" w:themeColor="text1" w:themeTint="A6"/>
                      <w:sz w:val="12"/>
                      <w:szCs w:val="12"/>
                    </w:rPr>
                  </w:pPr>
                  <w:r w:rsidRPr="00476863">
                    <w:rPr>
                      <w:rFonts w:ascii="Garamond" w:hAnsi="Garamond"/>
                      <w:color w:val="595959" w:themeColor="text1" w:themeTint="A6"/>
                      <w:sz w:val="12"/>
                      <w:szCs w:val="12"/>
                    </w:rPr>
                    <w:t>56, 207, 211</w:t>
                  </w:r>
                </w:p>
              </w:tc>
            </w:tr>
            <w:tr w:rsidR="00A03FD7" w:rsidRPr="004308E8" w14:paraId="09928752" w14:textId="77777777" w:rsidTr="002B7D6A">
              <w:tc>
                <w:tcPr>
                  <w:tcW w:w="2410" w:type="dxa"/>
                  <w:tcBorders>
                    <w:top w:val="nil"/>
                    <w:bottom w:val="single" w:sz="4" w:space="0" w:color="7F7F7F" w:themeColor="text1" w:themeTint="80"/>
                  </w:tcBorders>
                  <w:tcMar>
                    <w:right w:w="397" w:type="dxa"/>
                  </w:tcMar>
                </w:tcPr>
                <w:p w14:paraId="157AB3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3684D4" w14:textId="1E3E4146"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25ED6AA" w14:textId="77777777" w:rsidTr="002B7D6A">
              <w:tc>
                <w:tcPr>
                  <w:tcW w:w="2410" w:type="dxa"/>
                  <w:tcBorders>
                    <w:bottom w:val="nil"/>
                  </w:tcBorders>
                  <w:tcMar>
                    <w:right w:w="397" w:type="dxa"/>
                  </w:tcMar>
                </w:tcPr>
                <w:p w14:paraId="555E0125" w14:textId="29F52DE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45" w:author="Colin Watson" w:date="2013-09-18T18:55:00Z">
                    <w:r w:rsidR="0002122B">
                      <w:rPr>
                        <w:rFonts w:ascii="Garamond" w:hAnsi="Garamond"/>
                        <w:color w:val="7F7F7F" w:themeColor="text1" w:themeTint="80"/>
                        <w:sz w:val="8"/>
                        <w:szCs w:val="8"/>
                      </w:rPr>
                      <w:t>v1.03</w:t>
                    </w:r>
                  </w:ins>
                  <w:del w:id="146"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25334070" w14:textId="77777777" w:rsidR="00B9521B" w:rsidRPr="00690C0B" w:rsidRDefault="00B9521B" w:rsidP="00B9521B">
            <w:pPr>
              <w:rPr>
                <w:rFonts w:ascii="Garamond" w:hAnsi="Garamond"/>
                <w:sz w:val="20"/>
                <w:szCs w:val="20"/>
              </w:rPr>
            </w:pPr>
          </w:p>
        </w:tc>
        <w:tc>
          <w:tcPr>
            <w:tcW w:w="851" w:type="dxa"/>
            <w:vMerge/>
            <w:shd w:val="clear" w:color="auto" w:fill="E8E697"/>
          </w:tcPr>
          <w:p w14:paraId="3A3BC5E8"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224181F" w14:textId="77777777" w:rsidR="00B9521B" w:rsidRPr="00690C0B" w:rsidRDefault="00B9521B" w:rsidP="00B9521B">
            <w:pPr>
              <w:rPr>
                <w:rFonts w:ascii="Garamond" w:hAnsi="Garamond"/>
                <w:sz w:val="20"/>
                <w:szCs w:val="20"/>
              </w:rPr>
            </w:pPr>
          </w:p>
        </w:tc>
        <w:tc>
          <w:tcPr>
            <w:tcW w:w="851" w:type="dxa"/>
            <w:vMerge/>
            <w:shd w:val="clear" w:color="auto" w:fill="E8E697"/>
          </w:tcPr>
          <w:p w14:paraId="5DBE11A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FB772C7" w14:textId="77777777" w:rsidR="00B9521B" w:rsidRPr="00690C0B" w:rsidRDefault="00B9521B" w:rsidP="00B9521B">
            <w:pPr>
              <w:rPr>
                <w:rFonts w:ascii="Garamond" w:hAnsi="Garamond"/>
                <w:sz w:val="20"/>
                <w:szCs w:val="20"/>
              </w:rPr>
            </w:pPr>
          </w:p>
        </w:tc>
      </w:tr>
    </w:tbl>
    <w:p w14:paraId="3C1EADB6" w14:textId="3C4AA34D" w:rsidR="00386196" w:rsidRDefault="00386196">
      <w:pPr>
        <w:rPr>
          <w:rFonts w:ascii="Garamond" w:hAnsi="Garamond"/>
          <w:sz w:val="20"/>
          <w:szCs w:val="20"/>
        </w:rPr>
      </w:pPr>
      <w:r>
        <w:rPr>
          <w:rFonts w:ascii="Garamond" w:hAnsi="Garamond"/>
          <w:sz w:val="20"/>
          <w:szCs w:val="20"/>
        </w:rPr>
        <w:br w:type="page"/>
      </w:r>
    </w:p>
    <w:p w14:paraId="16679FD6" w14:textId="77777777" w:rsidR="00C17D42" w:rsidRPr="00690C0B"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6DD9A256" w14:textId="77777777" w:rsidTr="008F7EEF">
        <w:tc>
          <w:tcPr>
            <w:tcW w:w="737" w:type="dxa"/>
            <w:vMerge w:val="restart"/>
            <w:tcMar>
              <w:top w:w="0" w:type="dxa"/>
              <w:left w:w="0" w:type="dxa"/>
              <w:bottom w:w="0" w:type="dxa"/>
              <w:right w:w="0" w:type="dxa"/>
            </w:tcMar>
          </w:tcPr>
          <w:p w14:paraId="7FFAE300" w14:textId="77777777" w:rsidR="00C17D42" w:rsidRPr="00690C0B" w:rsidRDefault="00C17D42" w:rsidP="00C17D42">
            <w:pPr>
              <w:rPr>
                <w:rFonts w:ascii="Garamond" w:hAnsi="Garamond"/>
                <w:sz w:val="20"/>
                <w:szCs w:val="20"/>
              </w:rPr>
            </w:pPr>
          </w:p>
        </w:tc>
        <w:tc>
          <w:tcPr>
            <w:tcW w:w="794" w:type="dxa"/>
            <w:shd w:val="clear" w:color="auto" w:fill="A395CA"/>
            <w:tcMar>
              <w:top w:w="0" w:type="dxa"/>
              <w:left w:w="0" w:type="dxa"/>
              <w:bottom w:w="0" w:type="dxa"/>
              <w:right w:w="0" w:type="dxa"/>
            </w:tcMar>
          </w:tcPr>
          <w:p w14:paraId="56E36691" w14:textId="77777777" w:rsidR="00C17D42" w:rsidRPr="007570A6" w:rsidRDefault="00C17D42" w:rsidP="00C17D42">
            <w:pPr>
              <w:rPr>
                <w:rFonts w:ascii="Garamond" w:hAnsi="Garamond"/>
                <w:b/>
                <w:color w:val="FFFFFF" w:themeColor="background1"/>
                <w:sz w:val="12"/>
                <w:szCs w:val="12"/>
              </w:rPr>
            </w:pPr>
          </w:p>
        </w:tc>
        <w:tc>
          <w:tcPr>
            <w:tcW w:w="2552" w:type="dxa"/>
          </w:tcPr>
          <w:p w14:paraId="6CE2B458" w14:textId="77777777" w:rsidR="00C17D42" w:rsidRPr="007570A6" w:rsidRDefault="00C17D42" w:rsidP="00C17D42">
            <w:pPr>
              <w:rPr>
                <w:rFonts w:ascii="Garamond" w:hAnsi="Garamond"/>
                <w:sz w:val="12"/>
                <w:szCs w:val="12"/>
              </w:rPr>
            </w:pPr>
          </w:p>
        </w:tc>
        <w:tc>
          <w:tcPr>
            <w:tcW w:w="851" w:type="dxa"/>
            <w:shd w:val="clear" w:color="auto" w:fill="A395CA"/>
          </w:tcPr>
          <w:p w14:paraId="502D94D8" w14:textId="77777777" w:rsidR="00C17D42" w:rsidRPr="007570A6" w:rsidRDefault="00C17D42" w:rsidP="00C17D42">
            <w:pPr>
              <w:rPr>
                <w:rFonts w:ascii="Garamond" w:hAnsi="Garamond"/>
                <w:b/>
                <w:color w:val="FFFFFF" w:themeColor="background1"/>
                <w:sz w:val="12"/>
                <w:szCs w:val="12"/>
              </w:rPr>
            </w:pPr>
          </w:p>
        </w:tc>
        <w:tc>
          <w:tcPr>
            <w:tcW w:w="2552" w:type="dxa"/>
          </w:tcPr>
          <w:p w14:paraId="7FB40C7D" w14:textId="77777777" w:rsidR="00C17D42" w:rsidRPr="007570A6" w:rsidRDefault="00C17D42" w:rsidP="00C17D42">
            <w:pPr>
              <w:rPr>
                <w:rFonts w:ascii="Garamond" w:hAnsi="Garamond"/>
                <w:sz w:val="12"/>
                <w:szCs w:val="12"/>
              </w:rPr>
            </w:pPr>
          </w:p>
        </w:tc>
        <w:tc>
          <w:tcPr>
            <w:tcW w:w="851" w:type="dxa"/>
            <w:shd w:val="clear" w:color="auto" w:fill="A395CA"/>
          </w:tcPr>
          <w:p w14:paraId="39501870" w14:textId="77777777" w:rsidR="00C17D42" w:rsidRPr="007570A6" w:rsidRDefault="00C17D42" w:rsidP="00C17D42">
            <w:pPr>
              <w:rPr>
                <w:rFonts w:ascii="Garamond" w:hAnsi="Garamond"/>
                <w:b/>
                <w:color w:val="FFFFFF" w:themeColor="background1"/>
                <w:sz w:val="12"/>
                <w:szCs w:val="12"/>
              </w:rPr>
            </w:pPr>
          </w:p>
        </w:tc>
        <w:tc>
          <w:tcPr>
            <w:tcW w:w="2552" w:type="dxa"/>
          </w:tcPr>
          <w:p w14:paraId="50C6526F" w14:textId="77777777" w:rsidR="00C17D42" w:rsidRPr="007570A6" w:rsidRDefault="00C17D42" w:rsidP="00C17D42">
            <w:pPr>
              <w:rPr>
                <w:rFonts w:ascii="Garamond" w:hAnsi="Garamond"/>
                <w:sz w:val="12"/>
                <w:szCs w:val="12"/>
              </w:rPr>
            </w:pPr>
          </w:p>
        </w:tc>
        <w:tc>
          <w:tcPr>
            <w:tcW w:w="851" w:type="dxa"/>
            <w:shd w:val="clear" w:color="auto" w:fill="A395CA"/>
          </w:tcPr>
          <w:p w14:paraId="63554CAE" w14:textId="77777777" w:rsidR="00C17D42" w:rsidRPr="007570A6" w:rsidRDefault="00C17D42" w:rsidP="00C17D42">
            <w:pPr>
              <w:rPr>
                <w:rFonts w:ascii="Garamond" w:hAnsi="Garamond"/>
                <w:b/>
                <w:color w:val="FFFFFF" w:themeColor="background1"/>
                <w:sz w:val="12"/>
                <w:szCs w:val="12"/>
              </w:rPr>
            </w:pPr>
          </w:p>
        </w:tc>
        <w:tc>
          <w:tcPr>
            <w:tcW w:w="2552" w:type="dxa"/>
          </w:tcPr>
          <w:p w14:paraId="5A6B9FAD" w14:textId="77777777" w:rsidR="00C17D42" w:rsidRPr="007570A6" w:rsidRDefault="00C17D42" w:rsidP="00C17D42">
            <w:pPr>
              <w:rPr>
                <w:rFonts w:ascii="Garamond" w:hAnsi="Garamond"/>
                <w:sz w:val="12"/>
                <w:szCs w:val="12"/>
              </w:rPr>
            </w:pPr>
          </w:p>
        </w:tc>
      </w:tr>
      <w:tr w:rsidR="00C17D42" w:rsidRPr="00690C0B" w14:paraId="72691CD7" w14:textId="77777777" w:rsidTr="008F7EEF">
        <w:trPr>
          <w:trHeight w:hRule="exact" w:val="737"/>
        </w:trPr>
        <w:tc>
          <w:tcPr>
            <w:tcW w:w="737" w:type="dxa"/>
            <w:vMerge/>
          </w:tcPr>
          <w:p w14:paraId="5135AC0F"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1316AE2B" w14:textId="5BBDA595"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68245E9E"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A</w:t>
            </w:r>
          </w:p>
        </w:tc>
        <w:tc>
          <w:tcPr>
            <w:tcW w:w="851" w:type="dxa"/>
            <w:vMerge w:val="restart"/>
            <w:shd w:val="clear" w:color="auto" w:fill="A395CA"/>
            <w:tcMar>
              <w:bottom w:w="0" w:type="dxa"/>
              <w:right w:w="113" w:type="dxa"/>
            </w:tcMar>
            <w:textDirection w:val="tbRl"/>
          </w:tcPr>
          <w:p w14:paraId="564EB9AD" w14:textId="3813F7E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35F95E" w14:textId="04C39289" w:rsidR="00C17D42" w:rsidRPr="00483440" w:rsidRDefault="00C17D42" w:rsidP="00C17D42">
            <w:pPr>
              <w:jc w:val="right"/>
              <w:rPr>
                <w:rFonts w:ascii="Garamond" w:hAnsi="Garamond"/>
                <w:b/>
                <w:color w:val="B2A1C7" w:themeColor="accent4" w:themeTint="99"/>
                <w:sz w:val="48"/>
                <w:szCs w:val="48"/>
              </w:rPr>
            </w:pPr>
          </w:p>
        </w:tc>
        <w:tc>
          <w:tcPr>
            <w:tcW w:w="851" w:type="dxa"/>
            <w:vMerge w:val="restart"/>
            <w:shd w:val="clear" w:color="auto" w:fill="A395CA"/>
            <w:tcMar>
              <w:bottom w:w="0" w:type="dxa"/>
              <w:right w:w="113" w:type="dxa"/>
            </w:tcMar>
            <w:textDirection w:val="tbRl"/>
          </w:tcPr>
          <w:p w14:paraId="22AC449F" w14:textId="43D893C4"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45D14773"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2</w:t>
            </w:r>
          </w:p>
        </w:tc>
        <w:tc>
          <w:tcPr>
            <w:tcW w:w="851" w:type="dxa"/>
            <w:vMerge w:val="restart"/>
            <w:shd w:val="clear" w:color="auto" w:fill="A395CA"/>
            <w:tcMar>
              <w:top w:w="0" w:type="dxa"/>
              <w:bottom w:w="0" w:type="dxa"/>
              <w:right w:w="113" w:type="dxa"/>
            </w:tcMar>
            <w:textDirection w:val="tbRl"/>
          </w:tcPr>
          <w:p w14:paraId="08AEEFC1" w14:textId="133CE561"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A3084F2"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3</w:t>
            </w:r>
          </w:p>
        </w:tc>
      </w:tr>
      <w:tr w:rsidR="00C17D42" w:rsidRPr="00690C0B" w14:paraId="14FB6D15" w14:textId="77777777" w:rsidTr="008F7EEF">
        <w:trPr>
          <w:trHeight w:hRule="exact" w:val="2268"/>
        </w:trPr>
        <w:tc>
          <w:tcPr>
            <w:tcW w:w="737" w:type="dxa"/>
            <w:vMerge/>
          </w:tcPr>
          <w:p w14:paraId="458457A5"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01233262"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3E507A1F" w14:textId="79072AAB" w:rsidR="00C17D42" w:rsidRPr="008F7EEF" w:rsidRDefault="00C17D42" w:rsidP="00F75371">
            <w:pPr>
              <w:rPr>
                <w:rFonts w:ascii="Garamond" w:hAnsi="Garamond"/>
                <w:sz w:val="16"/>
                <w:szCs w:val="16"/>
              </w:rPr>
            </w:pPr>
            <w:r w:rsidRPr="008F7EEF">
              <w:rPr>
                <w:rFonts w:ascii="Garamond" w:hAnsi="Garamond"/>
                <w:sz w:val="16"/>
                <w:szCs w:val="16"/>
              </w:rPr>
              <w:t xml:space="preserve">You have invented a new attack against </w:t>
            </w:r>
            <w:r w:rsidR="00F75371" w:rsidRPr="008F7EEF">
              <w:rPr>
                <w:rFonts w:ascii="Garamond" w:hAnsi="Garamond"/>
                <w:sz w:val="16"/>
                <w:szCs w:val="16"/>
              </w:rPr>
              <w:t>Cryptography</w:t>
            </w:r>
          </w:p>
        </w:tc>
        <w:tc>
          <w:tcPr>
            <w:tcW w:w="851" w:type="dxa"/>
            <w:vMerge/>
            <w:shd w:val="clear" w:color="auto" w:fill="A395CA"/>
            <w:tcMar>
              <w:bottom w:w="0" w:type="dxa"/>
              <w:right w:w="113" w:type="dxa"/>
            </w:tcMar>
          </w:tcPr>
          <w:p w14:paraId="3069CAA9"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65907AB4" w14:textId="565E9704"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w:t>
            </w:r>
            <w:proofErr w:type="gramStart"/>
            <w:r w:rsidRPr="0034110F">
              <w:rPr>
                <w:rFonts w:ascii="Garamond" w:hAnsi="Garamond"/>
                <w:color w:val="404040" w:themeColor="text1" w:themeTint="BF"/>
                <w:sz w:val="16"/>
                <w:szCs w:val="16"/>
              </w:rPr>
              <w:t>no</w:t>
            </w:r>
            <w:proofErr w:type="gramEnd"/>
            <w:r w:rsidRPr="0034110F">
              <w:rPr>
                <w:rFonts w:ascii="Garamond" w:hAnsi="Garamond"/>
                <w:color w:val="404040" w:themeColor="text1" w:themeTint="BF"/>
                <w:sz w:val="16"/>
                <w:szCs w:val="16"/>
              </w:rPr>
              <w:t xml:space="preserve"> card)</w:t>
            </w:r>
          </w:p>
        </w:tc>
        <w:tc>
          <w:tcPr>
            <w:tcW w:w="851" w:type="dxa"/>
            <w:vMerge/>
            <w:shd w:val="clear" w:color="auto" w:fill="A395CA"/>
            <w:tcMar>
              <w:bottom w:w="0" w:type="dxa"/>
              <w:right w:w="113" w:type="dxa"/>
            </w:tcMar>
          </w:tcPr>
          <w:p w14:paraId="72C025E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07AF8F1" w14:textId="0A271A90" w:rsidR="00C17D42" w:rsidRPr="008F7EEF" w:rsidRDefault="00A53065" w:rsidP="00C17D42">
            <w:pPr>
              <w:rPr>
                <w:rFonts w:ascii="Garamond" w:hAnsi="Garamond"/>
                <w:sz w:val="20"/>
                <w:szCs w:val="20"/>
              </w:rPr>
            </w:pPr>
            <w:proofErr w:type="spellStart"/>
            <w:r w:rsidRPr="008F7EEF">
              <w:rPr>
                <w:rFonts w:ascii="Garamond" w:hAnsi="Garamond"/>
                <w:sz w:val="16"/>
                <w:szCs w:val="16"/>
              </w:rPr>
              <w:t>Kyun</w:t>
            </w:r>
            <w:proofErr w:type="spellEnd"/>
            <w:r w:rsidRPr="008F7EEF">
              <w:rPr>
                <w:rFonts w:ascii="Garamond" w:hAnsi="Garamond"/>
                <w:sz w:val="16"/>
                <w:szCs w:val="16"/>
              </w:rPr>
              <w:t xml:space="preserve"> can access data because it has been obfuscated rather than using an approved cryptographic function</w:t>
            </w:r>
          </w:p>
        </w:tc>
        <w:tc>
          <w:tcPr>
            <w:tcW w:w="851" w:type="dxa"/>
            <w:vMerge/>
            <w:shd w:val="clear" w:color="auto" w:fill="A395CA"/>
            <w:tcMar>
              <w:top w:w="0" w:type="dxa"/>
              <w:bottom w:w="0" w:type="dxa"/>
              <w:right w:w="113" w:type="dxa"/>
            </w:tcMar>
          </w:tcPr>
          <w:p w14:paraId="18AD104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256BF73" w14:textId="77F99B4A" w:rsidR="00C17D42" w:rsidRPr="008F7EEF" w:rsidRDefault="00AD58C8" w:rsidP="00AD58C8">
            <w:pPr>
              <w:rPr>
                <w:rFonts w:ascii="Garamond" w:hAnsi="Garamond"/>
                <w:sz w:val="20"/>
                <w:szCs w:val="20"/>
              </w:rPr>
            </w:pPr>
            <w:r w:rsidRPr="008F7EEF">
              <w:rPr>
                <w:rFonts w:ascii="Garamond" w:hAnsi="Garamond"/>
                <w:sz w:val="16"/>
                <w:szCs w:val="16"/>
              </w:rPr>
              <w:t>Axel can modify transient or permanent data (stored or in transit), or source code, or updates/patches, or configuration data, because it is not subject to integrity checking</w:t>
            </w:r>
          </w:p>
        </w:tc>
      </w:tr>
      <w:tr w:rsidR="00C17D42" w:rsidRPr="00690C0B" w14:paraId="0D527229" w14:textId="77777777" w:rsidTr="008F7EEF">
        <w:trPr>
          <w:trHeight w:hRule="exact" w:val="2041"/>
        </w:trPr>
        <w:tc>
          <w:tcPr>
            <w:tcW w:w="737" w:type="dxa"/>
            <w:vMerge/>
          </w:tcPr>
          <w:p w14:paraId="0C946AFD"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34D933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397" w:type="dxa"/>
            </w:tcMar>
          </w:tcPr>
          <w:p w14:paraId="0DFD0782" w14:textId="544A4CCF" w:rsidR="00C17D42"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Cryptographic Storage, and Transport Layer Protection</w:t>
            </w:r>
          </w:p>
        </w:tc>
        <w:tc>
          <w:tcPr>
            <w:tcW w:w="851" w:type="dxa"/>
            <w:vMerge/>
            <w:shd w:val="clear" w:color="auto" w:fill="A395CA"/>
            <w:tcMar>
              <w:bottom w:w="0" w:type="dxa"/>
              <w:right w:w="113" w:type="dxa"/>
            </w:tcMar>
          </w:tcPr>
          <w:p w14:paraId="3F15CCE2"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p w14:paraId="4AC40950" w14:textId="77777777" w:rsidR="00C17D42" w:rsidRPr="00690C0B" w:rsidRDefault="00C17D42" w:rsidP="00C17D42">
            <w:pPr>
              <w:rPr>
                <w:rFonts w:ascii="Garamond" w:hAnsi="Garamond"/>
                <w:sz w:val="20"/>
                <w:szCs w:val="20"/>
              </w:rPr>
            </w:pPr>
          </w:p>
        </w:tc>
        <w:tc>
          <w:tcPr>
            <w:tcW w:w="851" w:type="dxa"/>
            <w:vMerge/>
            <w:shd w:val="clear" w:color="auto" w:fill="A395CA"/>
            <w:tcMar>
              <w:bottom w:w="0" w:type="dxa"/>
              <w:right w:w="113" w:type="dxa"/>
            </w:tcMar>
          </w:tcPr>
          <w:p w14:paraId="5DA60C9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1B0572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ED0DA3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50D961" w14:textId="6CAFA5E6" w:rsidR="00A03FD7" w:rsidRPr="006C434A" w:rsidRDefault="00AD1223" w:rsidP="002B7D6A">
                  <w:pPr>
                    <w:rPr>
                      <w:rFonts w:ascii="Garamond" w:hAnsi="Garamond"/>
                      <w:color w:val="595959" w:themeColor="text1" w:themeTint="A6"/>
                      <w:sz w:val="12"/>
                      <w:szCs w:val="12"/>
                    </w:rPr>
                  </w:pPr>
                  <w:ins w:id="147" w:author="Colin Watson" w:date="2013-09-11T18:34:00Z">
                    <w:r>
                      <w:rPr>
                        <w:rFonts w:ascii="Garamond" w:hAnsi="Garamond"/>
                        <w:color w:val="595959" w:themeColor="text1" w:themeTint="A6"/>
                        <w:sz w:val="12"/>
                        <w:szCs w:val="12"/>
                      </w:rPr>
                      <w:t xml:space="preserve">105, </w:t>
                    </w:r>
                  </w:ins>
                  <w:r w:rsidR="00F47BDC" w:rsidRPr="00F47BDC">
                    <w:rPr>
                      <w:rFonts w:ascii="Garamond" w:hAnsi="Garamond"/>
                      <w:color w:val="595959" w:themeColor="text1" w:themeTint="A6"/>
                      <w:sz w:val="12"/>
                      <w:szCs w:val="12"/>
                    </w:rPr>
                    <w:t>133, 135</w:t>
                  </w:r>
                </w:p>
              </w:tc>
            </w:tr>
            <w:tr w:rsidR="00A03FD7" w:rsidRPr="004308E8" w14:paraId="082CCBE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0D136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1AEC0F1" w14:textId="297C4C10" w:rsidR="00A03FD7" w:rsidRPr="006C434A" w:rsidRDefault="00AD1223" w:rsidP="002B7D6A">
                  <w:pPr>
                    <w:rPr>
                      <w:rFonts w:ascii="Garamond" w:hAnsi="Garamond"/>
                      <w:color w:val="595959" w:themeColor="text1" w:themeTint="A6"/>
                      <w:sz w:val="12"/>
                      <w:szCs w:val="12"/>
                    </w:rPr>
                  </w:pPr>
                  <w:ins w:id="148" w:author="Colin Watson" w:date="2013-09-11T18:35:00Z">
                    <w:r>
                      <w:rPr>
                        <w:rFonts w:ascii="Garamond" w:hAnsi="Garamond"/>
                        <w:color w:val="595959" w:themeColor="text1" w:themeTint="A6"/>
                        <w:sz w:val="12"/>
                        <w:szCs w:val="12"/>
                      </w:rPr>
                      <w:t>7.7</w:t>
                    </w:r>
                  </w:ins>
                  <w:del w:id="149" w:author="Colin Watson" w:date="2013-09-11T18:35:00Z">
                    <w:r w:rsidR="00A03FD7" w:rsidDel="00AD1223">
                      <w:rPr>
                        <w:rFonts w:ascii="Garamond" w:hAnsi="Garamond"/>
                        <w:color w:val="595959" w:themeColor="text1" w:themeTint="A6"/>
                        <w:sz w:val="12"/>
                        <w:szCs w:val="12"/>
                      </w:rPr>
                      <w:delText>-</w:delText>
                    </w:r>
                  </w:del>
                </w:p>
              </w:tc>
            </w:tr>
            <w:tr w:rsidR="00A03FD7" w:rsidRPr="004308E8" w14:paraId="4D6CC81C" w14:textId="77777777" w:rsidTr="002B7D6A">
              <w:tc>
                <w:tcPr>
                  <w:tcW w:w="2410" w:type="dxa"/>
                  <w:tcBorders>
                    <w:top w:val="nil"/>
                  </w:tcBorders>
                  <w:tcMar>
                    <w:right w:w="397" w:type="dxa"/>
                  </w:tcMar>
                </w:tcPr>
                <w:p w14:paraId="3997E59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4EB4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05BDB56" w14:textId="77777777" w:rsidTr="002B7D6A">
              <w:tc>
                <w:tcPr>
                  <w:tcW w:w="2410" w:type="dxa"/>
                  <w:tcBorders>
                    <w:top w:val="nil"/>
                    <w:bottom w:val="single" w:sz="4" w:space="0" w:color="7F7F7F" w:themeColor="text1" w:themeTint="80"/>
                  </w:tcBorders>
                  <w:tcMar>
                    <w:right w:w="397" w:type="dxa"/>
                  </w:tcMar>
                </w:tcPr>
                <w:p w14:paraId="6145C6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CDAC8F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642927" w14:textId="77777777" w:rsidTr="002B7D6A">
              <w:tc>
                <w:tcPr>
                  <w:tcW w:w="2410" w:type="dxa"/>
                  <w:tcBorders>
                    <w:top w:val="nil"/>
                    <w:bottom w:val="single" w:sz="4" w:space="0" w:color="7F7F7F" w:themeColor="text1" w:themeTint="80"/>
                  </w:tcBorders>
                  <w:tcMar>
                    <w:right w:w="397" w:type="dxa"/>
                  </w:tcMar>
                </w:tcPr>
                <w:p w14:paraId="5EFA298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186EEC" w14:textId="3F49BB90"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299474BF" w14:textId="77777777" w:rsidTr="002B7D6A">
              <w:tc>
                <w:tcPr>
                  <w:tcW w:w="2410" w:type="dxa"/>
                  <w:tcBorders>
                    <w:bottom w:val="nil"/>
                  </w:tcBorders>
                  <w:tcMar>
                    <w:right w:w="397" w:type="dxa"/>
                  </w:tcMar>
                </w:tcPr>
                <w:p w14:paraId="7F8B99B3" w14:textId="0D89572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50" w:author="Colin Watson" w:date="2013-09-18T18:55:00Z">
                    <w:r w:rsidR="0002122B">
                      <w:rPr>
                        <w:rFonts w:ascii="Garamond" w:hAnsi="Garamond"/>
                        <w:color w:val="7F7F7F" w:themeColor="text1" w:themeTint="80"/>
                        <w:sz w:val="8"/>
                        <w:szCs w:val="8"/>
                      </w:rPr>
                      <w:t>v1.03</w:t>
                    </w:r>
                  </w:ins>
                  <w:del w:id="151"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626681F8" w14:textId="77777777" w:rsidR="00C17D42" w:rsidRPr="00690C0B" w:rsidRDefault="00C17D42" w:rsidP="00C17D42">
            <w:pPr>
              <w:rPr>
                <w:rFonts w:ascii="Garamond" w:hAnsi="Garamond"/>
                <w:sz w:val="20"/>
                <w:szCs w:val="20"/>
              </w:rPr>
            </w:pPr>
          </w:p>
        </w:tc>
        <w:tc>
          <w:tcPr>
            <w:tcW w:w="851" w:type="dxa"/>
            <w:vMerge/>
            <w:shd w:val="clear" w:color="auto" w:fill="A395CA"/>
            <w:tcMar>
              <w:top w:w="0" w:type="dxa"/>
              <w:bottom w:w="0" w:type="dxa"/>
              <w:right w:w="113" w:type="dxa"/>
            </w:tcMar>
          </w:tcPr>
          <w:p w14:paraId="1194EA8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777826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4F7BA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747C5AE" w14:textId="2C7C36CB"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92, 20</w:t>
                  </w:r>
                  <w:ins w:id="152" w:author="Colin Watson" w:date="2013-09-11T13:46:00Z">
                    <w:r w:rsidR="00D526DD">
                      <w:rPr>
                        <w:rFonts w:ascii="Garamond" w:hAnsi="Garamond"/>
                        <w:color w:val="595959" w:themeColor="text1" w:themeTint="A6"/>
                        <w:sz w:val="12"/>
                        <w:szCs w:val="12"/>
                      </w:rPr>
                      <w:t>5</w:t>
                    </w:r>
                  </w:ins>
                  <w:del w:id="153" w:author="Colin Watson" w:date="2013-09-11T13:46:00Z">
                    <w:r w:rsidRPr="00F47BDC" w:rsidDel="00D526DD">
                      <w:rPr>
                        <w:rFonts w:ascii="Garamond" w:hAnsi="Garamond"/>
                        <w:color w:val="595959" w:themeColor="text1" w:themeTint="A6"/>
                        <w:sz w:val="12"/>
                        <w:szCs w:val="12"/>
                      </w:rPr>
                      <w:delText>4</w:delText>
                    </w:r>
                  </w:del>
                  <w:r w:rsidRPr="00F47BDC">
                    <w:rPr>
                      <w:rFonts w:ascii="Garamond" w:hAnsi="Garamond"/>
                      <w:color w:val="595959" w:themeColor="text1" w:themeTint="A6"/>
                      <w:sz w:val="12"/>
                      <w:szCs w:val="12"/>
                    </w:rPr>
                    <w:t>, 21</w:t>
                  </w:r>
                  <w:ins w:id="154" w:author="Colin Watson" w:date="2013-09-11T13:46:00Z">
                    <w:r w:rsidR="00D526DD">
                      <w:rPr>
                        <w:rFonts w:ascii="Garamond" w:hAnsi="Garamond"/>
                        <w:color w:val="595959" w:themeColor="text1" w:themeTint="A6"/>
                        <w:sz w:val="12"/>
                        <w:szCs w:val="12"/>
                      </w:rPr>
                      <w:t>2</w:t>
                    </w:r>
                  </w:ins>
                  <w:del w:id="155" w:author="Colin Watson" w:date="2013-09-11T13:46:00Z">
                    <w:r w:rsidRPr="00F47BDC" w:rsidDel="00D526DD">
                      <w:rPr>
                        <w:rFonts w:ascii="Garamond" w:hAnsi="Garamond"/>
                        <w:color w:val="595959" w:themeColor="text1" w:themeTint="A6"/>
                        <w:sz w:val="12"/>
                        <w:szCs w:val="12"/>
                      </w:rPr>
                      <w:delText>1</w:delText>
                    </w:r>
                  </w:del>
                  <w:del w:id="156" w:author="Colin Watson" w:date="2013-09-11T13:47:00Z">
                    <w:r w:rsidRPr="00F47BDC" w:rsidDel="00D526DD">
                      <w:rPr>
                        <w:rFonts w:ascii="Garamond" w:hAnsi="Garamond"/>
                        <w:color w:val="595959" w:themeColor="text1" w:themeTint="A6"/>
                        <w:sz w:val="12"/>
                        <w:szCs w:val="12"/>
                      </w:rPr>
                      <w:delText>, 213</w:delText>
                    </w:r>
                  </w:del>
                </w:p>
              </w:tc>
            </w:tr>
            <w:tr w:rsidR="00A03FD7" w:rsidRPr="004308E8" w14:paraId="55FE059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D242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35D1BBD" w14:textId="372589DB" w:rsidR="00A03FD7" w:rsidRPr="006C434A" w:rsidRDefault="00806A3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12.3, </w:t>
                  </w:r>
                  <w:r w:rsidR="00F47BDC" w:rsidRPr="00F47BDC">
                    <w:rPr>
                      <w:rFonts w:ascii="Garamond" w:hAnsi="Garamond"/>
                      <w:color w:val="595959" w:themeColor="text1" w:themeTint="A6"/>
                      <w:sz w:val="12"/>
                      <w:szCs w:val="12"/>
                    </w:rPr>
                    <w:t>13.2</w:t>
                  </w:r>
                </w:p>
              </w:tc>
            </w:tr>
            <w:tr w:rsidR="00A03FD7" w:rsidRPr="004308E8" w14:paraId="54EA4441" w14:textId="77777777" w:rsidTr="002B7D6A">
              <w:tc>
                <w:tcPr>
                  <w:tcW w:w="2410" w:type="dxa"/>
                  <w:tcBorders>
                    <w:top w:val="nil"/>
                  </w:tcBorders>
                  <w:tcMar>
                    <w:right w:w="397" w:type="dxa"/>
                  </w:tcMar>
                </w:tcPr>
                <w:p w14:paraId="0D2A3D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941B5B" w14:textId="23C78F7D"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SE1, IE4</w:t>
                  </w:r>
                </w:p>
              </w:tc>
            </w:tr>
            <w:tr w:rsidR="00A03FD7" w:rsidRPr="004308E8" w14:paraId="1036726A" w14:textId="77777777" w:rsidTr="002B7D6A">
              <w:tc>
                <w:tcPr>
                  <w:tcW w:w="2410" w:type="dxa"/>
                  <w:tcBorders>
                    <w:top w:val="nil"/>
                    <w:bottom w:val="single" w:sz="4" w:space="0" w:color="7F7F7F" w:themeColor="text1" w:themeTint="80"/>
                  </w:tcBorders>
                  <w:tcMar>
                    <w:right w:w="397" w:type="dxa"/>
                  </w:tcMar>
                </w:tcPr>
                <w:p w14:paraId="3A495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A5EC19D" w14:textId="4F6B493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31, 39, 68,</w:t>
                  </w:r>
                  <w:r>
                    <w:rPr>
                      <w:rFonts w:ascii="Garamond" w:hAnsi="Garamond"/>
                      <w:color w:val="595959" w:themeColor="text1" w:themeTint="A6"/>
                      <w:sz w:val="12"/>
                      <w:szCs w:val="12"/>
                    </w:rPr>
                    <w:t xml:space="preserve"> 75, 133, 145, 162, 203,438-9,</w:t>
                  </w:r>
                  <w:r w:rsidRPr="00F47BDC">
                    <w:rPr>
                      <w:rFonts w:ascii="Garamond" w:hAnsi="Garamond"/>
                      <w:color w:val="595959" w:themeColor="text1" w:themeTint="A6"/>
                      <w:sz w:val="12"/>
                      <w:szCs w:val="12"/>
                    </w:rPr>
                    <w:t>442</w:t>
                  </w:r>
                </w:p>
              </w:tc>
            </w:tr>
            <w:tr w:rsidR="00A03FD7" w:rsidRPr="004308E8" w14:paraId="0098C1F5" w14:textId="77777777" w:rsidTr="002B7D6A">
              <w:tc>
                <w:tcPr>
                  <w:tcW w:w="2410" w:type="dxa"/>
                  <w:tcBorders>
                    <w:top w:val="nil"/>
                    <w:bottom w:val="single" w:sz="4" w:space="0" w:color="7F7F7F" w:themeColor="text1" w:themeTint="80"/>
                  </w:tcBorders>
                  <w:tcMar>
                    <w:right w:w="397" w:type="dxa"/>
                  </w:tcMar>
                </w:tcPr>
                <w:p w14:paraId="13CFFFD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96787B" w14:textId="735CC0EF" w:rsidR="00A03FD7" w:rsidRPr="006C434A" w:rsidRDefault="00F47BDC" w:rsidP="00F47BDC">
                  <w:pPr>
                    <w:tabs>
                      <w:tab w:val="left" w:pos="501"/>
                    </w:tabs>
                    <w:rPr>
                      <w:rFonts w:ascii="Garamond" w:hAnsi="Garamond"/>
                      <w:color w:val="595959" w:themeColor="text1" w:themeTint="A6"/>
                      <w:sz w:val="12"/>
                      <w:szCs w:val="12"/>
                    </w:rPr>
                  </w:pPr>
                  <w:r w:rsidRPr="00F47BDC">
                    <w:rPr>
                      <w:rFonts w:ascii="Garamond" w:hAnsi="Garamond"/>
                      <w:color w:val="595959" w:themeColor="text1" w:themeTint="A6"/>
                      <w:sz w:val="12"/>
                      <w:szCs w:val="12"/>
                    </w:rPr>
                    <w:t>12, 14</w:t>
                  </w:r>
                </w:p>
              </w:tc>
            </w:tr>
            <w:tr w:rsidR="00A03FD7" w:rsidRPr="00611E85" w14:paraId="0D6100B3" w14:textId="77777777" w:rsidTr="002B7D6A">
              <w:tc>
                <w:tcPr>
                  <w:tcW w:w="2410" w:type="dxa"/>
                  <w:tcBorders>
                    <w:bottom w:val="nil"/>
                  </w:tcBorders>
                  <w:tcMar>
                    <w:right w:w="397" w:type="dxa"/>
                  </w:tcMar>
                </w:tcPr>
                <w:p w14:paraId="7F557B1D" w14:textId="3DEECF0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57" w:author="Colin Watson" w:date="2013-09-18T18:55:00Z">
                    <w:r w:rsidR="0002122B">
                      <w:rPr>
                        <w:rFonts w:ascii="Garamond" w:hAnsi="Garamond"/>
                        <w:color w:val="7F7F7F" w:themeColor="text1" w:themeTint="80"/>
                        <w:sz w:val="8"/>
                        <w:szCs w:val="8"/>
                      </w:rPr>
                      <w:t>v1.03</w:t>
                    </w:r>
                  </w:ins>
                  <w:del w:id="158"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038E835E" w14:textId="77777777" w:rsidR="00C17D42" w:rsidRPr="00690C0B" w:rsidRDefault="00C17D42" w:rsidP="00C17D42">
            <w:pPr>
              <w:rPr>
                <w:rFonts w:ascii="Garamond" w:hAnsi="Garamond"/>
                <w:sz w:val="20"/>
                <w:szCs w:val="20"/>
              </w:rPr>
            </w:pPr>
          </w:p>
        </w:tc>
      </w:tr>
      <w:tr w:rsidR="00C17D42" w:rsidRPr="00690C0B" w14:paraId="2F11A386" w14:textId="77777777" w:rsidTr="008F7EEF">
        <w:trPr>
          <w:trHeight w:hRule="exact" w:val="737"/>
        </w:trPr>
        <w:tc>
          <w:tcPr>
            <w:tcW w:w="737" w:type="dxa"/>
            <w:vMerge/>
          </w:tcPr>
          <w:p w14:paraId="2EF25908"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224E6314" w14:textId="2E8BFD0C"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43BB3C8"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4</w:t>
            </w:r>
          </w:p>
        </w:tc>
        <w:tc>
          <w:tcPr>
            <w:tcW w:w="851" w:type="dxa"/>
            <w:vMerge w:val="restart"/>
            <w:shd w:val="clear" w:color="auto" w:fill="A395CA"/>
            <w:tcMar>
              <w:bottom w:w="0" w:type="dxa"/>
              <w:right w:w="113" w:type="dxa"/>
            </w:tcMar>
            <w:textDirection w:val="tbRl"/>
          </w:tcPr>
          <w:p w14:paraId="716CDE5D" w14:textId="40868ED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89B8666"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5</w:t>
            </w:r>
          </w:p>
        </w:tc>
        <w:tc>
          <w:tcPr>
            <w:tcW w:w="851" w:type="dxa"/>
            <w:vMerge w:val="restart"/>
            <w:shd w:val="clear" w:color="auto" w:fill="A395CA"/>
            <w:tcMar>
              <w:bottom w:w="0" w:type="dxa"/>
              <w:right w:w="113" w:type="dxa"/>
            </w:tcMar>
            <w:textDirection w:val="tbRl"/>
          </w:tcPr>
          <w:p w14:paraId="017FF790" w14:textId="120F7F2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48F035"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6</w:t>
            </w:r>
          </w:p>
        </w:tc>
        <w:tc>
          <w:tcPr>
            <w:tcW w:w="851" w:type="dxa"/>
            <w:vMerge w:val="restart"/>
            <w:shd w:val="clear" w:color="auto" w:fill="A395CA"/>
            <w:tcMar>
              <w:top w:w="0" w:type="dxa"/>
              <w:bottom w:w="0" w:type="dxa"/>
              <w:right w:w="113" w:type="dxa"/>
            </w:tcMar>
            <w:textDirection w:val="tbRl"/>
          </w:tcPr>
          <w:p w14:paraId="7A33F120" w14:textId="6BFDBE5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5B65618"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7</w:t>
            </w:r>
          </w:p>
        </w:tc>
      </w:tr>
      <w:tr w:rsidR="00C17D42" w:rsidRPr="00690C0B" w14:paraId="61E92278" w14:textId="77777777" w:rsidTr="008F7EEF">
        <w:trPr>
          <w:trHeight w:hRule="exact" w:val="2268"/>
        </w:trPr>
        <w:tc>
          <w:tcPr>
            <w:tcW w:w="737" w:type="dxa"/>
            <w:vMerge/>
          </w:tcPr>
          <w:p w14:paraId="52BB061F" w14:textId="77777777" w:rsidR="00C17D42" w:rsidRPr="00690C0B" w:rsidRDefault="00C17D42" w:rsidP="00C17D42">
            <w:pPr>
              <w:rPr>
                <w:rFonts w:ascii="Garamond" w:hAnsi="Garamond"/>
                <w:sz w:val="20"/>
                <w:szCs w:val="20"/>
              </w:rPr>
            </w:pPr>
          </w:p>
        </w:tc>
        <w:tc>
          <w:tcPr>
            <w:tcW w:w="794" w:type="dxa"/>
            <w:vMerge/>
            <w:shd w:val="clear" w:color="auto" w:fill="A395CA"/>
          </w:tcPr>
          <w:p w14:paraId="6BE6C72C"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F73E31D" w14:textId="5B5C8D95" w:rsidR="00C17D42" w:rsidRPr="008F7EEF" w:rsidRDefault="00AD58C8" w:rsidP="00C17D42">
            <w:pPr>
              <w:rPr>
                <w:rFonts w:ascii="Garamond" w:hAnsi="Garamond"/>
                <w:sz w:val="20"/>
                <w:szCs w:val="20"/>
              </w:rPr>
            </w:pPr>
            <w:r w:rsidRPr="008F7EEF">
              <w:rPr>
                <w:rFonts w:ascii="Garamond" w:hAnsi="Garamond"/>
                <w:sz w:val="16"/>
                <w:szCs w:val="16"/>
              </w:rPr>
              <w:t>Paulo can access data in transit that is not encrypted, even though the channel is encrypted</w:t>
            </w:r>
          </w:p>
        </w:tc>
        <w:tc>
          <w:tcPr>
            <w:tcW w:w="851" w:type="dxa"/>
            <w:vMerge/>
            <w:shd w:val="clear" w:color="auto" w:fill="A395CA"/>
          </w:tcPr>
          <w:p w14:paraId="6BDC9A6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91BB36A" w14:textId="60CDB9DA" w:rsidR="00C17D42" w:rsidRPr="008F7EEF" w:rsidRDefault="00E836B6" w:rsidP="00C17D42">
            <w:pPr>
              <w:rPr>
                <w:rFonts w:ascii="Garamond" w:hAnsi="Garamond"/>
                <w:sz w:val="20"/>
                <w:szCs w:val="20"/>
              </w:rPr>
            </w:pPr>
            <w:r w:rsidRPr="008F7EEF">
              <w:rPr>
                <w:rFonts w:ascii="Garamond" w:hAnsi="Garamond"/>
                <w:sz w:val="16"/>
                <w:szCs w:val="16"/>
              </w:rPr>
              <w:t xml:space="preserve">Kyle can bypass cryptographic controls because they do not fail securely (i.e. </w:t>
            </w:r>
            <w:r w:rsidR="008439A8" w:rsidRPr="008F7EEF">
              <w:rPr>
                <w:rFonts w:ascii="Garamond" w:hAnsi="Garamond"/>
                <w:sz w:val="16"/>
                <w:szCs w:val="16"/>
              </w:rPr>
              <w:t>they default to</w:t>
            </w:r>
            <w:r w:rsidRPr="008F7EEF">
              <w:rPr>
                <w:rFonts w:ascii="Garamond" w:hAnsi="Garamond"/>
                <w:sz w:val="16"/>
                <w:szCs w:val="16"/>
              </w:rPr>
              <w:t xml:space="preserve"> </w:t>
            </w:r>
            <w:r w:rsidR="008439A8" w:rsidRPr="008F7EEF">
              <w:rPr>
                <w:rFonts w:ascii="Garamond" w:hAnsi="Garamond"/>
                <w:sz w:val="16"/>
                <w:szCs w:val="16"/>
              </w:rPr>
              <w:t>un</w:t>
            </w:r>
            <w:r w:rsidRPr="008F7EEF">
              <w:rPr>
                <w:rFonts w:ascii="Garamond" w:hAnsi="Garamond"/>
                <w:sz w:val="16"/>
                <w:szCs w:val="16"/>
              </w:rPr>
              <w:t>protected)</w:t>
            </w:r>
          </w:p>
        </w:tc>
        <w:tc>
          <w:tcPr>
            <w:tcW w:w="851" w:type="dxa"/>
            <w:vMerge/>
            <w:shd w:val="clear" w:color="auto" w:fill="A395CA"/>
          </w:tcPr>
          <w:p w14:paraId="06BEAF45"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C56A1A9" w14:textId="151F0024" w:rsidR="00C17D42" w:rsidRPr="008F7EEF" w:rsidRDefault="00E836B6" w:rsidP="00C17D42">
            <w:pPr>
              <w:rPr>
                <w:rFonts w:ascii="Garamond" w:hAnsi="Garamond"/>
                <w:sz w:val="20"/>
                <w:szCs w:val="20"/>
              </w:rPr>
            </w:pPr>
            <w:r w:rsidRPr="008F7EEF">
              <w:rPr>
                <w:rFonts w:ascii="Garamond" w:hAnsi="Garamond"/>
                <w:sz w:val="16"/>
                <w:szCs w:val="16"/>
              </w:rPr>
              <w:t>Romain can read and modify data in transit (e.g. cryptographic secrets, credentials, session identifiers, personal and commercially-sensitive data), in communications within the application, or between the application and users, or between the application and external systems</w:t>
            </w:r>
          </w:p>
        </w:tc>
        <w:tc>
          <w:tcPr>
            <w:tcW w:w="851" w:type="dxa"/>
            <w:vMerge/>
            <w:shd w:val="clear" w:color="auto" w:fill="A395CA"/>
          </w:tcPr>
          <w:p w14:paraId="0284C80F"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3AFB9DFF" w14:textId="07FE0487" w:rsidR="00C17D42" w:rsidRPr="008F7EEF" w:rsidRDefault="00E836B6" w:rsidP="00C17D42">
            <w:pPr>
              <w:rPr>
                <w:rFonts w:ascii="Garamond" w:hAnsi="Garamond"/>
                <w:sz w:val="20"/>
                <w:szCs w:val="20"/>
              </w:rPr>
            </w:pPr>
            <w:r w:rsidRPr="008F7EEF">
              <w:rPr>
                <w:rFonts w:ascii="Garamond" w:hAnsi="Garamond"/>
                <w:sz w:val="16"/>
                <w:szCs w:val="16"/>
              </w:rPr>
              <w:t>Gunter can intercept or modify encrypted data in transit because the protocol is poorly deployed, or weakly configured, or certificates are invalid, or certificates are not trusted, or the connection can be degraded to a weaker or un-encrypted communication</w:t>
            </w:r>
          </w:p>
        </w:tc>
      </w:tr>
      <w:tr w:rsidR="00C17D42" w:rsidRPr="00690C0B" w14:paraId="6AA48779" w14:textId="77777777" w:rsidTr="008F7EEF">
        <w:trPr>
          <w:trHeight w:hRule="exact" w:val="2155"/>
        </w:trPr>
        <w:tc>
          <w:tcPr>
            <w:tcW w:w="737" w:type="dxa"/>
            <w:vMerge/>
          </w:tcPr>
          <w:p w14:paraId="47DC367A" w14:textId="77777777" w:rsidR="00C17D42" w:rsidRPr="00690C0B" w:rsidRDefault="00C17D42" w:rsidP="00C17D42">
            <w:pPr>
              <w:rPr>
                <w:rFonts w:ascii="Garamond" w:hAnsi="Garamond"/>
                <w:sz w:val="20"/>
                <w:szCs w:val="20"/>
              </w:rPr>
            </w:pPr>
          </w:p>
        </w:tc>
        <w:tc>
          <w:tcPr>
            <w:tcW w:w="794" w:type="dxa"/>
            <w:vMerge/>
            <w:shd w:val="clear" w:color="auto" w:fill="A395CA"/>
          </w:tcPr>
          <w:p w14:paraId="6622BAD6"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DC3FB6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653E7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EAE79A" w14:textId="742289DC" w:rsidR="00A03FD7" w:rsidRPr="006C434A" w:rsidRDefault="00D526DD" w:rsidP="002B7D6A">
                  <w:pPr>
                    <w:rPr>
                      <w:rFonts w:ascii="Garamond" w:hAnsi="Garamond"/>
                      <w:color w:val="595959" w:themeColor="text1" w:themeTint="A6"/>
                      <w:sz w:val="12"/>
                      <w:szCs w:val="12"/>
                    </w:rPr>
                  </w:pPr>
                  <w:ins w:id="159" w:author="Colin Watson" w:date="2013-09-11T13:49:00Z">
                    <w:r>
                      <w:rPr>
                        <w:rFonts w:ascii="Garamond" w:hAnsi="Garamond"/>
                        <w:smallCaps/>
                        <w:color w:val="595959" w:themeColor="text1" w:themeTint="A6"/>
                        <w:sz w:val="12"/>
                        <w:szCs w:val="12"/>
                      </w:rPr>
                      <w:t xml:space="preserve">37, </w:t>
                    </w:r>
                  </w:ins>
                  <w:ins w:id="160" w:author="Colin Watson" w:date="2013-09-11T18:47:00Z">
                    <w:r w:rsidR="00D54C04">
                      <w:rPr>
                        <w:rFonts w:ascii="Garamond" w:hAnsi="Garamond"/>
                        <w:smallCaps/>
                        <w:color w:val="595959" w:themeColor="text1" w:themeTint="A6"/>
                        <w:sz w:val="12"/>
                        <w:szCs w:val="12"/>
                      </w:rPr>
                      <w:t xml:space="preserve">88, </w:t>
                    </w:r>
                  </w:ins>
                  <w:ins w:id="161" w:author="Colin Watson" w:date="2013-09-11T13:49:00Z">
                    <w:r>
                      <w:rPr>
                        <w:rFonts w:ascii="Garamond" w:hAnsi="Garamond"/>
                        <w:smallCaps/>
                        <w:color w:val="595959" w:themeColor="text1" w:themeTint="A6"/>
                        <w:sz w:val="12"/>
                        <w:szCs w:val="12"/>
                      </w:rPr>
                      <w:t>143</w:t>
                    </w:r>
                  </w:ins>
                  <w:ins w:id="162" w:author="Colin Watson" w:date="2013-09-11T13:50:00Z">
                    <w:r>
                      <w:rPr>
                        <w:rFonts w:ascii="Garamond" w:hAnsi="Garamond"/>
                        <w:smallCaps/>
                        <w:color w:val="595959" w:themeColor="text1" w:themeTint="A6"/>
                        <w:sz w:val="12"/>
                        <w:szCs w:val="12"/>
                      </w:rPr>
                      <w:t>, 214</w:t>
                    </w:r>
                  </w:ins>
                  <w:del w:id="163" w:author="Colin Watson" w:date="2013-09-11T13:49:00Z">
                    <w:r w:rsidR="00F47BDC" w:rsidDel="00D526DD">
                      <w:rPr>
                        <w:rFonts w:ascii="Garamond" w:hAnsi="Garamond"/>
                        <w:smallCaps/>
                        <w:color w:val="595959" w:themeColor="text1" w:themeTint="A6"/>
                        <w:sz w:val="12"/>
                        <w:szCs w:val="12"/>
                      </w:rPr>
                      <w:delText>-</w:delText>
                    </w:r>
                  </w:del>
                </w:p>
              </w:tc>
            </w:tr>
            <w:tr w:rsidR="00A03FD7" w:rsidRPr="004308E8" w14:paraId="480A86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906D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9B3211F" w14:textId="6C0FC151" w:rsidR="00A03FD7" w:rsidRPr="006C434A" w:rsidRDefault="00D54C04" w:rsidP="002B7D6A">
                  <w:pPr>
                    <w:rPr>
                      <w:rFonts w:ascii="Garamond" w:hAnsi="Garamond"/>
                      <w:color w:val="595959" w:themeColor="text1" w:themeTint="A6"/>
                      <w:sz w:val="12"/>
                      <w:szCs w:val="12"/>
                    </w:rPr>
                  </w:pPr>
                  <w:ins w:id="164" w:author="Colin Watson" w:date="2013-09-11T18:48:00Z">
                    <w:r>
                      <w:rPr>
                        <w:rFonts w:ascii="Garamond" w:hAnsi="Garamond"/>
                        <w:color w:val="595959" w:themeColor="text1" w:themeTint="A6"/>
                        <w:sz w:val="12"/>
                        <w:szCs w:val="12"/>
                      </w:rPr>
                      <w:t xml:space="preserve">4.7, </w:t>
                    </w:r>
                  </w:ins>
                  <w:ins w:id="165" w:author="Colin Watson" w:date="2013-09-11T18:45:00Z">
                    <w:r w:rsidR="002C4BA9">
                      <w:rPr>
                        <w:rFonts w:ascii="Garamond" w:hAnsi="Garamond"/>
                        <w:color w:val="595959" w:themeColor="text1" w:themeTint="A6"/>
                        <w:sz w:val="12"/>
                        <w:szCs w:val="12"/>
                      </w:rPr>
                      <w:t>9.2</w:t>
                    </w:r>
                  </w:ins>
                  <w:del w:id="166" w:author="Colin Watson" w:date="2013-09-11T18:45:00Z">
                    <w:r w:rsidR="00A03FD7" w:rsidDel="002C4BA9">
                      <w:rPr>
                        <w:rFonts w:ascii="Garamond" w:hAnsi="Garamond"/>
                        <w:color w:val="595959" w:themeColor="text1" w:themeTint="A6"/>
                        <w:sz w:val="12"/>
                        <w:szCs w:val="12"/>
                      </w:rPr>
                      <w:delText>-</w:delText>
                    </w:r>
                  </w:del>
                </w:p>
              </w:tc>
            </w:tr>
            <w:tr w:rsidR="00A03FD7" w:rsidRPr="004308E8" w14:paraId="4EFD6582" w14:textId="77777777" w:rsidTr="002B7D6A">
              <w:tc>
                <w:tcPr>
                  <w:tcW w:w="2410" w:type="dxa"/>
                  <w:tcBorders>
                    <w:top w:val="nil"/>
                  </w:tcBorders>
                  <w:tcMar>
                    <w:right w:w="397" w:type="dxa"/>
                  </w:tcMar>
                </w:tcPr>
                <w:p w14:paraId="56E890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F729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1F11D2F" w14:textId="77777777" w:rsidTr="002B7D6A">
              <w:tc>
                <w:tcPr>
                  <w:tcW w:w="2410" w:type="dxa"/>
                  <w:tcBorders>
                    <w:top w:val="nil"/>
                    <w:bottom w:val="single" w:sz="4" w:space="0" w:color="7F7F7F" w:themeColor="text1" w:themeTint="80"/>
                  </w:tcBorders>
                  <w:tcMar>
                    <w:right w:w="397" w:type="dxa"/>
                  </w:tcMar>
                </w:tcPr>
                <w:p w14:paraId="6A2C126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7CBD682" w14:textId="14D2A41C"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185, 186, 187</w:t>
                  </w:r>
                </w:p>
              </w:tc>
            </w:tr>
            <w:tr w:rsidR="00A03FD7" w:rsidRPr="004308E8" w14:paraId="17092E4F" w14:textId="77777777" w:rsidTr="002B7D6A">
              <w:tc>
                <w:tcPr>
                  <w:tcW w:w="2410" w:type="dxa"/>
                  <w:tcBorders>
                    <w:top w:val="nil"/>
                    <w:bottom w:val="single" w:sz="4" w:space="0" w:color="7F7F7F" w:themeColor="text1" w:themeTint="80"/>
                  </w:tcBorders>
                  <w:tcMar>
                    <w:right w:w="397" w:type="dxa"/>
                  </w:tcMar>
                </w:tcPr>
                <w:p w14:paraId="39F953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00E976" w14:textId="35128B4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14, 29, 30</w:t>
                  </w:r>
                </w:p>
              </w:tc>
            </w:tr>
            <w:tr w:rsidR="00A03FD7" w:rsidRPr="00611E85" w14:paraId="4806601D" w14:textId="77777777" w:rsidTr="002B7D6A">
              <w:tc>
                <w:tcPr>
                  <w:tcW w:w="2410" w:type="dxa"/>
                  <w:tcBorders>
                    <w:bottom w:val="nil"/>
                  </w:tcBorders>
                  <w:tcMar>
                    <w:right w:w="397" w:type="dxa"/>
                  </w:tcMar>
                </w:tcPr>
                <w:p w14:paraId="56424964" w14:textId="7AF9AAB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67" w:author="Colin Watson" w:date="2013-09-18T18:55:00Z">
                    <w:r w:rsidR="0002122B">
                      <w:rPr>
                        <w:rFonts w:ascii="Garamond" w:hAnsi="Garamond"/>
                        <w:color w:val="7F7F7F" w:themeColor="text1" w:themeTint="80"/>
                        <w:sz w:val="8"/>
                        <w:szCs w:val="8"/>
                      </w:rPr>
                      <w:t>v1.03</w:t>
                    </w:r>
                  </w:ins>
                  <w:del w:id="168"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53E7D8DC" w14:textId="77777777" w:rsidR="00C17D42" w:rsidRPr="00690C0B" w:rsidRDefault="00C17D42" w:rsidP="00C17D42">
            <w:pPr>
              <w:rPr>
                <w:rFonts w:ascii="Garamond" w:hAnsi="Garamond"/>
                <w:sz w:val="20"/>
                <w:szCs w:val="20"/>
              </w:rPr>
            </w:pPr>
          </w:p>
        </w:tc>
        <w:tc>
          <w:tcPr>
            <w:tcW w:w="851" w:type="dxa"/>
            <w:vMerge/>
            <w:shd w:val="clear" w:color="auto" w:fill="A395CA"/>
          </w:tcPr>
          <w:p w14:paraId="007745D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CF558B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0F461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B001368" w14:textId="41806566"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103, 145</w:t>
                  </w:r>
                  <w:del w:id="169" w:author="Colin Watson" w:date="2013-09-11T13:51:00Z">
                    <w:r w:rsidRPr="00F47BDC" w:rsidDel="00785B95">
                      <w:rPr>
                        <w:rFonts w:ascii="Garamond" w:hAnsi="Garamond"/>
                        <w:color w:val="595959" w:themeColor="text1" w:themeTint="A6"/>
                        <w:sz w:val="12"/>
                        <w:szCs w:val="12"/>
                      </w:rPr>
                      <w:delText>, 147</w:delText>
                    </w:r>
                  </w:del>
                </w:p>
              </w:tc>
            </w:tr>
            <w:tr w:rsidR="00A03FD7" w:rsidRPr="004308E8" w14:paraId="7809EA6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B595FD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EBD87A6" w14:textId="7E8A97AE"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7.2</w:t>
                  </w:r>
                </w:p>
              </w:tc>
            </w:tr>
            <w:tr w:rsidR="00A03FD7" w:rsidRPr="004308E8" w14:paraId="710C91F7" w14:textId="77777777" w:rsidTr="002B7D6A">
              <w:tc>
                <w:tcPr>
                  <w:tcW w:w="2410" w:type="dxa"/>
                  <w:tcBorders>
                    <w:top w:val="nil"/>
                  </w:tcBorders>
                  <w:tcMar>
                    <w:right w:w="397" w:type="dxa"/>
                  </w:tcMar>
                </w:tcPr>
                <w:p w14:paraId="2F718D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5B3BA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71B1CDD" w14:textId="77777777" w:rsidTr="002B7D6A">
              <w:tc>
                <w:tcPr>
                  <w:tcW w:w="2410" w:type="dxa"/>
                  <w:tcBorders>
                    <w:top w:val="nil"/>
                    <w:bottom w:val="single" w:sz="4" w:space="0" w:color="7F7F7F" w:themeColor="text1" w:themeTint="80"/>
                  </w:tcBorders>
                  <w:tcMar>
                    <w:right w:w="397" w:type="dxa"/>
                  </w:tcMar>
                </w:tcPr>
                <w:p w14:paraId="0A48AD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128D90A" w14:textId="090B17FF"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97</w:t>
                  </w:r>
                </w:p>
              </w:tc>
            </w:tr>
            <w:tr w:rsidR="00A03FD7" w:rsidRPr="004308E8" w14:paraId="18B10C51" w14:textId="77777777" w:rsidTr="002B7D6A">
              <w:tc>
                <w:tcPr>
                  <w:tcW w:w="2410" w:type="dxa"/>
                  <w:tcBorders>
                    <w:top w:val="nil"/>
                    <w:bottom w:val="single" w:sz="4" w:space="0" w:color="7F7F7F" w:themeColor="text1" w:themeTint="80"/>
                  </w:tcBorders>
                  <w:tcMar>
                    <w:right w:w="397" w:type="dxa"/>
                  </w:tcMar>
                </w:tcPr>
                <w:p w14:paraId="262F28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1F2A92" w14:textId="4C1714AC"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31084BE2" w14:textId="77777777" w:rsidTr="002B7D6A">
              <w:tc>
                <w:tcPr>
                  <w:tcW w:w="2410" w:type="dxa"/>
                  <w:tcBorders>
                    <w:bottom w:val="nil"/>
                  </w:tcBorders>
                  <w:tcMar>
                    <w:right w:w="397" w:type="dxa"/>
                  </w:tcMar>
                </w:tcPr>
                <w:p w14:paraId="5B323AD8" w14:textId="68E02BB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70" w:author="Colin Watson" w:date="2013-09-18T18:55:00Z">
                    <w:r w:rsidR="0002122B">
                      <w:rPr>
                        <w:rFonts w:ascii="Garamond" w:hAnsi="Garamond"/>
                        <w:color w:val="7F7F7F" w:themeColor="text1" w:themeTint="80"/>
                        <w:sz w:val="8"/>
                        <w:szCs w:val="8"/>
                      </w:rPr>
                      <w:t>v1.03</w:t>
                    </w:r>
                  </w:ins>
                  <w:del w:id="171"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6FA82334" w14:textId="77777777" w:rsidR="00C17D42" w:rsidRPr="00690C0B" w:rsidRDefault="00C17D42" w:rsidP="00C17D42">
            <w:pPr>
              <w:rPr>
                <w:rFonts w:ascii="Garamond" w:hAnsi="Garamond"/>
                <w:sz w:val="20"/>
                <w:szCs w:val="20"/>
              </w:rPr>
            </w:pPr>
          </w:p>
        </w:tc>
        <w:tc>
          <w:tcPr>
            <w:tcW w:w="851" w:type="dxa"/>
            <w:vMerge/>
            <w:shd w:val="clear" w:color="auto" w:fill="A395CA"/>
          </w:tcPr>
          <w:p w14:paraId="205B65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B287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82EBFB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47CD98B" w14:textId="70133BDA" w:rsidR="00A03FD7" w:rsidRPr="006C434A" w:rsidRDefault="00806A33" w:rsidP="00806A33">
                  <w:pPr>
                    <w:tabs>
                      <w:tab w:val="left" w:pos="463"/>
                    </w:tabs>
                    <w:rPr>
                      <w:rFonts w:ascii="Garamond" w:hAnsi="Garamond"/>
                      <w:color w:val="595959" w:themeColor="text1" w:themeTint="A6"/>
                      <w:sz w:val="12"/>
                      <w:szCs w:val="12"/>
                    </w:rPr>
                  </w:pPr>
                  <w:r w:rsidRPr="00806A33">
                    <w:rPr>
                      <w:rFonts w:ascii="Garamond" w:hAnsi="Garamond"/>
                      <w:color w:val="595959" w:themeColor="text1" w:themeTint="A6"/>
                      <w:sz w:val="12"/>
                      <w:szCs w:val="12"/>
                    </w:rPr>
                    <w:t xml:space="preserve">36, 37, </w:t>
                  </w:r>
                  <w:del w:id="172" w:author="Colin Watson" w:date="2013-09-11T19:03:00Z">
                    <w:r w:rsidRPr="00806A33" w:rsidDel="0037717F">
                      <w:rPr>
                        <w:rFonts w:ascii="Garamond" w:hAnsi="Garamond"/>
                        <w:color w:val="595959" w:themeColor="text1" w:themeTint="A6"/>
                        <w:sz w:val="12"/>
                        <w:szCs w:val="12"/>
                      </w:rPr>
                      <w:delText xml:space="preserve">133, </w:delText>
                    </w:r>
                  </w:del>
                  <w:r w:rsidRPr="00806A33">
                    <w:rPr>
                      <w:rFonts w:ascii="Garamond" w:hAnsi="Garamond"/>
                      <w:color w:val="595959" w:themeColor="text1" w:themeTint="A6"/>
                      <w:sz w:val="12"/>
                      <w:szCs w:val="12"/>
                    </w:rPr>
                    <w:t>143, 146, 147</w:t>
                  </w:r>
                </w:p>
              </w:tc>
            </w:tr>
            <w:tr w:rsidR="00A03FD7" w:rsidRPr="004308E8" w14:paraId="47A746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FAC53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26BABB7" w14:textId="66523EF2"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9.2</w:t>
                  </w:r>
                  <w:ins w:id="173" w:author="Colin Watson" w:date="2013-09-11T19:00:00Z">
                    <w:r w:rsidR="0037717F">
                      <w:rPr>
                        <w:rFonts w:ascii="Garamond" w:hAnsi="Garamond"/>
                        <w:color w:val="595959" w:themeColor="text1" w:themeTint="A6"/>
                        <w:sz w:val="12"/>
                        <w:szCs w:val="12"/>
                      </w:rPr>
                      <w:t xml:space="preserve">, 10.2, </w:t>
                    </w:r>
                  </w:ins>
                  <w:ins w:id="174" w:author="Colin Watson" w:date="2013-09-11T19:11:00Z">
                    <w:r w:rsidR="00550506">
                      <w:rPr>
                        <w:rFonts w:ascii="Garamond" w:hAnsi="Garamond"/>
                        <w:color w:val="595959" w:themeColor="text1" w:themeTint="A6"/>
                        <w:sz w:val="12"/>
                        <w:szCs w:val="12"/>
                      </w:rPr>
                      <w:t xml:space="preserve">10.3, </w:t>
                    </w:r>
                  </w:ins>
                  <w:ins w:id="175" w:author="Colin Watson" w:date="2013-09-11T19:00:00Z">
                    <w:r w:rsidR="0037717F">
                      <w:rPr>
                        <w:rFonts w:ascii="Garamond" w:hAnsi="Garamond"/>
                        <w:color w:val="595959" w:themeColor="text1" w:themeTint="A6"/>
                        <w:sz w:val="12"/>
                        <w:szCs w:val="12"/>
                      </w:rPr>
                      <w:t>10.7</w:t>
                    </w:r>
                  </w:ins>
                </w:p>
              </w:tc>
            </w:tr>
            <w:tr w:rsidR="00A03FD7" w:rsidRPr="004308E8" w14:paraId="1FDCC3D4" w14:textId="77777777" w:rsidTr="002B7D6A">
              <w:tc>
                <w:tcPr>
                  <w:tcW w:w="2410" w:type="dxa"/>
                  <w:tcBorders>
                    <w:top w:val="nil"/>
                  </w:tcBorders>
                  <w:tcMar>
                    <w:right w:w="397" w:type="dxa"/>
                  </w:tcMar>
                </w:tcPr>
                <w:p w14:paraId="7754E1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E4C4AC3" w14:textId="401F7B86" w:rsidR="00A03FD7" w:rsidRPr="006C434A" w:rsidRDefault="00806A3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1B3AEE0" w14:textId="77777777" w:rsidTr="002B7D6A">
              <w:tc>
                <w:tcPr>
                  <w:tcW w:w="2410" w:type="dxa"/>
                  <w:tcBorders>
                    <w:top w:val="nil"/>
                    <w:bottom w:val="single" w:sz="4" w:space="0" w:color="7F7F7F" w:themeColor="text1" w:themeTint="80"/>
                  </w:tcBorders>
                  <w:tcMar>
                    <w:right w:w="397" w:type="dxa"/>
                  </w:tcMar>
                </w:tcPr>
                <w:p w14:paraId="73515D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3716EC8" w14:textId="34FD4879"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31, 57, 102, 158, 384, 466</w:t>
                  </w:r>
                </w:p>
              </w:tc>
            </w:tr>
            <w:tr w:rsidR="00A03FD7" w:rsidRPr="004308E8" w14:paraId="200D4FBD" w14:textId="77777777" w:rsidTr="002B7D6A">
              <w:tc>
                <w:tcPr>
                  <w:tcW w:w="2410" w:type="dxa"/>
                  <w:tcBorders>
                    <w:top w:val="nil"/>
                    <w:bottom w:val="single" w:sz="4" w:space="0" w:color="7F7F7F" w:themeColor="text1" w:themeTint="80"/>
                  </w:tcBorders>
                  <w:tcMar>
                    <w:right w:w="397" w:type="dxa"/>
                  </w:tcMar>
                </w:tcPr>
                <w:p w14:paraId="65486E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6B244FC" w14:textId="4D7289C9" w:rsidR="00A03FD7" w:rsidRPr="006C434A" w:rsidRDefault="00806A33"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29</w:t>
                  </w:r>
                </w:p>
              </w:tc>
            </w:tr>
            <w:tr w:rsidR="00A03FD7" w:rsidRPr="00611E85" w14:paraId="032F7104" w14:textId="77777777" w:rsidTr="002B7D6A">
              <w:tc>
                <w:tcPr>
                  <w:tcW w:w="2410" w:type="dxa"/>
                  <w:tcBorders>
                    <w:bottom w:val="nil"/>
                  </w:tcBorders>
                  <w:tcMar>
                    <w:right w:w="397" w:type="dxa"/>
                  </w:tcMar>
                </w:tcPr>
                <w:p w14:paraId="39B8D77C" w14:textId="5717719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76" w:author="Colin Watson" w:date="2013-09-18T18:55:00Z">
                    <w:r w:rsidR="0002122B">
                      <w:rPr>
                        <w:rFonts w:ascii="Garamond" w:hAnsi="Garamond"/>
                        <w:color w:val="7F7F7F" w:themeColor="text1" w:themeTint="80"/>
                        <w:sz w:val="8"/>
                        <w:szCs w:val="8"/>
                      </w:rPr>
                      <w:t>v1.03</w:t>
                    </w:r>
                  </w:ins>
                  <w:del w:id="177"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51239B9D" w14:textId="77777777" w:rsidR="00C17D42" w:rsidRPr="00690C0B" w:rsidRDefault="00C17D42" w:rsidP="00C17D42">
            <w:pPr>
              <w:rPr>
                <w:rFonts w:ascii="Garamond" w:hAnsi="Garamond"/>
                <w:sz w:val="20"/>
                <w:szCs w:val="20"/>
              </w:rPr>
            </w:pPr>
          </w:p>
        </w:tc>
        <w:tc>
          <w:tcPr>
            <w:tcW w:w="851" w:type="dxa"/>
            <w:vMerge/>
            <w:shd w:val="clear" w:color="auto" w:fill="A395CA"/>
          </w:tcPr>
          <w:p w14:paraId="5E15AD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81B44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64871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49FD37F" w14:textId="641D2FB3" w:rsidR="00A03FD7" w:rsidRPr="006C434A" w:rsidRDefault="00806A33" w:rsidP="00806A33">
                  <w:pPr>
                    <w:tabs>
                      <w:tab w:val="center" w:pos="1006"/>
                    </w:tabs>
                    <w:rPr>
                      <w:rFonts w:ascii="Garamond" w:hAnsi="Garamond"/>
                      <w:color w:val="595959" w:themeColor="text1" w:themeTint="A6"/>
                      <w:sz w:val="12"/>
                      <w:szCs w:val="12"/>
                    </w:rPr>
                  </w:pPr>
                  <w:del w:id="178" w:author="Colin Watson" w:date="2013-09-11T19:09:00Z">
                    <w:r w:rsidRPr="00806A33" w:rsidDel="00550506">
                      <w:rPr>
                        <w:rFonts w:ascii="Garamond" w:hAnsi="Garamond"/>
                        <w:color w:val="595959" w:themeColor="text1" w:themeTint="A6"/>
                        <w:sz w:val="12"/>
                        <w:szCs w:val="12"/>
                      </w:rPr>
                      <w:delText xml:space="preserve">37, </w:delText>
                    </w:r>
                  </w:del>
                  <w:r w:rsidRPr="00806A33">
                    <w:rPr>
                      <w:rFonts w:ascii="Garamond" w:hAnsi="Garamond"/>
                      <w:color w:val="595959" w:themeColor="text1" w:themeTint="A6"/>
                      <w:sz w:val="12"/>
                      <w:szCs w:val="12"/>
                    </w:rPr>
                    <w:t>75, 144, 145, 148</w:t>
                  </w:r>
                  <w:del w:id="179" w:author="Colin Watson" w:date="2013-09-11T13:54:00Z">
                    <w:r w:rsidRPr="00806A33" w:rsidDel="00785B95">
                      <w:rPr>
                        <w:rFonts w:ascii="Garamond" w:hAnsi="Garamond"/>
                        <w:color w:val="595959" w:themeColor="text1" w:themeTint="A6"/>
                        <w:sz w:val="12"/>
                        <w:szCs w:val="12"/>
                      </w:rPr>
                      <w:delText>, 149</w:delText>
                    </w:r>
                  </w:del>
                </w:p>
              </w:tc>
            </w:tr>
            <w:tr w:rsidR="00A03FD7" w:rsidRPr="004308E8" w14:paraId="0459B79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EE25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2D9FD7" w14:textId="53FA20A4"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10.</w:t>
                  </w:r>
                  <w:r>
                    <w:rPr>
                      <w:rFonts w:ascii="Garamond" w:hAnsi="Garamond"/>
                      <w:color w:val="595959" w:themeColor="text1" w:themeTint="A6"/>
                      <w:sz w:val="12"/>
                      <w:szCs w:val="12"/>
                    </w:rPr>
                    <w:t xml:space="preserve">1, 10.2, 10.3, 10.5, 10.8, </w:t>
                  </w:r>
                  <w:r w:rsidRPr="00806A33">
                    <w:rPr>
                      <w:rFonts w:ascii="Garamond" w:hAnsi="Garamond"/>
                      <w:color w:val="595959" w:themeColor="text1" w:themeTint="A6"/>
                      <w:sz w:val="12"/>
                      <w:szCs w:val="12"/>
                    </w:rPr>
                    <w:t>10.9, V11.5</w:t>
                  </w:r>
                </w:p>
              </w:tc>
            </w:tr>
            <w:tr w:rsidR="00A03FD7" w:rsidRPr="004308E8" w14:paraId="68E6A4D7" w14:textId="77777777" w:rsidTr="002B7D6A">
              <w:tc>
                <w:tcPr>
                  <w:tcW w:w="2410" w:type="dxa"/>
                  <w:tcBorders>
                    <w:top w:val="nil"/>
                  </w:tcBorders>
                  <w:tcMar>
                    <w:right w:w="397" w:type="dxa"/>
                  </w:tcMar>
                </w:tcPr>
                <w:p w14:paraId="00E44C4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4F43BE" w14:textId="7FE43A32"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IE4</w:t>
                  </w:r>
                </w:p>
              </w:tc>
            </w:tr>
            <w:tr w:rsidR="00A03FD7" w:rsidRPr="004308E8" w14:paraId="7FA680AD" w14:textId="77777777" w:rsidTr="002B7D6A">
              <w:tc>
                <w:tcPr>
                  <w:tcW w:w="2410" w:type="dxa"/>
                  <w:tcBorders>
                    <w:top w:val="nil"/>
                    <w:bottom w:val="single" w:sz="4" w:space="0" w:color="7F7F7F" w:themeColor="text1" w:themeTint="80"/>
                  </w:tcBorders>
                  <w:tcMar>
                    <w:right w:w="397" w:type="dxa"/>
                  </w:tcMar>
                </w:tcPr>
                <w:p w14:paraId="734EC91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08529EF" w14:textId="00560C88"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31, 217</w:t>
                  </w:r>
                </w:p>
              </w:tc>
            </w:tr>
            <w:tr w:rsidR="00A03FD7" w:rsidRPr="004308E8" w14:paraId="422FF11C" w14:textId="77777777" w:rsidTr="002B7D6A">
              <w:tc>
                <w:tcPr>
                  <w:tcW w:w="2410" w:type="dxa"/>
                  <w:tcBorders>
                    <w:top w:val="nil"/>
                    <w:bottom w:val="single" w:sz="4" w:space="0" w:color="7F7F7F" w:themeColor="text1" w:themeTint="80"/>
                  </w:tcBorders>
                  <w:tcMar>
                    <w:right w:w="397" w:type="dxa"/>
                  </w:tcMar>
                </w:tcPr>
                <w:p w14:paraId="31A3584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27F215E" w14:textId="29F0FCE1"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14, 29, 30</w:t>
                  </w:r>
                </w:p>
              </w:tc>
            </w:tr>
            <w:tr w:rsidR="00A03FD7" w:rsidRPr="00611E85" w14:paraId="22502882" w14:textId="77777777" w:rsidTr="002B7D6A">
              <w:tc>
                <w:tcPr>
                  <w:tcW w:w="2410" w:type="dxa"/>
                  <w:tcBorders>
                    <w:bottom w:val="nil"/>
                  </w:tcBorders>
                  <w:tcMar>
                    <w:right w:w="397" w:type="dxa"/>
                  </w:tcMar>
                </w:tcPr>
                <w:p w14:paraId="44419078" w14:textId="396DADC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80" w:author="Colin Watson" w:date="2013-09-18T18:55:00Z">
                    <w:r w:rsidR="0002122B">
                      <w:rPr>
                        <w:rFonts w:ascii="Garamond" w:hAnsi="Garamond"/>
                        <w:color w:val="7F7F7F" w:themeColor="text1" w:themeTint="80"/>
                        <w:sz w:val="8"/>
                        <w:szCs w:val="8"/>
                      </w:rPr>
                      <w:t>v1.03</w:t>
                    </w:r>
                  </w:ins>
                  <w:del w:id="181"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09D27A25" w14:textId="77777777" w:rsidR="00C17D42" w:rsidRPr="00690C0B" w:rsidRDefault="00C17D42" w:rsidP="00C17D42">
            <w:pPr>
              <w:rPr>
                <w:rFonts w:ascii="Garamond" w:hAnsi="Garamond"/>
                <w:sz w:val="20"/>
                <w:szCs w:val="20"/>
              </w:rPr>
            </w:pPr>
          </w:p>
        </w:tc>
      </w:tr>
    </w:tbl>
    <w:p w14:paraId="7FB4B629" w14:textId="206B8692" w:rsidR="00386196" w:rsidRDefault="00386196">
      <w:pPr>
        <w:rPr>
          <w:rFonts w:ascii="Garamond" w:hAnsi="Garamond"/>
          <w:sz w:val="20"/>
          <w:szCs w:val="20"/>
        </w:rPr>
      </w:pPr>
      <w:r>
        <w:rPr>
          <w:rFonts w:ascii="Garamond" w:hAnsi="Garamond"/>
          <w:sz w:val="20"/>
          <w:szCs w:val="20"/>
        </w:rPr>
        <w:br w:type="page"/>
      </w:r>
    </w:p>
    <w:p w14:paraId="581660DC" w14:textId="77777777" w:rsidR="00C17D42"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75ECF098" w14:textId="77777777" w:rsidTr="008F7EEF">
        <w:tc>
          <w:tcPr>
            <w:tcW w:w="737" w:type="dxa"/>
            <w:vMerge w:val="restart"/>
            <w:tcMar>
              <w:top w:w="0" w:type="dxa"/>
              <w:left w:w="0" w:type="dxa"/>
              <w:bottom w:w="0" w:type="dxa"/>
              <w:right w:w="0" w:type="dxa"/>
            </w:tcMar>
          </w:tcPr>
          <w:p w14:paraId="52BD2EA4" w14:textId="77777777" w:rsidR="00C17D42" w:rsidRPr="00690C0B" w:rsidRDefault="00C17D42" w:rsidP="00C17D42">
            <w:pPr>
              <w:rPr>
                <w:rFonts w:ascii="Garamond" w:hAnsi="Garamond"/>
                <w:sz w:val="20"/>
                <w:szCs w:val="20"/>
              </w:rPr>
            </w:pPr>
          </w:p>
        </w:tc>
        <w:tc>
          <w:tcPr>
            <w:tcW w:w="794" w:type="dxa"/>
            <w:shd w:val="clear" w:color="auto" w:fill="A395CA"/>
            <w:tcMar>
              <w:top w:w="0" w:type="dxa"/>
              <w:left w:w="0" w:type="dxa"/>
              <w:bottom w:w="0" w:type="dxa"/>
              <w:right w:w="0" w:type="dxa"/>
            </w:tcMar>
          </w:tcPr>
          <w:p w14:paraId="3EB32B36" w14:textId="77777777" w:rsidR="00C17D42" w:rsidRPr="007570A6" w:rsidRDefault="00C17D42" w:rsidP="00C17D42">
            <w:pPr>
              <w:rPr>
                <w:rFonts w:ascii="Garamond" w:hAnsi="Garamond"/>
                <w:b/>
                <w:color w:val="FFFFFF" w:themeColor="background1"/>
                <w:sz w:val="12"/>
                <w:szCs w:val="12"/>
              </w:rPr>
            </w:pPr>
          </w:p>
        </w:tc>
        <w:tc>
          <w:tcPr>
            <w:tcW w:w="2552" w:type="dxa"/>
          </w:tcPr>
          <w:p w14:paraId="7A8D8417" w14:textId="77777777" w:rsidR="00C17D42" w:rsidRPr="007570A6" w:rsidRDefault="00C17D42" w:rsidP="00C17D42">
            <w:pPr>
              <w:rPr>
                <w:rFonts w:ascii="Garamond" w:hAnsi="Garamond"/>
                <w:sz w:val="12"/>
                <w:szCs w:val="12"/>
              </w:rPr>
            </w:pPr>
          </w:p>
        </w:tc>
        <w:tc>
          <w:tcPr>
            <w:tcW w:w="851" w:type="dxa"/>
            <w:shd w:val="clear" w:color="auto" w:fill="A395CA"/>
          </w:tcPr>
          <w:p w14:paraId="22115F84" w14:textId="77777777" w:rsidR="00C17D42" w:rsidRPr="007570A6" w:rsidRDefault="00C17D42" w:rsidP="00C17D42">
            <w:pPr>
              <w:rPr>
                <w:rFonts w:ascii="Garamond" w:hAnsi="Garamond"/>
                <w:b/>
                <w:color w:val="FFFFFF" w:themeColor="background1"/>
                <w:sz w:val="12"/>
                <w:szCs w:val="12"/>
              </w:rPr>
            </w:pPr>
          </w:p>
        </w:tc>
        <w:tc>
          <w:tcPr>
            <w:tcW w:w="2552" w:type="dxa"/>
          </w:tcPr>
          <w:p w14:paraId="0F8A19DB" w14:textId="77777777" w:rsidR="00C17D42" w:rsidRPr="007570A6" w:rsidRDefault="00C17D42" w:rsidP="00C17D42">
            <w:pPr>
              <w:rPr>
                <w:rFonts w:ascii="Garamond" w:hAnsi="Garamond"/>
                <w:sz w:val="12"/>
                <w:szCs w:val="12"/>
              </w:rPr>
            </w:pPr>
          </w:p>
        </w:tc>
        <w:tc>
          <w:tcPr>
            <w:tcW w:w="851" w:type="dxa"/>
            <w:shd w:val="clear" w:color="auto" w:fill="A395CA"/>
          </w:tcPr>
          <w:p w14:paraId="400EA44D" w14:textId="77777777" w:rsidR="00C17D42" w:rsidRPr="007570A6" w:rsidRDefault="00C17D42" w:rsidP="00C17D42">
            <w:pPr>
              <w:rPr>
                <w:rFonts w:ascii="Garamond" w:hAnsi="Garamond"/>
                <w:b/>
                <w:color w:val="FFFFFF" w:themeColor="background1"/>
                <w:sz w:val="12"/>
                <w:szCs w:val="12"/>
              </w:rPr>
            </w:pPr>
          </w:p>
        </w:tc>
        <w:tc>
          <w:tcPr>
            <w:tcW w:w="2552" w:type="dxa"/>
          </w:tcPr>
          <w:p w14:paraId="0CC1EB3A" w14:textId="77777777" w:rsidR="00C17D42" w:rsidRPr="007570A6" w:rsidRDefault="00C17D42" w:rsidP="00C17D42">
            <w:pPr>
              <w:rPr>
                <w:rFonts w:ascii="Garamond" w:hAnsi="Garamond"/>
                <w:sz w:val="12"/>
                <w:szCs w:val="12"/>
              </w:rPr>
            </w:pPr>
          </w:p>
        </w:tc>
        <w:tc>
          <w:tcPr>
            <w:tcW w:w="851" w:type="dxa"/>
            <w:shd w:val="clear" w:color="auto" w:fill="A395CA"/>
          </w:tcPr>
          <w:p w14:paraId="0669CDF7" w14:textId="77777777" w:rsidR="00C17D42" w:rsidRPr="007570A6" w:rsidRDefault="00C17D42" w:rsidP="00C17D42">
            <w:pPr>
              <w:rPr>
                <w:rFonts w:ascii="Garamond" w:hAnsi="Garamond"/>
                <w:b/>
                <w:color w:val="FFFFFF" w:themeColor="background1"/>
                <w:sz w:val="12"/>
                <w:szCs w:val="12"/>
              </w:rPr>
            </w:pPr>
          </w:p>
        </w:tc>
        <w:tc>
          <w:tcPr>
            <w:tcW w:w="2552" w:type="dxa"/>
            <w:shd w:val="clear" w:color="auto" w:fill="D3CBDE"/>
          </w:tcPr>
          <w:p w14:paraId="240F318F" w14:textId="77777777" w:rsidR="00C17D42" w:rsidRPr="007570A6" w:rsidRDefault="00C17D42" w:rsidP="00C17D42">
            <w:pPr>
              <w:rPr>
                <w:rFonts w:ascii="Garamond" w:hAnsi="Garamond"/>
                <w:sz w:val="12"/>
                <w:szCs w:val="12"/>
              </w:rPr>
            </w:pPr>
          </w:p>
        </w:tc>
      </w:tr>
      <w:tr w:rsidR="00C17D42" w:rsidRPr="00690C0B" w14:paraId="2954D7B9" w14:textId="77777777" w:rsidTr="008F7EEF">
        <w:trPr>
          <w:trHeight w:hRule="exact" w:val="737"/>
        </w:trPr>
        <w:tc>
          <w:tcPr>
            <w:tcW w:w="737" w:type="dxa"/>
            <w:vMerge/>
          </w:tcPr>
          <w:p w14:paraId="1DD6F985"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5B2F385C" w14:textId="423F45E9"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D92017B"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8</w:t>
            </w:r>
          </w:p>
        </w:tc>
        <w:tc>
          <w:tcPr>
            <w:tcW w:w="851" w:type="dxa"/>
            <w:vMerge w:val="restart"/>
            <w:shd w:val="clear" w:color="auto" w:fill="A395CA"/>
            <w:tcMar>
              <w:bottom w:w="0" w:type="dxa"/>
              <w:right w:w="113" w:type="dxa"/>
            </w:tcMar>
            <w:textDirection w:val="tbRl"/>
          </w:tcPr>
          <w:p w14:paraId="254FA048" w14:textId="463E5295"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AC4A067"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9</w:t>
            </w:r>
          </w:p>
        </w:tc>
        <w:tc>
          <w:tcPr>
            <w:tcW w:w="851" w:type="dxa"/>
            <w:vMerge w:val="restart"/>
            <w:shd w:val="clear" w:color="auto" w:fill="A395CA"/>
            <w:tcMar>
              <w:bottom w:w="0" w:type="dxa"/>
              <w:right w:w="113" w:type="dxa"/>
            </w:tcMar>
            <w:textDirection w:val="tbRl"/>
          </w:tcPr>
          <w:p w14:paraId="644A7CBD" w14:textId="0730F5FE"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18A0391A"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10</w:t>
            </w:r>
          </w:p>
        </w:tc>
        <w:tc>
          <w:tcPr>
            <w:tcW w:w="851" w:type="dxa"/>
            <w:vMerge w:val="restart"/>
            <w:shd w:val="clear" w:color="auto" w:fill="A395CA"/>
            <w:tcMar>
              <w:top w:w="0" w:type="dxa"/>
              <w:bottom w:w="0" w:type="dxa"/>
              <w:right w:w="113" w:type="dxa"/>
            </w:tcMar>
            <w:textDirection w:val="tbRl"/>
          </w:tcPr>
          <w:p w14:paraId="55BB5723" w14:textId="1CD7B4A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0F0AB881"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C17D42" w:rsidRPr="00690C0B" w14:paraId="2BE8E74F" w14:textId="77777777" w:rsidTr="008F7EEF">
        <w:trPr>
          <w:trHeight w:hRule="exact" w:val="2268"/>
        </w:trPr>
        <w:tc>
          <w:tcPr>
            <w:tcW w:w="737" w:type="dxa"/>
            <w:vMerge/>
          </w:tcPr>
          <w:p w14:paraId="36E4AA27"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7D605AC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4868DFA" w14:textId="114B35AE" w:rsidR="00C17D42" w:rsidRPr="008F7EEF" w:rsidRDefault="00E836B6" w:rsidP="00C17D42">
            <w:pPr>
              <w:rPr>
                <w:rFonts w:ascii="Garamond" w:hAnsi="Garamond"/>
                <w:sz w:val="16"/>
                <w:szCs w:val="16"/>
              </w:rPr>
            </w:pPr>
            <w:r w:rsidRPr="008F7EEF">
              <w:rPr>
                <w:rFonts w:ascii="Garamond" w:hAnsi="Garamond"/>
                <w:sz w:val="16"/>
                <w:szCs w:val="16"/>
              </w:rPr>
              <w:t>Eoin can access stored business data (e.g. passwords, session identifiers, PII, cardholder data) because it is not securely encrypted or securely hashed</w:t>
            </w:r>
          </w:p>
        </w:tc>
        <w:tc>
          <w:tcPr>
            <w:tcW w:w="851" w:type="dxa"/>
            <w:vMerge/>
            <w:shd w:val="clear" w:color="auto" w:fill="A395CA"/>
            <w:tcMar>
              <w:bottom w:w="0" w:type="dxa"/>
              <w:right w:w="113" w:type="dxa"/>
            </w:tcMar>
          </w:tcPr>
          <w:p w14:paraId="6901B75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1E45B42" w14:textId="68B76EED" w:rsidR="00C17D42" w:rsidRPr="008F7EEF" w:rsidRDefault="00E836B6" w:rsidP="00C17D42">
            <w:pPr>
              <w:rPr>
                <w:rFonts w:ascii="Garamond" w:hAnsi="Garamond"/>
                <w:sz w:val="20"/>
                <w:szCs w:val="20"/>
              </w:rPr>
            </w:pPr>
            <w:r w:rsidRPr="008F7EEF">
              <w:rPr>
                <w:rFonts w:ascii="Garamond" w:hAnsi="Garamond"/>
                <w:sz w:val="16"/>
                <w:szCs w:val="16"/>
              </w:rPr>
              <w:t>Andy can bypass random number generation, random GUID generation, hashing and encryption functions because they have been self-built and/or are weak</w:t>
            </w:r>
          </w:p>
        </w:tc>
        <w:tc>
          <w:tcPr>
            <w:tcW w:w="851" w:type="dxa"/>
            <w:vMerge/>
            <w:shd w:val="clear" w:color="auto" w:fill="A395CA"/>
            <w:tcMar>
              <w:bottom w:w="0" w:type="dxa"/>
              <w:right w:w="113" w:type="dxa"/>
            </w:tcMar>
          </w:tcPr>
          <w:p w14:paraId="308D98B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329797B" w14:textId="16F301AC" w:rsidR="00C17D42" w:rsidRPr="008F7EEF" w:rsidRDefault="00E544C7" w:rsidP="00C17D42">
            <w:pPr>
              <w:rPr>
                <w:rFonts w:ascii="Garamond" w:hAnsi="Garamond"/>
                <w:sz w:val="20"/>
                <w:szCs w:val="20"/>
              </w:rPr>
            </w:pPr>
            <w:r w:rsidRPr="008F7EEF">
              <w:rPr>
                <w:rFonts w:ascii="Garamond" w:hAnsi="Garamond"/>
                <w:sz w:val="16"/>
                <w:szCs w:val="16"/>
              </w:rPr>
              <w:t>Susanna can break the cryptography in use because it is not strong enough for the degree of protection required, or it is not strong enough for the amount of effort the attacker is willing to make</w:t>
            </w:r>
          </w:p>
        </w:tc>
        <w:tc>
          <w:tcPr>
            <w:tcW w:w="851" w:type="dxa"/>
            <w:vMerge/>
            <w:shd w:val="clear" w:color="auto" w:fill="A395CA"/>
            <w:tcMar>
              <w:top w:w="0" w:type="dxa"/>
              <w:bottom w:w="0" w:type="dxa"/>
              <w:right w:w="113" w:type="dxa"/>
            </w:tcMar>
          </w:tcPr>
          <w:p w14:paraId="292646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3C7D3F0F" w14:textId="4806B10B" w:rsidR="00C17D42" w:rsidRPr="00397550" w:rsidRDefault="00CF4C03" w:rsidP="00CF4C03">
            <w:pPr>
              <w:rPr>
                <w:rFonts w:ascii="Garamond" w:hAnsi="Garamond"/>
                <w:sz w:val="20"/>
                <w:szCs w:val="20"/>
              </w:rPr>
            </w:pPr>
            <w:r w:rsidRPr="00E17F97">
              <w:rPr>
                <w:rFonts w:ascii="Garamond" w:hAnsi="Garamond"/>
                <w:sz w:val="16"/>
                <w:szCs w:val="16"/>
              </w:rPr>
              <w:t>Justin can read credentials for accessing internal or external resources, services and others systems because they are stored in an unencrypted format, or saved in the source code</w:t>
            </w:r>
          </w:p>
        </w:tc>
      </w:tr>
      <w:tr w:rsidR="00C17D42" w:rsidRPr="00690C0B" w14:paraId="38E20080" w14:textId="77777777" w:rsidTr="008F7EEF">
        <w:trPr>
          <w:trHeight w:hRule="exact" w:val="2041"/>
        </w:trPr>
        <w:tc>
          <w:tcPr>
            <w:tcW w:w="737" w:type="dxa"/>
            <w:vMerge/>
          </w:tcPr>
          <w:p w14:paraId="20FE98C5"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6237739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7A448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7A209C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5D2D6B" w14:textId="06864404"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 xml:space="preserve">30, </w:t>
                  </w:r>
                  <w:ins w:id="182" w:author="Colin Watson" w:date="2013-09-11T19:22:00Z">
                    <w:r w:rsidR="00441BA4">
                      <w:rPr>
                        <w:rFonts w:ascii="Garamond" w:hAnsi="Garamond"/>
                        <w:color w:val="595959" w:themeColor="text1" w:themeTint="A6"/>
                        <w:sz w:val="12"/>
                        <w:szCs w:val="12"/>
                      </w:rPr>
                      <w:t xml:space="preserve">31, </w:t>
                    </w:r>
                  </w:ins>
                  <w:r w:rsidRPr="000A7953">
                    <w:rPr>
                      <w:rFonts w:ascii="Garamond" w:hAnsi="Garamond"/>
                      <w:color w:val="595959" w:themeColor="text1" w:themeTint="A6"/>
                      <w:sz w:val="12"/>
                      <w:szCs w:val="12"/>
                    </w:rPr>
                    <w:t>70, 133, 135</w:t>
                  </w:r>
                  <w:del w:id="183" w:author="Colin Watson" w:date="2013-09-11T13:56:00Z">
                    <w:r w:rsidRPr="000A7953" w:rsidDel="008E1A45">
                      <w:rPr>
                        <w:rFonts w:ascii="Garamond" w:hAnsi="Garamond"/>
                        <w:color w:val="595959" w:themeColor="text1" w:themeTint="A6"/>
                        <w:sz w:val="12"/>
                        <w:szCs w:val="12"/>
                      </w:rPr>
                      <w:delText>, 171</w:delText>
                    </w:r>
                  </w:del>
                </w:p>
              </w:tc>
            </w:tr>
            <w:tr w:rsidR="00A03FD7" w:rsidRPr="004308E8" w14:paraId="3B356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8A90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C92FA3" w14:textId="2AE724FD"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2.13, 2.14, 7.4, 8.10, </w:t>
                  </w:r>
                  <w:r w:rsidR="000A7953" w:rsidRPr="000A7953">
                    <w:rPr>
                      <w:rFonts w:ascii="Garamond" w:hAnsi="Garamond"/>
                      <w:color w:val="595959" w:themeColor="text1" w:themeTint="A6"/>
                      <w:sz w:val="12"/>
                      <w:szCs w:val="12"/>
                    </w:rPr>
                    <w:t>9.2</w:t>
                  </w:r>
                </w:p>
              </w:tc>
            </w:tr>
            <w:tr w:rsidR="00A03FD7" w:rsidRPr="004308E8" w14:paraId="3C1E180D" w14:textId="77777777" w:rsidTr="002B7D6A">
              <w:tc>
                <w:tcPr>
                  <w:tcW w:w="2410" w:type="dxa"/>
                  <w:tcBorders>
                    <w:top w:val="nil"/>
                  </w:tcBorders>
                  <w:tcMar>
                    <w:right w:w="397" w:type="dxa"/>
                  </w:tcMar>
                </w:tcPr>
                <w:p w14:paraId="0B2281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5DCA12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F5653BD" w14:textId="77777777" w:rsidTr="002B7D6A">
              <w:tc>
                <w:tcPr>
                  <w:tcW w:w="2410" w:type="dxa"/>
                  <w:tcBorders>
                    <w:top w:val="nil"/>
                    <w:bottom w:val="single" w:sz="4" w:space="0" w:color="7F7F7F" w:themeColor="text1" w:themeTint="80"/>
                  </w:tcBorders>
                  <w:tcMar>
                    <w:right w:w="397" w:type="dxa"/>
                  </w:tcMar>
                </w:tcPr>
                <w:p w14:paraId="698D72E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7CF881" w14:textId="7E38996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31, 37, 55</w:t>
                  </w:r>
                </w:p>
              </w:tc>
            </w:tr>
            <w:tr w:rsidR="00A03FD7" w:rsidRPr="004308E8" w14:paraId="5C9A2A49" w14:textId="77777777" w:rsidTr="002B7D6A">
              <w:tc>
                <w:tcPr>
                  <w:tcW w:w="2410" w:type="dxa"/>
                  <w:tcBorders>
                    <w:top w:val="nil"/>
                    <w:bottom w:val="single" w:sz="4" w:space="0" w:color="7F7F7F" w:themeColor="text1" w:themeTint="80"/>
                  </w:tcBorders>
                  <w:tcMar>
                    <w:right w:w="397" w:type="dxa"/>
                  </w:tcMar>
                </w:tcPr>
                <w:p w14:paraId="6DD762A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EFCD0B" w14:textId="57A62B4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21, 29, 31</w:t>
                  </w:r>
                </w:p>
              </w:tc>
            </w:tr>
            <w:tr w:rsidR="00A03FD7" w:rsidRPr="00611E85" w14:paraId="5AA4CA9B" w14:textId="77777777" w:rsidTr="002B7D6A">
              <w:tc>
                <w:tcPr>
                  <w:tcW w:w="2410" w:type="dxa"/>
                  <w:tcBorders>
                    <w:bottom w:val="nil"/>
                  </w:tcBorders>
                  <w:tcMar>
                    <w:right w:w="397" w:type="dxa"/>
                  </w:tcMar>
                </w:tcPr>
                <w:p w14:paraId="21552623" w14:textId="558AA21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84" w:author="Colin Watson" w:date="2013-09-18T18:55:00Z">
                    <w:r w:rsidR="0002122B">
                      <w:rPr>
                        <w:rFonts w:ascii="Garamond" w:hAnsi="Garamond"/>
                        <w:color w:val="7F7F7F" w:themeColor="text1" w:themeTint="80"/>
                        <w:sz w:val="8"/>
                        <w:szCs w:val="8"/>
                      </w:rPr>
                      <w:t>v1.03</w:t>
                    </w:r>
                  </w:ins>
                  <w:del w:id="185"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6C2E53A3" w14:textId="77777777" w:rsidR="00C17D42" w:rsidRPr="00180460" w:rsidRDefault="00C17D42" w:rsidP="00C17D42">
            <w:pPr>
              <w:rPr>
                <w:rFonts w:ascii="Garamond" w:hAnsi="Garamond"/>
                <w:sz w:val="16"/>
                <w:szCs w:val="16"/>
              </w:rPr>
            </w:pPr>
          </w:p>
        </w:tc>
        <w:tc>
          <w:tcPr>
            <w:tcW w:w="851" w:type="dxa"/>
            <w:vMerge/>
            <w:shd w:val="clear" w:color="auto" w:fill="A395CA"/>
            <w:tcMar>
              <w:bottom w:w="0" w:type="dxa"/>
              <w:right w:w="113" w:type="dxa"/>
            </w:tcMar>
          </w:tcPr>
          <w:p w14:paraId="484B95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05DD0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FD7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DE1F26" w14:textId="7B17DC18" w:rsidR="00A03FD7" w:rsidRPr="006C434A" w:rsidRDefault="000A7953" w:rsidP="000A7953">
                  <w:pPr>
                    <w:tabs>
                      <w:tab w:val="center" w:pos="1006"/>
                    </w:tabs>
                    <w:rPr>
                      <w:rFonts w:ascii="Garamond" w:hAnsi="Garamond"/>
                      <w:color w:val="595959" w:themeColor="text1" w:themeTint="A6"/>
                      <w:sz w:val="12"/>
                      <w:szCs w:val="12"/>
                    </w:rPr>
                  </w:pPr>
                  <w:del w:id="186" w:author="Colin Watson" w:date="2013-09-11T19:24:00Z">
                    <w:r w:rsidRPr="000A7953" w:rsidDel="00441BA4">
                      <w:rPr>
                        <w:rFonts w:ascii="Garamond" w:hAnsi="Garamond"/>
                        <w:color w:val="595959" w:themeColor="text1" w:themeTint="A6"/>
                        <w:sz w:val="12"/>
                        <w:szCs w:val="12"/>
                      </w:rPr>
                      <w:delText xml:space="preserve">30, </w:delText>
                    </w:r>
                  </w:del>
                  <w:r w:rsidRPr="000A7953">
                    <w:rPr>
                      <w:rFonts w:ascii="Garamond" w:hAnsi="Garamond"/>
                      <w:color w:val="595959" w:themeColor="text1" w:themeTint="A6"/>
                      <w:sz w:val="12"/>
                      <w:szCs w:val="12"/>
                    </w:rPr>
                    <w:t>60, 104, 105</w:t>
                  </w:r>
                </w:p>
              </w:tc>
            </w:tr>
            <w:tr w:rsidR="00A03FD7" w:rsidRPr="004308E8" w14:paraId="1BCAF2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A1DD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6DA325D" w14:textId="66C50D05"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p>
              </w:tc>
            </w:tr>
            <w:tr w:rsidR="00A03FD7" w:rsidRPr="004308E8" w14:paraId="0AE04AB0" w14:textId="77777777" w:rsidTr="002B7D6A">
              <w:tc>
                <w:tcPr>
                  <w:tcW w:w="2410" w:type="dxa"/>
                  <w:tcBorders>
                    <w:top w:val="nil"/>
                  </w:tcBorders>
                  <w:tcMar>
                    <w:right w:w="397" w:type="dxa"/>
                  </w:tcMar>
                </w:tcPr>
                <w:p w14:paraId="53C5F4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4AC1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2C5FA73" w14:textId="77777777" w:rsidTr="002B7D6A">
              <w:tc>
                <w:tcPr>
                  <w:tcW w:w="2410" w:type="dxa"/>
                  <w:tcBorders>
                    <w:top w:val="nil"/>
                    <w:bottom w:val="single" w:sz="4" w:space="0" w:color="7F7F7F" w:themeColor="text1" w:themeTint="80"/>
                  </w:tcBorders>
                  <w:tcMar>
                    <w:right w:w="397" w:type="dxa"/>
                  </w:tcMar>
                </w:tcPr>
                <w:p w14:paraId="599DF5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BEDF468" w14:textId="0B00B008"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w:t>
                  </w:r>
                </w:p>
              </w:tc>
            </w:tr>
            <w:tr w:rsidR="00A03FD7" w:rsidRPr="004308E8" w14:paraId="3F439194" w14:textId="77777777" w:rsidTr="002B7D6A">
              <w:tc>
                <w:tcPr>
                  <w:tcW w:w="2410" w:type="dxa"/>
                  <w:tcBorders>
                    <w:top w:val="nil"/>
                    <w:bottom w:val="single" w:sz="4" w:space="0" w:color="7F7F7F" w:themeColor="text1" w:themeTint="80"/>
                  </w:tcBorders>
                  <w:tcMar>
                    <w:right w:w="397" w:type="dxa"/>
                  </w:tcMar>
                </w:tcPr>
                <w:p w14:paraId="5025B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0C5C73" w14:textId="5BDBA7F1"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14, 21, 29, 32, 33</w:t>
                  </w:r>
                </w:p>
              </w:tc>
            </w:tr>
            <w:tr w:rsidR="00A03FD7" w:rsidRPr="00611E85" w14:paraId="63FF12A3" w14:textId="77777777" w:rsidTr="002B7D6A">
              <w:tc>
                <w:tcPr>
                  <w:tcW w:w="2410" w:type="dxa"/>
                  <w:tcBorders>
                    <w:bottom w:val="nil"/>
                  </w:tcBorders>
                  <w:tcMar>
                    <w:right w:w="397" w:type="dxa"/>
                  </w:tcMar>
                </w:tcPr>
                <w:p w14:paraId="1E34A087" w14:textId="3FAFC7A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87" w:author="Colin Watson" w:date="2013-09-18T18:55:00Z">
                    <w:r w:rsidR="0002122B">
                      <w:rPr>
                        <w:rFonts w:ascii="Garamond" w:hAnsi="Garamond"/>
                        <w:color w:val="7F7F7F" w:themeColor="text1" w:themeTint="80"/>
                        <w:sz w:val="8"/>
                        <w:szCs w:val="8"/>
                      </w:rPr>
                      <w:t>v1.03</w:t>
                    </w:r>
                  </w:ins>
                  <w:del w:id="188"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2EE04C5A" w14:textId="77777777" w:rsidR="00C17D42" w:rsidRPr="00690C0B" w:rsidRDefault="00C17D42" w:rsidP="00C17D42">
            <w:pPr>
              <w:rPr>
                <w:rFonts w:ascii="Garamond" w:hAnsi="Garamond"/>
                <w:sz w:val="20"/>
                <w:szCs w:val="20"/>
              </w:rPr>
            </w:pPr>
          </w:p>
        </w:tc>
        <w:tc>
          <w:tcPr>
            <w:tcW w:w="851" w:type="dxa"/>
            <w:vMerge/>
            <w:shd w:val="clear" w:color="auto" w:fill="A395CA"/>
            <w:tcMar>
              <w:bottom w:w="0" w:type="dxa"/>
              <w:right w:w="113" w:type="dxa"/>
            </w:tcMar>
          </w:tcPr>
          <w:p w14:paraId="6DDDDAD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84A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7AEE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62AE449" w14:textId="19B82EC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104, 105</w:t>
                  </w:r>
                </w:p>
              </w:tc>
            </w:tr>
            <w:tr w:rsidR="00A03FD7" w:rsidRPr="004308E8" w14:paraId="241B8B7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A14F19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0847223" w14:textId="07AC3733" w:rsidR="00A03FD7" w:rsidRPr="006C434A" w:rsidRDefault="00CD446E" w:rsidP="000A795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p>
              </w:tc>
            </w:tr>
            <w:tr w:rsidR="00A03FD7" w:rsidRPr="004308E8" w14:paraId="30C5D449" w14:textId="77777777" w:rsidTr="002B7D6A">
              <w:tc>
                <w:tcPr>
                  <w:tcW w:w="2410" w:type="dxa"/>
                  <w:tcBorders>
                    <w:top w:val="nil"/>
                  </w:tcBorders>
                  <w:tcMar>
                    <w:right w:w="397" w:type="dxa"/>
                  </w:tcMar>
                </w:tcPr>
                <w:p w14:paraId="4FC264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F83DD18" w14:textId="74BC5DF3" w:rsidR="00A03FD7" w:rsidRPr="006C434A" w:rsidRDefault="000A795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E146A32" w14:textId="77777777" w:rsidTr="002B7D6A">
              <w:tc>
                <w:tcPr>
                  <w:tcW w:w="2410" w:type="dxa"/>
                  <w:tcBorders>
                    <w:top w:val="nil"/>
                    <w:bottom w:val="single" w:sz="4" w:space="0" w:color="7F7F7F" w:themeColor="text1" w:themeTint="80"/>
                  </w:tcBorders>
                  <w:tcMar>
                    <w:right w:w="397" w:type="dxa"/>
                  </w:tcMar>
                </w:tcPr>
                <w:p w14:paraId="306DC4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E05C2F0" w14:textId="6D85059E"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97, 463</w:t>
                  </w:r>
                </w:p>
              </w:tc>
            </w:tr>
            <w:tr w:rsidR="00A03FD7" w:rsidRPr="004308E8" w14:paraId="5C3DE8FA" w14:textId="77777777" w:rsidTr="002B7D6A">
              <w:tc>
                <w:tcPr>
                  <w:tcW w:w="2410" w:type="dxa"/>
                  <w:tcBorders>
                    <w:top w:val="nil"/>
                    <w:bottom w:val="single" w:sz="4" w:space="0" w:color="7F7F7F" w:themeColor="text1" w:themeTint="80"/>
                  </w:tcBorders>
                  <w:tcMar>
                    <w:right w:w="397" w:type="dxa"/>
                  </w:tcMar>
                </w:tcPr>
                <w:p w14:paraId="303AE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ECF92C1" w14:textId="7DAB5CB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14, 21, 29, 31, 32, 33</w:t>
                  </w:r>
                </w:p>
              </w:tc>
            </w:tr>
            <w:tr w:rsidR="00A03FD7" w:rsidRPr="00611E85" w14:paraId="2FCE1EEF" w14:textId="77777777" w:rsidTr="002B7D6A">
              <w:tc>
                <w:tcPr>
                  <w:tcW w:w="2410" w:type="dxa"/>
                  <w:tcBorders>
                    <w:bottom w:val="nil"/>
                  </w:tcBorders>
                  <w:tcMar>
                    <w:right w:w="397" w:type="dxa"/>
                  </w:tcMar>
                </w:tcPr>
                <w:p w14:paraId="4E1FAA1E" w14:textId="3AC4147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89" w:author="Colin Watson" w:date="2013-09-18T18:55:00Z">
                    <w:r w:rsidR="0002122B">
                      <w:rPr>
                        <w:rFonts w:ascii="Garamond" w:hAnsi="Garamond"/>
                        <w:color w:val="7F7F7F" w:themeColor="text1" w:themeTint="80"/>
                        <w:sz w:val="8"/>
                        <w:szCs w:val="8"/>
                      </w:rPr>
                      <w:t>v1.03</w:t>
                    </w:r>
                  </w:ins>
                  <w:del w:id="190"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7A6171F6" w14:textId="77777777" w:rsidR="00C17D42" w:rsidRPr="00690C0B" w:rsidRDefault="00C17D42" w:rsidP="00C17D42">
            <w:pPr>
              <w:rPr>
                <w:rFonts w:ascii="Garamond" w:hAnsi="Garamond"/>
                <w:sz w:val="20"/>
                <w:szCs w:val="20"/>
              </w:rPr>
            </w:pPr>
          </w:p>
        </w:tc>
        <w:tc>
          <w:tcPr>
            <w:tcW w:w="851" w:type="dxa"/>
            <w:vMerge/>
            <w:shd w:val="clear" w:color="auto" w:fill="A395CA"/>
            <w:tcMar>
              <w:top w:w="0" w:type="dxa"/>
              <w:bottom w:w="0" w:type="dxa"/>
              <w:right w:w="113" w:type="dxa"/>
            </w:tcMar>
          </w:tcPr>
          <w:p w14:paraId="075DF46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88FF4A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858F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CF3E25" w14:textId="661A7E4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 xml:space="preserve">35, </w:t>
                  </w:r>
                  <w:ins w:id="191" w:author="Colin Watson" w:date="2013-09-11T18:59:00Z">
                    <w:r w:rsidR="0037717F">
                      <w:rPr>
                        <w:rFonts w:ascii="Garamond" w:hAnsi="Garamond"/>
                        <w:color w:val="595959" w:themeColor="text1" w:themeTint="A6"/>
                        <w:sz w:val="12"/>
                        <w:szCs w:val="12"/>
                      </w:rPr>
                      <w:t xml:space="preserve">90, </w:t>
                    </w:r>
                  </w:ins>
                  <w:r w:rsidRPr="000A7953">
                    <w:rPr>
                      <w:rFonts w:ascii="Garamond" w:hAnsi="Garamond"/>
                      <w:color w:val="595959" w:themeColor="text1" w:themeTint="A6"/>
                      <w:sz w:val="12"/>
                      <w:szCs w:val="12"/>
                    </w:rPr>
                    <w:t>171, 172</w:t>
                  </w:r>
                </w:p>
              </w:tc>
            </w:tr>
            <w:tr w:rsidR="00A03FD7" w:rsidRPr="004308E8" w14:paraId="39683D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94A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A224BC" w14:textId="34CC469B"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2.14, </w:t>
                  </w:r>
                  <w:r w:rsidR="000A7953" w:rsidRPr="000A7953">
                    <w:rPr>
                      <w:rFonts w:ascii="Garamond" w:hAnsi="Garamond"/>
                      <w:color w:val="595959" w:themeColor="text1" w:themeTint="A6"/>
                      <w:sz w:val="12"/>
                      <w:szCs w:val="12"/>
                    </w:rPr>
                    <w:t>12.1</w:t>
                  </w:r>
                </w:p>
              </w:tc>
            </w:tr>
            <w:tr w:rsidR="00A03FD7" w:rsidRPr="004308E8" w14:paraId="7B746007" w14:textId="77777777" w:rsidTr="002B7D6A">
              <w:tc>
                <w:tcPr>
                  <w:tcW w:w="2410" w:type="dxa"/>
                  <w:tcBorders>
                    <w:top w:val="nil"/>
                  </w:tcBorders>
                  <w:tcMar>
                    <w:right w:w="397" w:type="dxa"/>
                  </w:tcMar>
                </w:tcPr>
                <w:p w14:paraId="6F0C4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4D0059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1AFF1A0" w14:textId="77777777" w:rsidTr="002B7D6A">
              <w:tc>
                <w:tcPr>
                  <w:tcW w:w="2410" w:type="dxa"/>
                  <w:tcBorders>
                    <w:top w:val="nil"/>
                    <w:bottom w:val="single" w:sz="4" w:space="0" w:color="7F7F7F" w:themeColor="text1" w:themeTint="80"/>
                  </w:tcBorders>
                  <w:tcMar>
                    <w:right w:w="397" w:type="dxa"/>
                  </w:tcMar>
                </w:tcPr>
                <w:p w14:paraId="3A94E06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C70E28B" w14:textId="7B0F986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116</w:t>
                  </w:r>
                </w:p>
              </w:tc>
            </w:tr>
            <w:tr w:rsidR="00A03FD7" w:rsidRPr="004308E8" w14:paraId="1FCEC8CA" w14:textId="77777777" w:rsidTr="002B7D6A">
              <w:tc>
                <w:tcPr>
                  <w:tcW w:w="2410" w:type="dxa"/>
                  <w:tcBorders>
                    <w:top w:val="nil"/>
                    <w:bottom w:val="single" w:sz="4" w:space="0" w:color="7F7F7F" w:themeColor="text1" w:themeTint="80"/>
                  </w:tcBorders>
                  <w:tcMar>
                    <w:right w:w="397" w:type="dxa"/>
                  </w:tcMar>
                </w:tcPr>
                <w:p w14:paraId="25D535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F7DFFE4" w14:textId="1748D74A"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360A24AE" w14:textId="77777777" w:rsidTr="002B7D6A">
              <w:tc>
                <w:tcPr>
                  <w:tcW w:w="2410" w:type="dxa"/>
                  <w:tcBorders>
                    <w:bottom w:val="nil"/>
                  </w:tcBorders>
                  <w:tcMar>
                    <w:right w:w="397" w:type="dxa"/>
                  </w:tcMar>
                </w:tcPr>
                <w:p w14:paraId="5AF9A3B4" w14:textId="4279191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92" w:author="Colin Watson" w:date="2013-09-18T18:55:00Z">
                    <w:r w:rsidR="0002122B">
                      <w:rPr>
                        <w:rFonts w:ascii="Garamond" w:hAnsi="Garamond"/>
                        <w:color w:val="7F7F7F" w:themeColor="text1" w:themeTint="80"/>
                        <w:sz w:val="8"/>
                        <w:szCs w:val="8"/>
                      </w:rPr>
                      <w:t>v1.03</w:t>
                    </w:r>
                  </w:ins>
                  <w:del w:id="193"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49C8D6B7" w14:textId="77777777" w:rsidR="00C17D42" w:rsidRPr="00690C0B" w:rsidRDefault="00C17D42" w:rsidP="00C17D42">
            <w:pPr>
              <w:rPr>
                <w:rFonts w:ascii="Garamond" w:hAnsi="Garamond"/>
                <w:sz w:val="20"/>
                <w:szCs w:val="20"/>
              </w:rPr>
            </w:pPr>
          </w:p>
        </w:tc>
      </w:tr>
      <w:tr w:rsidR="00C17D42" w:rsidRPr="00690C0B" w14:paraId="092C950D" w14:textId="77777777" w:rsidTr="008F7EEF">
        <w:trPr>
          <w:trHeight w:hRule="exact" w:val="737"/>
        </w:trPr>
        <w:tc>
          <w:tcPr>
            <w:tcW w:w="737" w:type="dxa"/>
            <w:vMerge/>
          </w:tcPr>
          <w:p w14:paraId="5139F60E"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37A162D5" w14:textId="305ABAB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455966DC"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A395CA"/>
            <w:tcMar>
              <w:bottom w:w="0" w:type="dxa"/>
              <w:right w:w="113" w:type="dxa"/>
            </w:tcMar>
            <w:textDirection w:val="tbRl"/>
          </w:tcPr>
          <w:p w14:paraId="11CBEBD4" w14:textId="5460F6C7"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5722D8B0"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6EDFCC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1AB0630F" w14:textId="77777777" w:rsidR="00C17D42" w:rsidRPr="00073685" w:rsidRDefault="00C17D42" w:rsidP="00C17D42">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7BD4E4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14A4457" w14:textId="77777777" w:rsidR="00C17D42" w:rsidRPr="00073685" w:rsidRDefault="00C17D42" w:rsidP="00C17D42">
            <w:pPr>
              <w:jc w:val="right"/>
              <w:rPr>
                <w:rFonts w:ascii="Garamond" w:hAnsi="Garamond"/>
                <w:b/>
                <w:color w:val="95B3D7" w:themeColor="accent1" w:themeTint="99"/>
                <w:sz w:val="48"/>
                <w:szCs w:val="48"/>
              </w:rPr>
            </w:pPr>
          </w:p>
        </w:tc>
      </w:tr>
      <w:tr w:rsidR="00C17D42" w:rsidRPr="00690C0B" w14:paraId="6889185C" w14:textId="77777777" w:rsidTr="008F7EEF">
        <w:trPr>
          <w:trHeight w:hRule="exact" w:val="2268"/>
        </w:trPr>
        <w:tc>
          <w:tcPr>
            <w:tcW w:w="737" w:type="dxa"/>
            <w:vMerge/>
          </w:tcPr>
          <w:p w14:paraId="0E5EC63A" w14:textId="77777777" w:rsidR="00C17D42" w:rsidRPr="00690C0B" w:rsidRDefault="00C17D42" w:rsidP="00C17D42">
            <w:pPr>
              <w:rPr>
                <w:rFonts w:ascii="Garamond" w:hAnsi="Garamond"/>
                <w:sz w:val="20"/>
                <w:szCs w:val="20"/>
              </w:rPr>
            </w:pPr>
          </w:p>
        </w:tc>
        <w:tc>
          <w:tcPr>
            <w:tcW w:w="794" w:type="dxa"/>
            <w:vMerge/>
            <w:shd w:val="clear" w:color="auto" w:fill="A395CA"/>
          </w:tcPr>
          <w:p w14:paraId="64E762E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1BC93A57" w14:textId="57487665" w:rsidR="00C17D42" w:rsidRPr="00397550" w:rsidRDefault="00B159AB" w:rsidP="00C17D42">
            <w:pPr>
              <w:rPr>
                <w:rFonts w:ascii="Garamond" w:hAnsi="Garamond"/>
                <w:sz w:val="20"/>
                <w:szCs w:val="20"/>
              </w:rPr>
            </w:pPr>
            <w:r w:rsidRPr="00E17F97">
              <w:rPr>
                <w:rFonts w:ascii="Garamond" w:hAnsi="Garamond"/>
                <w:sz w:val="16"/>
                <w:szCs w:val="16"/>
              </w:rPr>
              <w:t>Randolph can access or predict the master cryptographic secrets</w:t>
            </w:r>
          </w:p>
        </w:tc>
        <w:tc>
          <w:tcPr>
            <w:tcW w:w="851" w:type="dxa"/>
            <w:vMerge/>
            <w:shd w:val="clear" w:color="auto" w:fill="A395CA"/>
          </w:tcPr>
          <w:p w14:paraId="11CFE4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6F8F8489" w14:textId="45DFA78C" w:rsidR="00C17D42" w:rsidRPr="00397550" w:rsidRDefault="00B159AB" w:rsidP="00C17D42">
            <w:pPr>
              <w:rPr>
                <w:rFonts w:ascii="Garamond" w:hAnsi="Garamond"/>
                <w:sz w:val="20"/>
                <w:szCs w:val="20"/>
              </w:rPr>
            </w:pPr>
            <w:r w:rsidRPr="00E17F97">
              <w:rPr>
                <w:rFonts w:ascii="Garamond" w:hAnsi="Garamond"/>
                <w:sz w:val="16"/>
                <w:szCs w:val="16"/>
              </w:rPr>
              <w:t>Dan can influence or alter cryptography code/routines (encryption, hashing, digital signatures, random number and GUID generation) and can therefore bypass them</w:t>
            </w:r>
          </w:p>
        </w:tc>
        <w:tc>
          <w:tcPr>
            <w:tcW w:w="851" w:type="dxa"/>
            <w:vMerge/>
            <w:shd w:val="clear" w:color="auto" w:fill="auto"/>
          </w:tcPr>
          <w:p w14:paraId="6FDC6D6F"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765F2A4A" w14:textId="40D1769F"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w:t>
            </w:r>
            <w:proofErr w:type="gramStart"/>
            <w:r w:rsidRPr="0034110F">
              <w:rPr>
                <w:rFonts w:ascii="Garamond" w:hAnsi="Garamond"/>
                <w:color w:val="404040" w:themeColor="text1" w:themeTint="BF"/>
                <w:sz w:val="16"/>
                <w:szCs w:val="16"/>
              </w:rPr>
              <w:t>no</w:t>
            </w:r>
            <w:proofErr w:type="gramEnd"/>
            <w:r w:rsidRPr="0034110F">
              <w:rPr>
                <w:rFonts w:ascii="Garamond" w:hAnsi="Garamond"/>
                <w:color w:val="404040" w:themeColor="text1" w:themeTint="BF"/>
                <w:sz w:val="16"/>
                <w:szCs w:val="16"/>
              </w:rPr>
              <w:t xml:space="preserve"> card)</w:t>
            </w:r>
          </w:p>
        </w:tc>
        <w:tc>
          <w:tcPr>
            <w:tcW w:w="851" w:type="dxa"/>
            <w:vMerge/>
            <w:shd w:val="clear" w:color="auto" w:fill="auto"/>
          </w:tcPr>
          <w:p w14:paraId="3BE65989"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0F05B1F7" w14:textId="3EC0799E"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w:t>
            </w:r>
            <w:proofErr w:type="gramStart"/>
            <w:r w:rsidRPr="0034110F">
              <w:rPr>
                <w:rFonts w:ascii="Garamond" w:hAnsi="Garamond"/>
                <w:color w:val="404040" w:themeColor="text1" w:themeTint="BF"/>
                <w:sz w:val="16"/>
                <w:szCs w:val="16"/>
              </w:rPr>
              <w:t>no</w:t>
            </w:r>
            <w:proofErr w:type="gramEnd"/>
            <w:r w:rsidRPr="0034110F">
              <w:rPr>
                <w:rFonts w:ascii="Garamond" w:hAnsi="Garamond"/>
                <w:color w:val="404040" w:themeColor="text1" w:themeTint="BF"/>
                <w:sz w:val="16"/>
                <w:szCs w:val="16"/>
              </w:rPr>
              <w:t xml:space="preserve"> card)</w:t>
            </w:r>
          </w:p>
        </w:tc>
      </w:tr>
      <w:tr w:rsidR="00C17D42" w:rsidRPr="00690C0B" w14:paraId="2E8F973E" w14:textId="77777777" w:rsidTr="008F7EEF">
        <w:trPr>
          <w:trHeight w:hRule="exact" w:val="2155"/>
        </w:trPr>
        <w:tc>
          <w:tcPr>
            <w:tcW w:w="737" w:type="dxa"/>
            <w:vMerge/>
          </w:tcPr>
          <w:p w14:paraId="6E787422" w14:textId="77777777" w:rsidR="00C17D42" w:rsidRPr="00690C0B" w:rsidRDefault="00C17D42" w:rsidP="00C17D42">
            <w:pPr>
              <w:rPr>
                <w:rFonts w:ascii="Garamond" w:hAnsi="Garamond"/>
                <w:sz w:val="20"/>
                <w:szCs w:val="20"/>
              </w:rPr>
            </w:pPr>
          </w:p>
        </w:tc>
        <w:tc>
          <w:tcPr>
            <w:tcW w:w="794" w:type="dxa"/>
            <w:vMerge/>
            <w:shd w:val="clear" w:color="auto" w:fill="A395CA"/>
          </w:tcPr>
          <w:p w14:paraId="1E0C401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979AB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A5A27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7559674" w14:textId="07C1BE25"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35, 102</w:t>
                  </w:r>
                </w:p>
              </w:tc>
            </w:tr>
            <w:tr w:rsidR="00A03FD7" w:rsidRPr="004308E8" w14:paraId="23FC5FB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C71C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08B8865" w14:textId="02DD55F7" w:rsidR="00A03FD7" w:rsidRPr="006C434A" w:rsidRDefault="00974706" w:rsidP="002B7D6A">
                  <w:pPr>
                    <w:rPr>
                      <w:rFonts w:ascii="Garamond" w:hAnsi="Garamond"/>
                      <w:color w:val="595959" w:themeColor="text1" w:themeTint="A6"/>
                      <w:sz w:val="12"/>
                      <w:szCs w:val="12"/>
                    </w:rPr>
                  </w:pPr>
                  <w:ins w:id="194" w:author="Colin Watson" w:date="2013-09-11T18:51:00Z">
                    <w:r>
                      <w:rPr>
                        <w:rFonts w:ascii="Garamond" w:hAnsi="Garamond"/>
                        <w:color w:val="595959" w:themeColor="text1" w:themeTint="A6"/>
                        <w:sz w:val="12"/>
                        <w:szCs w:val="12"/>
                      </w:rPr>
                      <w:t xml:space="preserve">2.14, </w:t>
                    </w:r>
                  </w:ins>
                  <w:r w:rsidR="000A7953" w:rsidRPr="000A7953">
                    <w:rPr>
                      <w:rFonts w:ascii="Garamond" w:hAnsi="Garamond"/>
                      <w:color w:val="595959" w:themeColor="text1" w:themeTint="A6"/>
                      <w:sz w:val="12"/>
                      <w:szCs w:val="12"/>
                    </w:rPr>
                    <w:t>7.3</w:t>
                  </w:r>
                </w:p>
              </w:tc>
            </w:tr>
            <w:tr w:rsidR="00A03FD7" w:rsidRPr="004308E8" w14:paraId="21A96548" w14:textId="77777777" w:rsidTr="002B7D6A">
              <w:tc>
                <w:tcPr>
                  <w:tcW w:w="2410" w:type="dxa"/>
                  <w:tcBorders>
                    <w:top w:val="nil"/>
                  </w:tcBorders>
                  <w:tcMar>
                    <w:right w:w="397" w:type="dxa"/>
                  </w:tcMar>
                </w:tcPr>
                <w:p w14:paraId="23F18F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156AA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69F4FCB" w14:textId="77777777" w:rsidTr="002B7D6A">
              <w:tc>
                <w:tcPr>
                  <w:tcW w:w="2410" w:type="dxa"/>
                  <w:tcBorders>
                    <w:top w:val="nil"/>
                    <w:bottom w:val="single" w:sz="4" w:space="0" w:color="7F7F7F" w:themeColor="text1" w:themeTint="80"/>
                  </w:tcBorders>
                  <w:tcMar>
                    <w:right w:w="397" w:type="dxa"/>
                  </w:tcMar>
                </w:tcPr>
                <w:p w14:paraId="7A9F42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B82CE6" w14:textId="736A3471" w:rsidR="00A03FD7" w:rsidRPr="006C434A" w:rsidRDefault="000A7953" w:rsidP="000A7953">
                  <w:pPr>
                    <w:tabs>
                      <w:tab w:val="left" w:pos="463"/>
                    </w:tabs>
                    <w:rPr>
                      <w:rFonts w:ascii="Garamond" w:hAnsi="Garamond"/>
                      <w:color w:val="595959" w:themeColor="text1" w:themeTint="A6"/>
                      <w:sz w:val="12"/>
                      <w:szCs w:val="12"/>
                    </w:rPr>
                  </w:pPr>
                  <w:r w:rsidRPr="000A7953">
                    <w:rPr>
                      <w:rFonts w:ascii="Garamond" w:hAnsi="Garamond"/>
                      <w:color w:val="595959" w:themeColor="text1" w:themeTint="A6"/>
                      <w:sz w:val="12"/>
                      <w:szCs w:val="12"/>
                    </w:rPr>
                    <w:t>116, 117</w:t>
                  </w:r>
                </w:p>
              </w:tc>
            </w:tr>
            <w:tr w:rsidR="00A03FD7" w:rsidRPr="004308E8" w14:paraId="2B89AD23" w14:textId="77777777" w:rsidTr="002B7D6A">
              <w:tc>
                <w:tcPr>
                  <w:tcW w:w="2410" w:type="dxa"/>
                  <w:tcBorders>
                    <w:top w:val="nil"/>
                    <w:bottom w:val="single" w:sz="4" w:space="0" w:color="7F7F7F" w:themeColor="text1" w:themeTint="80"/>
                  </w:tcBorders>
                  <w:tcMar>
                    <w:right w:w="397" w:type="dxa"/>
                  </w:tcMar>
                </w:tcPr>
                <w:p w14:paraId="78C4E9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5341EAD" w14:textId="5E4336E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06618E69" w14:textId="77777777" w:rsidTr="002B7D6A">
              <w:tc>
                <w:tcPr>
                  <w:tcW w:w="2410" w:type="dxa"/>
                  <w:tcBorders>
                    <w:bottom w:val="nil"/>
                  </w:tcBorders>
                  <w:tcMar>
                    <w:right w:w="397" w:type="dxa"/>
                  </w:tcMar>
                </w:tcPr>
                <w:p w14:paraId="5BC3ECD5" w14:textId="0F52114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95" w:author="Colin Watson" w:date="2013-09-18T18:55:00Z">
                    <w:r w:rsidR="0002122B">
                      <w:rPr>
                        <w:rFonts w:ascii="Garamond" w:hAnsi="Garamond"/>
                        <w:color w:val="7F7F7F" w:themeColor="text1" w:themeTint="80"/>
                        <w:sz w:val="8"/>
                        <w:szCs w:val="8"/>
                      </w:rPr>
                      <w:t>v1.03</w:t>
                    </w:r>
                  </w:ins>
                  <w:del w:id="196"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1A5FE51C" w14:textId="77777777" w:rsidR="00C17D42" w:rsidRPr="00690C0B" w:rsidRDefault="00C17D42" w:rsidP="00C17D42">
            <w:pPr>
              <w:rPr>
                <w:rFonts w:ascii="Garamond" w:hAnsi="Garamond"/>
                <w:sz w:val="20"/>
                <w:szCs w:val="20"/>
              </w:rPr>
            </w:pPr>
          </w:p>
        </w:tc>
        <w:tc>
          <w:tcPr>
            <w:tcW w:w="851" w:type="dxa"/>
            <w:vMerge/>
            <w:shd w:val="clear" w:color="auto" w:fill="A395CA"/>
          </w:tcPr>
          <w:p w14:paraId="6BE5296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B391E5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2DFD7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561279B" w14:textId="6262F559"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31, 101</w:t>
                  </w:r>
                </w:p>
              </w:tc>
            </w:tr>
            <w:tr w:rsidR="00A03FD7" w:rsidRPr="004308E8" w14:paraId="2761EE8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94D5F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847039A" w14:textId="00547C34"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7.1</w:t>
                  </w:r>
                </w:p>
              </w:tc>
            </w:tr>
            <w:tr w:rsidR="00A03FD7" w:rsidRPr="004308E8" w14:paraId="38F64F4E" w14:textId="77777777" w:rsidTr="002B7D6A">
              <w:tc>
                <w:tcPr>
                  <w:tcW w:w="2410" w:type="dxa"/>
                  <w:tcBorders>
                    <w:top w:val="nil"/>
                  </w:tcBorders>
                  <w:tcMar>
                    <w:right w:w="397" w:type="dxa"/>
                  </w:tcMar>
                </w:tcPr>
                <w:p w14:paraId="7308AB1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E98DA2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5A2E201" w14:textId="77777777" w:rsidTr="002B7D6A">
              <w:tc>
                <w:tcPr>
                  <w:tcW w:w="2410" w:type="dxa"/>
                  <w:tcBorders>
                    <w:top w:val="nil"/>
                    <w:bottom w:val="single" w:sz="4" w:space="0" w:color="7F7F7F" w:themeColor="text1" w:themeTint="80"/>
                  </w:tcBorders>
                  <w:tcMar>
                    <w:right w:w="397" w:type="dxa"/>
                  </w:tcMar>
                </w:tcPr>
                <w:p w14:paraId="5C4D393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9985FE0" w14:textId="1C969363"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207, 211</w:t>
                  </w:r>
                </w:p>
              </w:tc>
            </w:tr>
            <w:tr w:rsidR="00A03FD7" w:rsidRPr="004308E8" w14:paraId="0E34C9A0" w14:textId="77777777" w:rsidTr="002B7D6A">
              <w:tc>
                <w:tcPr>
                  <w:tcW w:w="2410" w:type="dxa"/>
                  <w:tcBorders>
                    <w:top w:val="nil"/>
                    <w:bottom w:val="single" w:sz="4" w:space="0" w:color="7F7F7F" w:themeColor="text1" w:themeTint="80"/>
                  </w:tcBorders>
                  <w:tcMar>
                    <w:right w:w="397" w:type="dxa"/>
                  </w:tcMar>
                </w:tcPr>
                <w:p w14:paraId="54C4FAB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3D3C4E2" w14:textId="6E0563A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w:t>
                  </w:r>
                </w:p>
              </w:tc>
            </w:tr>
            <w:tr w:rsidR="00A03FD7" w:rsidRPr="00611E85" w14:paraId="0368482D" w14:textId="77777777" w:rsidTr="002B7D6A">
              <w:tc>
                <w:tcPr>
                  <w:tcW w:w="2410" w:type="dxa"/>
                  <w:tcBorders>
                    <w:bottom w:val="nil"/>
                  </w:tcBorders>
                  <w:tcMar>
                    <w:right w:w="397" w:type="dxa"/>
                  </w:tcMar>
                </w:tcPr>
                <w:p w14:paraId="1A27C975" w14:textId="5A6D371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97" w:author="Colin Watson" w:date="2013-09-18T18:55:00Z">
                    <w:r w:rsidR="0002122B">
                      <w:rPr>
                        <w:rFonts w:ascii="Garamond" w:hAnsi="Garamond"/>
                        <w:color w:val="7F7F7F" w:themeColor="text1" w:themeTint="80"/>
                        <w:sz w:val="8"/>
                        <w:szCs w:val="8"/>
                      </w:rPr>
                      <w:t>v1.03</w:t>
                    </w:r>
                  </w:ins>
                  <w:del w:id="198"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697DB90A" w14:textId="77777777" w:rsidR="00C17D42" w:rsidRPr="00690C0B" w:rsidRDefault="00C17D42" w:rsidP="00C17D42">
            <w:pPr>
              <w:rPr>
                <w:rFonts w:ascii="Garamond" w:hAnsi="Garamond"/>
                <w:sz w:val="20"/>
                <w:szCs w:val="20"/>
              </w:rPr>
            </w:pPr>
          </w:p>
        </w:tc>
        <w:tc>
          <w:tcPr>
            <w:tcW w:w="851" w:type="dxa"/>
            <w:vMerge/>
            <w:shd w:val="clear" w:color="auto" w:fill="auto"/>
          </w:tcPr>
          <w:p w14:paraId="173094EB"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3DCDC9F9" w14:textId="77777777" w:rsidR="00C17D42" w:rsidRPr="00690C0B" w:rsidRDefault="00C17D42" w:rsidP="00C17D42">
            <w:pPr>
              <w:rPr>
                <w:rFonts w:ascii="Garamond" w:hAnsi="Garamond"/>
                <w:sz w:val="20"/>
                <w:szCs w:val="20"/>
              </w:rPr>
            </w:pPr>
          </w:p>
        </w:tc>
        <w:tc>
          <w:tcPr>
            <w:tcW w:w="851" w:type="dxa"/>
            <w:vMerge/>
            <w:shd w:val="clear" w:color="auto" w:fill="auto"/>
          </w:tcPr>
          <w:p w14:paraId="1ACA1DB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56E1C6AC" w14:textId="77777777" w:rsidR="00C17D42" w:rsidRPr="00690C0B" w:rsidRDefault="00C17D42" w:rsidP="00C17D42">
            <w:pPr>
              <w:rPr>
                <w:rFonts w:ascii="Garamond" w:hAnsi="Garamond"/>
                <w:sz w:val="20"/>
                <w:szCs w:val="20"/>
              </w:rPr>
            </w:pPr>
          </w:p>
        </w:tc>
      </w:tr>
    </w:tbl>
    <w:p w14:paraId="1499C88D" w14:textId="289AC0AA" w:rsidR="00B767AA" w:rsidRDefault="00B767AA">
      <w:pPr>
        <w:rPr>
          <w:rFonts w:ascii="Garamond" w:hAnsi="Garamond"/>
          <w:sz w:val="20"/>
          <w:szCs w:val="20"/>
        </w:rPr>
      </w:pPr>
      <w:r>
        <w:rPr>
          <w:rFonts w:ascii="Garamond" w:hAnsi="Garamond"/>
          <w:sz w:val="20"/>
          <w:szCs w:val="20"/>
        </w:rPr>
        <w:br w:type="page"/>
      </w:r>
    </w:p>
    <w:p w14:paraId="53DDFEB1" w14:textId="77777777" w:rsidR="00B3709C" w:rsidRDefault="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0C848BDC" w14:textId="77777777" w:rsidTr="00710272">
        <w:tc>
          <w:tcPr>
            <w:tcW w:w="737" w:type="dxa"/>
            <w:vMerge w:val="restart"/>
            <w:tcMar>
              <w:top w:w="0" w:type="dxa"/>
              <w:left w:w="0" w:type="dxa"/>
              <w:bottom w:w="0" w:type="dxa"/>
              <w:right w:w="0" w:type="dxa"/>
            </w:tcMar>
          </w:tcPr>
          <w:p w14:paraId="54291C6D" w14:textId="77777777" w:rsidR="00B9521B" w:rsidRPr="00690C0B" w:rsidRDefault="00B9521B" w:rsidP="00B9521B">
            <w:pPr>
              <w:rPr>
                <w:rFonts w:ascii="Garamond" w:hAnsi="Garamond"/>
                <w:sz w:val="20"/>
                <w:szCs w:val="20"/>
              </w:rPr>
            </w:pPr>
          </w:p>
        </w:tc>
        <w:tc>
          <w:tcPr>
            <w:tcW w:w="794" w:type="dxa"/>
            <w:shd w:val="clear" w:color="auto" w:fill="17365D" w:themeFill="text2" w:themeFillShade="BF"/>
            <w:tcMar>
              <w:top w:w="0" w:type="dxa"/>
              <w:left w:w="0" w:type="dxa"/>
              <w:bottom w:w="0" w:type="dxa"/>
              <w:right w:w="0" w:type="dxa"/>
            </w:tcMar>
          </w:tcPr>
          <w:p w14:paraId="48346507" w14:textId="77777777" w:rsidR="00B9521B" w:rsidRPr="00B767AA" w:rsidRDefault="00B9521B" w:rsidP="00B9521B">
            <w:pPr>
              <w:rPr>
                <w:rFonts w:ascii="Garamond" w:hAnsi="Garamond"/>
                <w:b/>
                <w:color w:val="FFFFFF" w:themeColor="background1"/>
                <w:sz w:val="12"/>
                <w:szCs w:val="12"/>
              </w:rPr>
            </w:pPr>
          </w:p>
        </w:tc>
        <w:tc>
          <w:tcPr>
            <w:tcW w:w="2552" w:type="dxa"/>
          </w:tcPr>
          <w:p w14:paraId="1D1498CF"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A36F9D1" w14:textId="77777777" w:rsidR="00B9521B" w:rsidRPr="00B767AA" w:rsidRDefault="00B9521B" w:rsidP="00B9521B">
            <w:pPr>
              <w:rPr>
                <w:rFonts w:ascii="Garamond" w:hAnsi="Garamond"/>
                <w:b/>
                <w:color w:val="FFFFFF" w:themeColor="background1"/>
                <w:sz w:val="12"/>
                <w:szCs w:val="12"/>
              </w:rPr>
            </w:pPr>
          </w:p>
        </w:tc>
        <w:tc>
          <w:tcPr>
            <w:tcW w:w="2552" w:type="dxa"/>
          </w:tcPr>
          <w:p w14:paraId="6A1A9EBD"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1A48B45F" w14:textId="77777777" w:rsidR="00B9521B" w:rsidRPr="00B767AA" w:rsidRDefault="00B9521B" w:rsidP="00B9521B">
            <w:pPr>
              <w:rPr>
                <w:rFonts w:ascii="Garamond" w:hAnsi="Garamond"/>
                <w:b/>
                <w:color w:val="FFFFFF" w:themeColor="background1"/>
                <w:sz w:val="12"/>
                <w:szCs w:val="12"/>
              </w:rPr>
            </w:pPr>
          </w:p>
        </w:tc>
        <w:tc>
          <w:tcPr>
            <w:tcW w:w="2552" w:type="dxa"/>
          </w:tcPr>
          <w:p w14:paraId="723C4FB7"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0ECB09F5" w14:textId="77777777" w:rsidR="00B9521B" w:rsidRPr="00B767AA" w:rsidRDefault="00B9521B" w:rsidP="00B9521B">
            <w:pPr>
              <w:rPr>
                <w:rFonts w:ascii="Garamond" w:hAnsi="Garamond"/>
                <w:b/>
                <w:color w:val="FFFFFF" w:themeColor="background1"/>
                <w:sz w:val="12"/>
                <w:szCs w:val="12"/>
              </w:rPr>
            </w:pPr>
          </w:p>
        </w:tc>
        <w:tc>
          <w:tcPr>
            <w:tcW w:w="2552" w:type="dxa"/>
          </w:tcPr>
          <w:p w14:paraId="1E49B3D4" w14:textId="77777777" w:rsidR="00B9521B" w:rsidRPr="00B767AA" w:rsidRDefault="00B9521B" w:rsidP="00B9521B">
            <w:pPr>
              <w:rPr>
                <w:rFonts w:ascii="Garamond" w:hAnsi="Garamond"/>
                <w:sz w:val="12"/>
                <w:szCs w:val="12"/>
              </w:rPr>
            </w:pPr>
          </w:p>
        </w:tc>
      </w:tr>
      <w:tr w:rsidR="00B9521B" w:rsidRPr="00690C0B" w14:paraId="538964E6" w14:textId="77777777" w:rsidTr="00710272">
        <w:trPr>
          <w:trHeight w:hRule="exact" w:val="737"/>
        </w:trPr>
        <w:tc>
          <w:tcPr>
            <w:tcW w:w="737" w:type="dxa"/>
            <w:vMerge/>
          </w:tcPr>
          <w:p w14:paraId="53F6211B"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2460ECC4" w14:textId="1988D861"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567DA8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A</w:t>
            </w:r>
          </w:p>
        </w:tc>
        <w:tc>
          <w:tcPr>
            <w:tcW w:w="851" w:type="dxa"/>
            <w:vMerge w:val="restart"/>
            <w:shd w:val="clear" w:color="auto" w:fill="17365D" w:themeFill="text2" w:themeFillShade="BF"/>
            <w:tcMar>
              <w:bottom w:w="0" w:type="dxa"/>
              <w:right w:w="113" w:type="dxa"/>
            </w:tcMar>
            <w:textDirection w:val="tbRl"/>
          </w:tcPr>
          <w:p w14:paraId="6C36E672" w14:textId="23C0AAF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133A438" w14:textId="6D14AFA6" w:rsidR="00B9521B" w:rsidRPr="001F05FC" w:rsidRDefault="00B9521B" w:rsidP="00B9521B">
            <w:pPr>
              <w:jc w:val="right"/>
              <w:rPr>
                <w:rFonts w:ascii="Garamond" w:hAnsi="Garamond"/>
                <w:b/>
                <w:color w:val="17365D" w:themeColor="text2" w:themeShade="BF"/>
                <w:sz w:val="48"/>
                <w:szCs w:val="48"/>
              </w:rPr>
            </w:pPr>
          </w:p>
        </w:tc>
        <w:tc>
          <w:tcPr>
            <w:tcW w:w="851" w:type="dxa"/>
            <w:vMerge w:val="restart"/>
            <w:shd w:val="clear" w:color="auto" w:fill="17365D" w:themeFill="text2" w:themeFillShade="BF"/>
            <w:tcMar>
              <w:bottom w:w="0" w:type="dxa"/>
              <w:right w:w="113" w:type="dxa"/>
            </w:tcMar>
            <w:textDirection w:val="tbRl"/>
          </w:tcPr>
          <w:p w14:paraId="052FB51D" w14:textId="7773BDE7"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243D8ED"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2</w:t>
            </w:r>
          </w:p>
        </w:tc>
        <w:tc>
          <w:tcPr>
            <w:tcW w:w="851" w:type="dxa"/>
            <w:vMerge w:val="restart"/>
            <w:shd w:val="clear" w:color="auto" w:fill="17365D" w:themeFill="text2" w:themeFillShade="BF"/>
            <w:tcMar>
              <w:top w:w="0" w:type="dxa"/>
              <w:bottom w:w="0" w:type="dxa"/>
              <w:right w:w="113" w:type="dxa"/>
            </w:tcMar>
            <w:textDirection w:val="tbRl"/>
          </w:tcPr>
          <w:p w14:paraId="4FE5C933" w14:textId="4DD26FA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D647FD8"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3</w:t>
            </w:r>
          </w:p>
        </w:tc>
      </w:tr>
      <w:tr w:rsidR="00B9521B" w:rsidRPr="00690C0B" w14:paraId="4B3D1BE5" w14:textId="77777777" w:rsidTr="00710272">
        <w:trPr>
          <w:trHeight w:hRule="exact" w:val="2268"/>
        </w:trPr>
        <w:tc>
          <w:tcPr>
            <w:tcW w:w="737" w:type="dxa"/>
            <w:vMerge/>
          </w:tcPr>
          <w:p w14:paraId="58F0A6D1"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33C82E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76D618" w14:textId="3F1B2E3C" w:rsidR="00B9521B" w:rsidRPr="00E17F97" w:rsidRDefault="00B9521B" w:rsidP="00016C50">
            <w:pPr>
              <w:rPr>
                <w:rFonts w:ascii="Garamond" w:hAnsi="Garamond"/>
                <w:sz w:val="16"/>
                <w:szCs w:val="16"/>
              </w:rPr>
            </w:pPr>
            <w:r w:rsidRPr="00E17F97">
              <w:rPr>
                <w:rFonts w:ascii="Garamond" w:hAnsi="Garamond"/>
                <w:sz w:val="16"/>
                <w:szCs w:val="16"/>
              </w:rPr>
              <w:t xml:space="preserve">You have invented a new attack </w:t>
            </w:r>
            <w:r w:rsidR="00016C50" w:rsidRPr="00E17F97">
              <w:rPr>
                <w:rFonts w:ascii="Garamond" w:hAnsi="Garamond"/>
                <w:sz w:val="16"/>
                <w:szCs w:val="16"/>
              </w:rPr>
              <w:t>of any type</w:t>
            </w:r>
          </w:p>
        </w:tc>
        <w:tc>
          <w:tcPr>
            <w:tcW w:w="851" w:type="dxa"/>
            <w:vMerge/>
            <w:shd w:val="clear" w:color="auto" w:fill="17365D" w:themeFill="text2" w:themeFillShade="BF"/>
            <w:tcMar>
              <w:bottom w:w="0" w:type="dxa"/>
              <w:right w:w="113" w:type="dxa"/>
            </w:tcMar>
          </w:tcPr>
          <w:p w14:paraId="6100526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466F52A" w14:textId="05D4691F"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w:t>
            </w:r>
            <w:proofErr w:type="gramStart"/>
            <w:r w:rsidRPr="0034110F">
              <w:rPr>
                <w:rFonts w:ascii="Garamond" w:hAnsi="Garamond"/>
                <w:color w:val="404040" w:themeColor="text1" w:themeTint="BF"/>
                <w:sz w:val="16"/>
                <w:szCs w:val="16"/>
              </w:rPr>
              <w:t>no</w:t>
            </w:r>
            <w:proofErr w:type="gramEnd"/>
            <w:r w:rsidRPr="0034110F">
              <w:rPr>
                <w:rFonts w:ascii="Garamond" w:hAnsi="Garamond"/>
                <w:color w:val="404040" w:themeColor="text1" w:themeTint="BF"/>
                <w:sz w:val="16"/>
                <w:szCs w:val="16"/>
              </w:rPr>
              <w:t xml:space="preserve"> card)</w:t>
            </w:r>
          </w:p>
        </w:tc>
        <w:tc>
          <w:tcPr>
            <w:tcW w:w="851" w:type="dxa"/>
            <w:vMerge/>
            <w:shd w:val="clear" w:color="auto" w:fill="17365D" w:themeFill="text2" w:themeFillShade="BF"/>
            <w:tcMar>
              <w:bottom w:w="0" w:type="dxa"/>
              <w:right w:w="113" w:type="dxa"/>
            </w:tcMar>
          </w:tcPr>
          <w:p w14:paraId="5CD836B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DB8820B" w14:textId="4A397A1F" w:rsidR="00B9521B" w:rsidRPr="00E17F97" w:rsidRDefault="00B159AB" w:rsidP="00B9521B">
            <w:pPr>
              <w:rPr>
                <w:rFonts w:ascii="Garamond" w:hAnsi="Garamond"/>
                <w:sz w:val="20"/>
                <w:szCs w:val="20"/>
              </w:rPr>
            </w:pPr>
            <w:r w:rsidRPr="00E17F97">
              <w:rPr>
                <w:rFonts w:ascii="Garamond" w:hAnsi="Garamond"/>
                <w:sz w:val="16"/>
                <w:szCs w:val="16"/>
              </w:rPr>
              <w:t>Lee can bypass application controls because dangerous/risky programming language functions have been used instead of safer alternatives, or there are type conversion errors, or because the application is unreliable when an external resource is unavailable, or there are race conditions, or there are resource initialization or allocation issues, or overflows can occur</w:t>
            </w:r>
          </w:p>
        </w:tc>
        <w:tc>
          <w:tcPr>
            <w:tcW w:w="851" w:type="dxa"/>
            <w:vMerge/>
            <w:shd w:val="clear" w:color="auto" w:fill="17365D" w:themeFill="text2" w:themeFillShade="BF"/>
            <w:tcMar>
              <w:top w:w="0" w:type="dxa"/>
              <w:bottom w:w="0" w:type="dxa"/>
              <w:right w:w="113" w:type="dxa"/>
            </w:tcMar>
          </w:tcPr>
          <w:p w14:paraId="5A61BF3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72F20F2D" w14:textId="6016633B" w:rsidR="00B9521B" w:rsidRPr="00E17F97" w:rsidRDefault="00B159AB" w:rsidP="00B159AB">
            <w:pPr>
              <w:rPr>
                <w:rFonts w:ascii="Garamond" w:hAnsi="Garamond"/>
                <w:sz w:val="16"/>
                <w:szCs w:val="16"/>
              </w:rPr>
            </w:pPr>
            <w:r w:rsidRPr="00E17F97">
              <w:rPr>
                <w:rFonts w:ascii="Garamond" w:hAnsi="Garamond"/>
                <w:sz w:val="16"/>
                <w:szCs w:val="16"/>
              </w:rPr>
              <w:t>Andrew can access source code, or decompile, or otherwise access business logic to understand how the application works and any secrets contained</w:t>
            </w:r>
          </w:p>
        </w:tc>
      </w:tr>
      <w:tr w:rsidR="00B9521B" w:rsidRPr="00690C0B" w14:paraId="07DDA57D" w14:textId="77777777" w:rsidTr="00710272">
        <w:trPr>
          <w:trHeight w:hRule="exact" w:val="2041"/>
        </w:trPr>
        <w:tc>
          <w:tcPr>
            <w:tcW w:w="737" w:type="dxa"/>
            <w:vMerge/>
          </w:tcPr>
          <w:p w14:paraId="0264056C"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5230C2E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397" w:type="dxa"/>
            </w:tcMar>
          </w:tcPr>
          <w:p w14:paraId="1EB008C3" w14:textId="40165EC3" w:rsidR="00B9521B" w:rsidRPr="00180460" w:rsidRDefault="00F742D9" w:rsidP="00D059C6">
            <w:pPr>
              <w:rPr>
                <w:rFonts w:ascii="Garamond" w:hAnsi="Garamond"/>
                <w:sz w:val="16"/>
                <w:szCs w:val="16"/>
              </w:rPr>
            </w:pPr>
            <w:r w:rsidRPr="00AF0B0A">
              <w:rPr>
                <w:rFonts w:ascii="Garamond" w:hAnsi="Garamond"/>
                <w:i/>
                <w:color w:val="7F7F7F" w:themeColor="text1" w:themeTint="80"/>
                <w:sz w:val="20"/>
                <w:szCs w:val="20"/>
              </w:rPr>
              <w:t xml:space="preserve">Read more about </w:t>
            </w:r>
            <w:r w:rsidR="00C90145">
              <w:rPr>
                <w:rFonts w:ascii="Garamond" w:hAnsi="Garamond"/>
                <w:i/>
                <w:color w:val="7F7F7F" w:themeColor="text1" w:themeTint="80"/>
                <w:sz w:val="20"/>
                <w:szCs w:val="20"/>
              </w:rPr>
              <w:t xml:space="preserve">application security in OWASP’s </w:t>
            </w:r>
            <w:r w:rsidR="006B151B">
              <w:rPr>
                <w:rFonts w:ascii="Garamond" w:hAnsi="Garamond"/>
                <w:i/>
                <w:color w:val="7F7F7F" w:themeColor="text1" w:themeTint="80"/>
                <w:sz w:val="20"/>
                <w:szCs w:val="20"/>
              </w:rPr>
              <w:t xml:space="preserve">free </w:t>
            </w:r>
            <w:r w:rsidR="00AA55A7">
              <w:rPr>
                <w:rFonts w:ascii="Garamond" w:hAnsi="Garamond"/>
                <w:i/>
                <w:color w:val="7F7F7F" w:themeColor="text1" w:themeTint="80"/>
                <w:sz w:val="20"/>
                <w:szCs w:val="20"/>
              </w:rPr>
              <w:t xml:space="preserve">Guides on </w:t>
            </w:r>
            <w:r w:rsidR="00C90145">
              <w:rPr>
                <w:rFonts w:ascii="Garamond" w:hAnsi="Garamond"/>
                <w:i/>
                <w:color w:val="7F7F7F" w:themeColor="text1" w:themeTint="80"/>
                <w:sz w:val="20"/>
                <w:szCs w:val="20"/>
              </w:rPr>
              <w:t>Requirements, Development, Code Review</w:t>
            </w:r>
            <w:r w:rsidR="00AA55A7">
              <w:rPr>
                <w:rFonts w:ascii="Garamond" w:hAnsi="Garamond"/>
                <w:i/>
                <w:color w:val="7F7F7F" w:themeColor="text1" w:themeTint="80"/>
                <w:sz w:val="20"/>
                <w:szCs w:val="20"/>
              </w:rPr>
              <w:t xml:space="preserve"> and T</w:t>
            </w:r>
            <w:r w:rsidR="00C90145">
              <w:rPr>
                <w:rFonts w:ascii="Garamond" w:hAnsi="Garamond"/>
                <w:i/>
                <w:color w:val="7F7F7F" w:themeColor="text1" w:themeTint="80"/>
                <w:sz w:val="20"/>
                <w:szCs w:val="20"/>
              </w:rPr>
              <w:t>esting, the Cheat Sheet series, and the Open Software Assurance Maturity Model</w:t>
            </w:r>
          </w:p>
        </w:tc>
        <w:tc>
          <w:tcPr>
            <w:tcW w:w="851" w:type="dxa"/>
            <w:vMerge/>
            <w:shd w:val="clear" w:color="auto" w:fill="17365D" w:themeFill="text2" w:themeFillShade="BF"/>
            <w:tcMar>
              <w:bottom w:w="0" w:type="dxa"/>
              <w:right w:w="113" w:type="dxa"/>
            </w:tcMar>
          </w:tcPr>
          <w:p w14:paraId="624CDB6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p w14:paraId="1CEF0333"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185A864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A7A5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7A0FC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5FA269A" w14:textId="16391C4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194-202, 205-209</w:t>
                  </w:r>
                </w:p>
              </w:tc>
            </w:tr>
            <w:tr w:rsidR="00A03FD7" w:rsidRPr="004308E8" w14:paraId="64B241E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8066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E3B562" w14:textId="19B713F3"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5.1</w:t>
                  </w:r>
                </w:p>
              </w:tc>
            </w:tr>
            <w:tr w:rsidR="00A03FD7" w:rsidRPr="004308E8" w14:paraId="46F840B1" w14:textId="77777777" w:rsidTr="002B7D6A">
              <w:tc>
                <w:tcPr>
                  <w:tcW w:w="2410" w:type="dxa"/>
                  <w:tcBorders>
                    <w:top w:val="nil"/>
                  </w:tcBorders>
                  <w:tcMar>
                    <w:right w:w="397" w:type="dxa"/>
                  </w:tcMar>
                </w:tcPr>
                <w:p w14:paraId="2596F1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ABA4510" w14:textId="261FD926"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2F8BAC" w14:textId="77777777" w:rsidTr="002B7D6A">
              <w:tc>
                <w:tcPr>
                  <w:tcW w:w="2410" w:type="dxa"/>
                  <w:tcBorders>
                    <w:top w:val="nil"/>
                    <w:bottom w:val="single" w:sz="4" w:space="0" w:color="7F7F7F" w:themeColor="text1" w:themeTint="80"/>
                  </w:tcBorders>
                  <w:tcMar>
                    <w:right w:w="397" w:type="dxa"/>
                  </w:tcMar>
                </w:tcPr>
                <w:p w14:paraId="3CD6A3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15A1049" w14:textId="7B2DEBE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25, 26, 29, 96, 123-4, 128-9, 264-5</w:t>
                  </w:r>
                </w:p>
              </w:tc>
            </w:tr>
            <w:tr w:rsidR="00A03FD7" w:rsidRPr="004308E8" w14:paraId="6E19B7A7" w14:textId="77777777" w:rsidTr="002B7D6A">
              <w:tc>
                <w:tcPr>
                  <w:tcW w:w="2410" w:type="dxa"/>
                  <w:tcBorders>
                    <w:top w:val="nil"/>
                    <w:bottom w:val="single" w:sz="4" w:space="0" w:color="7F7F7F" w:themeColor="text1" w:themeTint="80"/>
                  </w:tcBorders>
                  <w:tcMar>
                    <w:right w:w="397" w:type="dxa"/>
                  </w:tcMar>
                </w:tcPr>
                <w:p w14:paraId="060E267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59889" w14:textId="7F351505"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3, 5-7, 9, 22, 25-26, 34</w:t>
                  </w:r>
                </w:p>
              </w:tc>
            </w:tr>
            <w:tr w:rsidR="00A03FD7" w:rsidRPr="00611E85" w14:paraId="12063298" w14:textId="77777777" w:rsidTr="002B7D6A">
              <w:tc>
                <w:tcPr>
                  <w:tcW w:w="2410" w:type="dxa"/>
                  <w:tcBorders>
                    <w:bottom w:val="nil"/>
                  </w:tcBorders>
                  <w:tcMar>
                    <w:right w:w="397" w:type="dxa"/>
                  </w:tcMar>
                </w:tcPr>
                <w:p w14:paraId="6BA7737B" w14:textId="2256E34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99" w:author="Colin Watson" w:date="2013-09-18T18:55:00Z">
                    <w:r w:rsidR="0002122B">
                      <w:rPr>
                        <w:rFonts w:ascii="Garamond" w:hAnsi="Garamond"/>
                        <w:color w:val="7F7F7F" w:themeColor="text1" w:themeTint="80"/>
                        <w:sz w:val="8"/>
                        <w:szCs w:val="8"/>
                      </w:rPr>
                      <w:t>v1.03</w:t>
                    </w:r>
                  </w:ins>
                  <w:del w:id="200"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68DB1240"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3758202E"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A742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2CF9CE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C31FC9" w14:textId="0E121EE0"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134</w:t>
                  </w:r>
                </w:p>
              </w:tc>
            </w:tr>
            <w:tr w:rsidR="00A03FD7" w:rsidRPr="004308E8" w14:paraId="7DFAF7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C9BE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5E3A4" w14:textId="28065846"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C4BE10C" w14:textId="77777777" w:rsidTr="002B7D6A">
              <w:tc>
                <w:tcPr>
                  <w:tcW w:w="2410" w:type="dxa"/>
                  <w:tcBorders>
                    <w:top w:val="nil"/>
                  </w:tcBorders>
                  <w:tcMar>
                    <w:right w:w="397" w:type="dxa"/>
                  </w:tcMar>
                </w:tcPr>
                <w:p w14:paraId="1FF6ADB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5731DD2" w14:textId="2A9D5C3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39A0B43" w14:textId="77777777" w:rsidTr="002B7D6A">
              <w:tc>
                <w:tcPr>
                  <w:tcW w:w="2410" w:type="dxa"/>
                  <w:tcBorders>
                    <w:top w:val="nil"/>
                    <w:bottom w:val="single" w:sz="4" w:space="0" w:color="7F7F7F" w:themeColor="text1" w:themeTint="80"/>
                  </w:tcBorders>
                  <w:tcMar>
                    <w:right w:w="397" w:type="dxa"/>
                  </w:tcMar>
                </w:tcPr>
                <w:p w14:paraId="46056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884A425" w14:textId="12DF14D6"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56, 189, 207, 211</w:t>
                  </w:r>
                </w:p>
              </w:tc>
            </w:tr>
            <w:tr w:rsidR="00A03FD7" w:rsidRPr="004308E8" w14:paraId="50D84A7C" w14:textId="77777777" w:rsidTr="002B7D6A">
              <w:tc>
                <w:tcPr>
                  <w:tcW w:w="2410" w:type="dxa"/>
                  <w:tcBorders>
                    <w:top w:val="nil"/>
                    <w:bottom w:val="single" w:sz="4" w:space="0" w:color="7F7F7F" w:themeColor="text1" w:themeTint="80"/>
                  </w:tcBorders>
                  <w:tcMar>
                    <w:right w:w="397" w:type="dxa"/>
                  </w:tcMar>
                </w:tcPr>
                <w:p w14:paraId="77AEF1C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D7EB451" w14:textId="0F814F82"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01A66082" w14:textId="77777777" w:rsidTr="002B7D6A">
              <w:tc>
                <w:tcPr>
                  <w:tcW w:w="2410" w:type="dxa"/>
                  <w:tcBorders>
                    <w:bottom w:val="nil"/>
                  </w:tcBorders>
                  <w:tcMar>
                    <w:right w:w="397" w:type="dxa"/>
                  </w:tcMar>
                </w:tcPr>
                <w:p w14:paraId="14AE66B1" w14:textId="7A58E3E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01" w:author="Colin Watson" w:date="2013-09-18T18:55:00Z">
                    <w:r w:rsidR="0002122B">
                      <w:rPr>
                        <w:rFonts w:ascii="Garamond" w:hAnsi="Garamond"/>
                        <w:color w:val="7F7F7F" w:themeColor="text1" w:themeTint="80"/>
                        <w:sz w:val="8"/>
                        <w:szCs w:val="8"/>
                      </w:rPr>
                      <w:t>v1.03</w:t>
                    </w:r>
                  </w:ins>
                  <w:del w:id="202"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32B5E9F8" w14:textId="77777777" w:rsidR="00B9521B" w:rsidRPr="00690C0B" w:rsidRDefault="00B9521B" w:rsidP="00B9521B">
            <w:pPr>
              <w:rPr>
                <w:rFonts w:ascii="Garamond" w:hAnsi="Garamond"/>
                <w:sz w:val="20"/>
                <w:szCs w:val="20"/>
              </w:rPr>
            </w:pPr>
          </w:p>
        </w:tc>
      </w:tr>
      <w:tr w:rsidR="00B9521B" w:rsidRPr="00690C0B" w14:paraId="4100A146" w14:textId="77777777" w:rsidTr="001F05FC">
        <w:trPr>
          <w:trHeight w:hRule="exact" w:val="737"/>
        </w:trPr>
        <w:tc>
          <w:tcPr>
            <w:tcW w:w="737" w:type="dxa"/>
            <w:vMerge/>
          </w:tcPr>
          <w:p w14:paraId="5D227072"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0D409C8F" w14:textId="04936216"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02C2D6F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4</w:t>
            </w:r>
          </w:p>
        </w:tc>
        <w:tc>
          <w:tcPr>
            <w:tcW w:w="851" w:type="dxa"/>
            <w:vMerge w:val="restart"/>
            <w:shd w:val="clear" w:color="auto" w:fill="17365D" w:themeFill="text2" w:themeFillShade="BF"/>
            <w:tcMar>
              <w:bottom w:w="0" w:type="dxa"/>
              <w:right w:w="113" w:type="dxa"/>
            </w:tcMar>
            <w:textDirection w:val="tbRl"/>
          </w:tcPr>
          <w:p w14:paraId="07BCAFD9" w14:textId="672F1F21"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6CB2D89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5</w:t>
            </w:r>
          </w:p>
        </w:tc>
        <w:tc>
          <w:tcPr>
            <w:tcW w:w="851" w:type="dxa"/>
            <w:vMerge w:val="restart"/>
            <w:shd w:val="clear" w:color="auto" w:fill="17365D" w:themeFill="text2" w:themeFillShade="BF"/>
            <w:tcMar>
              <w:bottom w:w="0" w:type="dxa"/>
              <w:right w:w="113" w:type="dxa"/>
            </w:tcMar>
            <w:textDirection w:val="tbRl"/>
          </w:tcPr>
          <w:p w14:paraId="242B477A" w14:textId="6CD984C9"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2B61D3FC"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6</w:t>
            </w:r>
          </w:p>
        </w:tc>
        <w:tc>
          <w:tcPr>
            <w:tcW w:w="851" w:type="dxa"/>
            <w:vMerge w:val="restart"/>
            <w:shd w:val="clear" w:color="auto" w:fill="17365D" w:themeFill="text2" w:themeFillShade="BF"/>
            <w:tcMar>
              <w:top w:w="0" w:type="dxa"/>
              <w:bottom w:w="0" w:type="dxa"/>
              <w:right w:w="113" w:type="dxa"/>
            </w:tcMar>
            <w:textDirection w:val="tbRl"/>
          </w:tcPr>
          <w:p w14:paraId="630E3B05" w14:textId="5253BDE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3FB0BCE"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7</w:t>
            </w:r>
          </w:p>
        </w:tc>
      </w:tr>
      <w:tr w:rsidR="00B9521B" w:rsidRPr="00690C0B" w14:paraId="2506E2F6" w14:textId="77777777" w:rsidTr="00584225">
        <w:trPr>
          <w:trHeight w:hRule="exact" w:val="2268"/>
        </w:trPr>
        <w:tc>
          <w:tcPr>
            <w:tcW w:w="737" w:type="dxa"/>
            <w:vMerge/>
          </w:tcPr>
          <w:p w14:paraId="5037C030"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05D4CF67"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50254D5A" w14:textId="6D19F06C" w:rsidR="00B9521B" w:rsidRPr="00E17F97" w:rsidRDefault="00B159AB" w:rsidP="00B9521B">
            <w:pPr>
              <w:rPr>
                <w:rFonts w:ascii="Garamond" w:hAnsi="Garamond"/>
                <w:sz w:val="20"/>
                <w:szCs w:val="20"/>
              </w:rPr>
            </w:pPr>
            <w:r w:rsidRPr="00E17F97">
              <w:rPr>
                <w:rFonts w:ascii="Garamond" w:hAnsi="Garamond"/>
                <w:sz w:val="16"/>
                <w:szCs w:val="16"/>
              </w:rPr>
              <w:t>Keith can perform an action and it is not possible to attribute it to him</w:t>
            </w:r>
          </w:p>
        </w:tc>
        <w:tc>
          <w:tcPr>
            <w:tcW w:w="851" w:type="dxa"/>
            <w:vMerge/>
            <w:shd w:val="clear" w:color="auto" w:fill="17365D" w:themeFill="text2" w:themeFillShade="BF"/>
          </w:tcPr>
          <w:p w14:paraId="4215529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0EE724" w14:textId="5CFB9B4A" w:rsidR="00B9521B" w:rsidRPr="00E17F97" w:rsidRDefault="00B159AB" w:rsidP="00B9521B">
            <w:pPr>
              <w:rPr>
                <w:rFonts w:ascii="Garamond" w:hAnsi="Garamond"/>
                <w:sz w:val="20"/>
                <w:szCs w:val="20"/>
              </w:rPr>
            </w:pPr>
            <w:r w:rsidRPr="00E17F97">
              <w:rPr>
                <w:rFonts w:ascii="Garamond" w:hAnsi="Garamond"/>
                <w:sz w:val="16"/>
                <w:szCs w:val="16"/>
              </w:rPr>
              <w:t>Larry can influence the trust other parties including users have in the application, or abuse that trust elsewhere (e.g. in another application)</w:t>
            </w:r>
          </w:p>
        </w:tc>
        <w:tc>
          <w:tcPr>
            <w:tcW w:w="851" w:type="dxa"/>
            <w:vMerge/>
            <w:shd w:val="clear" w:color="auto" w:fill="17365D" w:themeFill="text2" w:themeFillShade="BF"/>
          </w:tcPr>
          <w:p w14:paraId="21C619F6"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DEA997" w14:textId="5B968942" w:rsidR="00B9521B" w:rsidRPr="00E17F97" w:rsidRDefault="00B159AB" w:rsidP="00B9521B">
            <w:pPr>
              <w:rPr>
                <w:rFonts w:ascii="Garamond" w:hAnsi="Garamond"/>
                <w:sz w:val="20"/>
                <w:szCs w:val="20"/>
              </w:rPr>
            </w:pPr>
            <w:r w:rsidRPr="00E17F97">
              <w:rPr>
                <w:rFonts w:ascii="Garamond" w:hAnsi="Garamond"/>
                <w:sz w:val="16"/>
                <w:szCs w:val="16"/>
              </w:rPr>
              <w:t>Aaron can bypass controls because error/exception handling is missing, or is implemented inconsistently, or is partially implemented, or does not deny access by default (i.e. errors terminate access/execution), or relies on handling by some other service or system</w:t>
            </w:r>
          </w:p>
        </w:tc>
        <w:tc>
          <w:tcPr>
            <w:tcW w:w="851" w:type="dxa"/>
            <w:vMerge/>
            <w:shd w:val="clear" w:color="auto" w:fill="17365D" w:themeFill="text2" w:themeFillShade="BF"/>
          </w:tcPr>
          <w:p w14:paraId="441CDAA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21FDEA01" w14:textId="3E17A0A6" w:rsidR="00B9521B" w:rsidRPr="00E17F97" w:rsidRDefault="00B159AB" w:rsidP="00B9521B">
            <w:pPr>
              <w:rPr>
                <w:rFonts w:ascii="Garamond" w:hAnsi="Garamond"/>
                <w:sz w:val="20"/>
                <w:szCs w:val="20"/>
              </w:rPr>
            </w:pPr>
            <w:r w:rsidRPr="00E17F97">
              <w:rPr>
                <w:rFonts w:ascii="Garamond" w:hAnsi="Garamond"/>
                <w:sz w:val="16"/>
                <w:szCs w:val="16"/>
              </w:rPr>
              <w:t>Mwengu's actions cannot be investigated because there is not an adequate accurately time-stamped record of security events, or there is not a full audit trail, or these can be altered or deleted by Mwengu, or there is no centralized logging service</w:t>
            </w:r>
          </w:p>
        </w:tc>
      </w:tr>
      <w:tr w:rsidR="00B9521B" w:rsidRPr="00690C0B" w14:paraId="48FCB02C" w14:textId="77777777" w:rsidTr="00584225">
        <w:trPr>
          <w:trHeight w:hRule="exact" w:val="2155"/>
        </w:trPr>
        <w:tc>
          <w:tcPr>
            <w:tcW w:w="737" w:type="dxa"/>
            <w:vMerge/>
          </w:tcPr>
          <w:p w14:paraId="143DAC7F"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D0F2F4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4B0D1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BD68B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E66B168" w14:textId="70C6FB6C" w:rsidR="00A03FD7" w:rsidRPr="006C434A" w:rsidRDefault="008E1A45" w:rsidP="002B7D6A">
                  <w:pPr>
                    <w:rPr>
                      <w:rFonts w:ascii="Garamond" w:hAnsi="Garamond"/>
                      <w:color w:val="595959" w:themeColor="text1" w:themeTint="A6"/>
                      <w:sz w:val="12"/>
                      <w:szCs w:val="12"/>
                    </w:rPr>
                  </w:pPr>
                  <w:ins w:id="203" w:author="Colin Watson" w:date="2013-09-11T14:04:00Z">
                    <w:r>
                      <w:rPr>
                        <w:rFonts w:ascii="Garamond" w:hAnsi="Garamond"/>
                        <w:smallCaps/>
                        <w:color w:val="595959" w:themeColor="text1" w:themeTint="A6"/>
                        <w:sz w:val="12"/>
                        <w:szCs w:val="12"/>
                      </w:rPr>
                      <w:t>23, 32, 34,</w:t>
                    </w:r>
                  </w:ins>
                  <w:ins w:id="204" w:author="Colin Watson" w:date="2013-09-11T14:05:00Z">
                    <w:r>
                      <w:rPr>
                        <w:rFonts w:ascii="Garamond" w:hAnsi="Garamond"/>
                        <w:smallCaps/>
                        <w:color w:val="595959" w:themeColor="text1" w:themeTint="A6"/>
                        <w:sz w:val="12"/>
                        <w:szCs w:val="12"/>
                      </w:rPr>
                      <w:t xml:space="preserve"> 42,</w:t>
                    </w:r>
                  </w:ins>
                  <w:ins w:id="205" w:author="Colin Watson" w:date="2013-09-11T14:04:00Z">
                    <w:r>
                      <w:rPr>
                        <w:rFonts w:ascii="Garamond" w:hAnsi="Garamond"/>
                        <w:smallCaps/>
                        <w:color w:val="595959" w:themeColor="text1" w:themeTint="A6"/>
                        <w:sz w:val="12"/>
                        <w:szCs w:val="12"/>
                      </w:rPr>
                      <w:t xml:space="preserve"> </w:t>
                    </w:r>
                  </w:ins>
                  <w:ins w:id="206" w:author="Colin Watson" w:date="2013-09-11T14:05:00Z">
                    <w:r w:rsidR="00C33831">
                      <w:rPr>
                        <w:rFonts w:ascii="Garamond" w:hAnsi="Garamond"/>
                        <w:smallCaps/>
                        <w:color w:val="595959" w:themeColor="text1" w:themeTint="A6"/>
                        <w:sz w:val="12"/>
                        <w:szCs w:val="12"/>
                      </w:rPr>
                      <w:t xml:space="preserve">51, </w:t>
                    </w:r>
                  </w:ins>
                  <w:r w:rsidR="002004B2">
                    <w:rPr>
                      <w:rFonts w:ascii="Garamond" w:hAnsi="Garamond"/>
                      <w:smallCaps/>
                      <w:color w:val="595959" w:themeColor="text1" w:themeTint="A6"/>
                      <w:sz w:val="12"/>
                      <w:szCs w:val="12"/>
                    </w:rPr>
                    <w:t>181</w:t>
                  </w:r>
                </w:p>
              </w:tc>
            </w:tr>
            <w:tr w:rsidR="00A03FD7" w:rsidRPr="004308E8" w14:paraId="2166CC1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E6E6CD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5217C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CE20F8F" w14:textId="77777777" w:rsidTr="002B7D6A">
              <w:tc>
                <w:tcPr>
                  <w:tcW w:w="2410" w:type="dxa"/>
                  <w:tcBorders>
                    <w:top w:val="nil"/>
                  </w:tcBorders>
                  <w:tcMar>
                    <w:right w:w="397" w:type="dxa"/>
                  </w:tcMar>
                </w:tcPr>
                <w:p w14:paraId="7FB05AE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9D4E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8C5310F" w14:textId="77777777" w:rsidTr="002B7D6A">
              <w:tc>
                <w:tcPr>
                  <w:tcW w:w="2410" w:type="dxa"/>
                  <w:tcBorders>
                    <w:top w:val="nil"/>
                    <w:bottom w:val="single" w:sz="4" w:space="0" w:color="7F7F7F" w:themeColor="text1" w:themeTint="80"/>
                  </w:tcBorders>
                  <w:tcMar>
                    <w:right w:w="397" w:type="dxa"/>
                  </w:tcMar>
                </w:tcPr>
                <w:p w14:paraId="177BC08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196FF1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FDB95EA" w14:textId="77777777" w:rsidTr="002B7D6A">
              <w:tc>
                <w:tcPr>
                  <w:tcW w:w="2410" w:type="dxa"/>
                  <w:tcBorders>
                    <w:top w:val="nil"/>
                    <w:bottom w:val="single" w:sz="4" w:space="0" w:color="7F7F7F" w:themeColor="text1" w:themeTint="80"/>
                  </w:tcBorders>
                  <w:tcMar>
                    <w:right w:w="397" w:type="dxa"/>
                  </w:tcMar>
                </w:tcPr>
                <w:p w14:paraId="5FF7D1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11FE68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4B90BB4F" w14:textId="77777777" w:rsidTr="002B7D6A">
              <w:tc>
                <w:tcPr>
                  <w:tcW w:w="2410" w:type="dxa"/>
                  <w:tcBorders>
                    <w:bottom w:val="nil"/>
                  </w:tcBorders>
                  <w:tcMar>
                    <w:right w:w="397" w:type="dxa"/>
                  </w:tcMar>
                </w:tcPr>
                <w:p w14:paraId="26134026" w14:textId="09A54CA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07" w:author="Colin Watson" w:date="2013-09-18T18:55:00Z">
                    <w:r w:rsidR="0002122B">
                      <w:rPr>
                        <w:rFonts w:ascii="Garamond" w:hAnsi="Garamond"/>
                        <w:color w:val="7F7F7F" w:themeColor="text1" w:themeTint="80"/>
                        <w:sz w:val="8"/>
                        <w:szCs w:val="8"/>
                      </w:rPr>
                      <w:t>v1.03</w:t>
                    </w:r>
                  </w:ins>
                  <w:del w:id="208"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0E655B6C"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170FC0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2B0046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702F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28E398" w14:textId="524CC064"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EAC56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A6A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5FB244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F1FE93D" w14:textId="77777777" w:rsidTr="002B7D6A">
              <w:tc>
                <w:tcPr>
                  <w:tcW w:w="2410" w:type="dxa"/>
                  <w:tcBorders>
                    <w:top w:val="nil"/>
                  </w:tcBorders>
                  <w:tcMar>
                    <w:right w:w="397" w:type="dxa"/>
                  </w:tcMar>
                </w:tcPr>
                <w:p w14:paraId="4489914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6C56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29E0134" w14:textId="77777777" w:rsidTr="002B7D6A">
              <w:tc>
                <w:tcPr>
                  <w:tcW w:w="2410" w:type="dxa"/>
                  <w:tcBorders>
                    <w:top w:val="nil"/>
                    <w:bottom w:val="single" w:sz="4" w:space="0" w:color="7F7F7F" w:themeColor="text1" w:themeTint="80"/>
                  </w:tcBorders>
                  <w:tcMar>
                    <w:right w:w="397" w:type="dxa"/>
                  </w:tcMar>
                </w:tcPr>
                <w:p w14:paraId="3643CDD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3D3EC5" w14:textId="78AF92B9"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89, 103, 181, 459</w:t>
                  </w:r>
                </w:p>
              </w:tc>
            </w:tr>
            <w:tr w:rsidR="00A03FD7" w:rsidRPr="004308E8" w14:paraId="5ACC31DB" w14:textId="77777777" w:rsidTr="002B7D6A">
              <w:tc>
                <w:tcPr>
                  <w:tcW w:w="2410" w:type="dxa"/>
                  <w:tcBorders>
                    <w:top w:val="nil"/>
                    <w:bottom w:val="single" w:sz="4" w:space="0" w:color="7F7F7F" w:themeColor="text1" w:themeTint="80"/>
                  </w:tcBorders>
                  <w:tcMar>
                    <w:right w:w="397" w:type="dxa"/>
                  </w:tcMar>
                </w:tcPr>
                <w:p w14:paraId="62A1087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CEE8F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5EE4AC93" w14:textId="77777777" w:rsidTr="002B7D6A">
              <w:tc>
                <w:tcPr>
                  <w:tcW w:w="2410" w:type="dxa"/>
                  <w:tcBorders>
                    <w:bottom w:val="nil"/>
                  </w:tcBorders>
                  <w:tcMar>
                    <w:right w:w="397" w:type="dxa"/>
                  </w:tcMar>
                </w:tcPr>
                <w:p w14:paraId="66A18E80" w14:textId="2AE761F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09" w:author="Colin Watson" w:date="2013-09-18T18:55:00Z">
                    <w:r w:rsidR="0002122B">
                      <w:rPr>
                        <w:rFonts w:ascii="Garamond" w:hAnsi="Garamond"/>
                        <w:color w:val="7F7F7F" w:themeColor="text1" w:themeTint="80"/>
                        <w:sz w:val="8"/>
                        <w:szCs w:val="8"/>
                      </w:rPr>
                      <w:t>v1.03</w:t>
                    </w:r>
                  </w:ins>
                  <w:del w:id="210"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772A290E"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2775E51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42BC89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17923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FE5B2" w14:textId="43779207"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109, 110, 111, 112, 155</w:t>
                  </w:r>
                </w:p>
              </w:tc>
            </w:tr>
            <w:tr w:rsidR="00A03FD7" w:rsidRPr="004308E8" w14:paraId="6DAF0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BB040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7972D3B" w14:textId="1F850C5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8.4</w:t>
                  </w:r>
                </w:p>
              </w:tc>
            </w:tr>
            <w:tr w:rsidR="00A03FD7" w:rsidRPr="004308E8" w14:paraId="79B3C700" w14:textId="77777777" w:rsidTr="002B7D6A">
              <w:tc>
                <w:tcPr>
                  <w:tcW w:w="2410" w:type="dxa"/>
                  <w:tcBorders>
                    <w:top w:val="nil"/>
                  </w:tcBorders>
                  <w:tcMar>
                    <w:right w:w="397" w:type="dxa"/>
                  </w:tcMar>
                </w:tcPr>
                <w:p w14:paraId="6EB9D62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592A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26B8A60" w14:textId="77777777" w:rsidTr="002B7D6A">
              <w:tc>
                <w:tcPr>
                  <w:tcW w:w="2410" w:type="dxa"/>
                  <w:tcBorders>
                    <w:top w:val="nil"/>
                    <w:bottom w:val="single" w:sz="4" w:space="0" w:color="7F7F7F" w:themeColor="text1" w:themeTint="80"/>
                  </w:tcBorders>
                  <w:tcMar>
                    <w:right w:w="397" w:type="dxa"/>
                  </w:tcMar>
                </w:tcPr>
                <w:p w14:paraId="00E656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8668B4" w14:textId="0D9CEFEB"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54, 98, 164</w:t>
                  </w:r>
                </w:p>
              </w:tc>
            </w:tr>
            <w:tr w:rsidR="00A03FD7" w:rsidRPr="004308E8" w14:paraId="62547376" w14:textId="77777777" w:rsidTr="002B7D6A">
              <w:tc>
                <w:tcPr>
                  <w:tcW w:w="2410" w:type="dxa"/>
                  <w:tcBorders>
                    <w:top w:val="nil"/>
                    <w:bottom w:val="single" w:sz="4" w:space="0" w:color="7F7F7F" w:themeColor="text1" w:themeTint="80"/>
                  </w:tcBorders>
                  <w:tcMar>
                    <w:right w:w="397" w:type="dxa"/>
                  </w:tcMar>
                </w:tcPr>
                <w:p w14:paraId="72A840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BC727F3" w14:textId="3C6BC00C"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4, 11, 23</w:t>
                  </w:r>
                </w:p>
              </w:tc>
            </w:tr>
            <w:tr w:rsidR="00A03FD7" w:rsidRPr="00611E85" w14:paraId="597EEF16" w14:textId="77777777" w:rsidTr="002B7D6A">
              <w:tc>
                <w:tcPr>
                  <w:tcW w:w="2410" w:type="dxa"/>
                  <w:tcBorders>
                    <w:bottom w:val="nil"/>
                  </w:tcBorders>
                  <w:tcMar>
                    <w:right w:w="397" w:type="dxa"/>
                  </w:tcMar>
                </w:tcPr>
                <w:p w14:paraId="5CDE5C11" w14:textId="257B081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11" w:author="Colin Watson" w:date="2013-09-18T18:55:00Z">
                    <w:r w:rsidR="0002122B">
                      <w:rPr>
                        <w:rFonts w:ascii="Garamond" w:hAnsi="Garamond"/>
                        <w:color w:val="7F7F7F" w:themeColor="text1" w:themeTint="80"/>
                        <w:sz w:val="8"/>
                        <w:szCs w:val="8"/>
                      </w:rPr>
                      <w:t>v1.03</w:t>
                    </w:r>
                  </w:ins>
                  <w:del w:id="212"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6E698FDF"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2C142D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E488D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D1044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9E5309" w14:textId="41E98E4B" w:rsidR="00A03FD7" w:rsidRPr="006C434A" w:rsidRDefault="0042428B" w:rsidP="002B7D6A">
                  <w:pPr>
                    <w:rPr>
                      <w:rFonts w:ascii="Garamond" w:hAnsi="Garamond"/>
                      <w:color w:val="595959" w:themeColor="text1" w:themeTint="A6"/>
                      <w:sz w:val="12"/>
                      <w:szCs w:val="12"/>
                    </w:rPr>
                  </w:pPr>
                  <w:r w:rsidRPr="0042428B">
                    <w:rPr>
                      <w:rFonts w:ascii="Garamond" w:hAnsi="Garamond"/>
                      <w:color w:val="595959" w:themeColor="text1" w:themeTint="A6"/>
                      <w:sz w:val="12"/>
                      <w:szCs w:val="12"/>
                    </w:rPr>
                    <w:t>113-115, 117, 118, 121-130</w:t>
                  </w:r>
                </w:p>
              </w:tc>
            </w:tr>
            <w:tr w:rsidR="00A03FD7" w:rsidRPr="004308E8" w14:paraId="5D66C6B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163653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2EF482" w14:textId="638FD2D8"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2.12, 4.15, 5.7,7.5,8.3,8.5-6,8.8,8.9,10.4,</w:t>
                  </w:r>
                  <w:r w:rsidRPr="0042428B">
                    <w:rPr>
                      <w:rFonts w:ascii="Garamond" w:hAnsi="Garamond"/>
                      <w:color w:val="595959" w:themeColor="text1" w:themeTint="A6"/>
                      <w:sz w:val="12"/>
                      <w:szCs w:val="12"/>
                    </w:rPr>
                    <w:t>12.3</w:t>
                  </w:r>
                </w:p>
              </w:tc>
            </w:tr>
            <w:tr w:rsidR="00A03FD7" w:rsidRPr="004308E8" w14:paraId="0875D8AD" w14:textId="77777777" w:rsidTr="002B7D6A">
              <w:tc>
                <w:tcPr>
                  <w:tcW w:w="2410" w:type="dxa"/>
                  <w:tcBorders>
                    <w:top w:val="nil"/>
                  </w:tcBorders>
                  <w:tcMar>
                    <w:right w:w="397" w:type="dxa"/>
                  </w:tcMar>
                </w:tcPr>
                <w:p w14:paraId="4AE229C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168B1B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09BC31C" w14:textId="77777777" w:rsidTr="002B7D6A">
              <w:tc>
                <w:tcPr>
                  <w:tcW w:w="2410" w:type="dxa"/>
                  <w:tcBorders>
                    <w:top w:val="nil"/>
                    <w:bottom w:val="single" w:sz="4" w:space="0" w:color="7F7F7F" w:themeColor="text1" w:themeTint="80"/>
                  </w:tcBorders>
                  <w:tcMar>
                    <w:right w:w="397" w:type="dxa"/>
                  </w:tcMar>
                </w:tcPr>
                <w:p w14:paraId="2C0624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B7649E" w14:textId="3BD11F95"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93</w:t>
                  </w:r>
                </w:p>
              </w:tc>
            </w:tr>
            <w:tr w:rsidR="00A03FD7" w:rsidRPr="004308E8" w14:paraId="193CC2CE" w14:textId="77777777" w:rsidTr="002B7D6A">
              <w:tc>
                <w:tcPr>
                  <w:tcW w:w="2410" w:type="dxa"/>
                  <w:tcBorders>
                    <w:top w:val="nil"/>
                    <w:bottom w:val="single" w:sz="4" w:space="0" w:color="7F7F7F" w:themeColor="text1" w:themeTint="80"/>
                  </w:tcBorders>
                  <w:tcMar>
                    <w:right w:w="397" w:type="dxa"/>
                  </w:tcMar>
                </w:tcPr>
                <w:p w14:paraId="0298EE7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019EFA" w14:textId="2C42C5B0" w:rsidR="00A03FD7" w:rsidRPr="006C434A" w:rsidRDefault="0042428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5A733726" w14:textId="77777777" w:rsidTr="002B7D6A">
              <w:tc>
                <w:tcPr>
                  <w:tcW w:w="2410" w:type="dxa"/>
                  <w:tcBorders>
                    <w:bottom w:val="nil"/>
                  </w:tcBorders>
                  <w:tcMar>
                    <w:right w:w="397" w:type="dxa"/>
                  </w:tcMar>
                </w:tcPr>
                <w:p w14:paraId="4B0A051E" w14:textId="7BF287F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13" w:author="Colin Watson" w:date="2013-09-18T18:55:00Z">
                    <w:r w:rsidR="0002122B">
                      <w:rPr>
                        <w:rFonts w:ascii="Garamond" w:hAnsi="Garamond"/>
                        <w:color w:val="7F7F7F" w:themeColor="text1" w:themeTint="80"/>
                        <w:sz w:val="8"/>
                        <w:szCs w:val="8"/>
                      </w:rPr>
                      <w:t>v1.03</w:t>
                    </w:r>
                  </w:ins>
                  <w:del w:id="214"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62B8074B" w14:textId="77777777" w:rsidR="00B9521B" w:rsidRPr="00690C0B" w:rsidRDefault="00B9521B" w:rsidP="00B9521B">
            <w:pPr>
              <w:rPr>
                <w:rFonts w:ascii="Garamond" w:hAnsi="Garamond"/>
                <w:sz w:val="20"/>
                <w:szCs w:val="20"/>
              </w:rPr>
            </w:pPr>
          </w:p>
        </w:tc>
      </w:tr>
    </w:tbl>
    <w:p w14:paraId="7FF9D197" w14:textId="0680AA57" w:rsidR="00B767AA" w:rsidRDefault="00B767AA">
      <w:pPr>
        <w:rPr>
          <w:rFonts w:ascii="Garamond" w:hAnsi="Garamond"/>
          <w:sz w:val="20"/>
          <w:szCs w:val="20"/>
        </w:rPr>
      </w:pPr>
      <w:r>
        <w:rPr>
          <w:rFonts w:ascii="Garamond" w:hAnsi="Garamond"/>
          <w:sz w:val="20"/>
          <w:szCs w:val="20"/>
        </w:rPr>
        <w:br w:type="page"/>
      </w:r>
    </w:p>
    <w:p w14:paraId="11137D83"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Change w:id="215">
          <w:tblGrid>
            <w:gridCol w:w="737"/>
            <w:gridCol w:w="794"/>
            <w:gridCol w:w="2552"/>
            <w:gridCol w:w="851"/>
            <w:gridCol w:w="2552"/>
            <w:gridCol w:w="851"/>
            <w:gridCol w:w="2552"/>
            <w:gridCol w:w="851"/>
            <w:gridCol w:w="2552"/>
          </w:tblGrid>
        </w:tblGridChange>
      </w:tblGrid>
      <w:tr w:rsidR="00B9521B" w:rsidRPr="00B767AA" w14:paraId="63FC0494" w14:textId="77777777" w:rsidTr="001F05FC">
        <w:tc>
          <w:tcPr>
            <w:tcW w:w="737" w:type="dxa"/>
            <w:vMerge w:val="restart"/>
            <w:tcMar>
              <w:top w:w="0" w:type="dxa"/>
              <w:left w:w="0" w:type="dxa"/>
              <w:bottom w:w="0" w:type="dxa"/>
              <w:right w:w="0" w:type="dxa"/>
            </w:tcMar>
          </w:tcPr>
          <w:p w14:paraId="2DEA7C27" w14:textId="77777777" w:rsidR="00B9521B" w:rsidRPr="00197D10" w:rsidRDefault="00B9521B" w:rsidP="00B9521B">
            <w:pPr>
              <w:rPr>
                <w:rFonts w:ascii="Garamond" w:hAnsi="Garamond"/>
                <w:sz w:val="16"/>
                <w:szCs w:val="16"/>
              </w:rPr>
            </w:pPr>
          </w:p>
        </w:tc>
        <w:tc>
          <w:tcPr>
            <w:tcW w:w="794" w:type="dxa"/>
            <w:shd w:val="clear" w:color="auto" w:fill="17365D" w:themeFill="text2" w:themeFillShade="BF"/>
            <w:tcMar>
              <w:top w:w="0" w:type="dxa"/>
              <w:left w:w="0" w:type="dxa"/>
              <w:bottom w:w="0" w:type="dxa"/>
              <w:right w:w="0" w:type="dxa"/>
            </w:tcMar>
          </w:tcPr>
          <w:p w14:paraId="17A9A608" w14:textId="77777777" w:rsidR="00B9521B" w:rsidRPr="00B767AA" w:rsidRDefault="00B9521B" w:rsidP="00B9521B">
            <w:pPr>
              <w:rPr>
                <w:rFonts w:ascii="Garamond" w:hAnsi="Garamond"/>
                <w:b/>
                <w:color w:val="FFFFFF" w:themeColor="background1"/>
                <w:sz w:val="12"/>
                <w:szCs w:val="12"/>
              </w:rPr>
            </w:pPr>
          </w:p>
        </w:tc>
        <w:tc>
          <w:tcPr>
            <w:tcW w:w="2552" w:type="dxa"/>
          </w:tcPr>
          <w:p w14:paraId="62534DC8"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0DBD96F" w14:textId="77777777" w:rsidR="00B9521B" w:rsidRPr="00B767AA" w:rsidRDefault="00B9521B" w:rsidP="00B9521B">
            <w:pPr>
              <w:rPr>
                <w:rFonts w:ascii="Garamond" w:hAnsi="Garamond"/>
                <w:b/>
                <w:color w:val="FFFFFF" w:themeColor="background1"/>
                <w:sz w:val="12"/>
                <w:szCs w:val="12"/>
              </w:rPr>
            </w:pPr>
          </w:p>
        </w:tc>
        <w:tc>
          <w:tcPr>
            <w:tcW w:w="2552" w:type="dxa"/>
          </w:tcPr>
          <w:p w14:paraId="7D3140C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658E0640" w14:textId="77777777" w:rsidR="00B9521B" w:rsidRPr="00B767AA" w:rsidRDefault="00B9521B" w:rsidP="00B9521B">
            <w:pPr>
              <w:rPr>
                <w:rFonts w:ascii="Garamond" w:hAnsi="Garamond"/>
                <w:b/>
                <w:color w:val="FFFFFF" w:themeColor="background1"/>
                <w:sz w:val="12"/>
                <w:szCs w:val="12"/>
              </w:rPr>
            </w:pPr>
          </w:p>
        </w:tc>
        <w:tc>
          <w:tcPr>
            <w:tcW w:w="2552" w:type="dxa"/>
          </w:tcPr>
          <w:p w14:paraId="1492B2E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5AE4E4E2"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C6D9F1" w:themeFill="text2" w:themeFillTint="33"/>
          </w:tcPr>
          <w:p w14:paraId="1A2DA412" w14:textId="77777777" w:rsidR="00B9521B" w:rsidRPr="00B767AA" w:rsidRDefault="00B9521B" w:rsidP="00B9521B">
            <w:pPr>
              <w:rPr>
                <w:rFonts w:ascii="Garamond" w:hAnsi="Garamond"/>
                <w:sz w:val="12"/>
                <w:szCs w:val="12"/>
              </w:rPr>
            </w:pPr>
          </w:p>
        </w:tc>
      </w:tr>
      <w:tr w:rsidR="00B9521B" w:rsidRPr="00690C0B" w14:paraId="79977FB5" w14:textId="77777777" w:rsidTr="00197D10">
        <w:trPr>
          <w:trHeight w:hRule="exact" w:val="737"/>
        </w:trPr>
        <w:tc>
          <w:tcPr>
            <w:tcW w:w="737" w:type="dxa"/>
            <w:vMerge/>
          </w:tcPr>
          <w:p w14:paraId="56488AE4"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38052099" w14:textId="55E2D65E"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7C06A4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8</w:t>
            </w:r>
          </w:p>
        </w:tc>
        <w:tc>
          <w:tcPr>
            <w:tcW w:w="851" w:type="dxa"/>
            <w:vMerge w:val="restart"/>
            <w:shd w:val="clear" w:color="auto" w:fill="17365D" w:themeFill="text2" w:themeFillShade="BF"/>
            <w:tcMar>
              <w:bottom w:w="0" w:type="dxa"/>
              <w:right w:w="113" w:type="dxa"/>
            </w:tcMar>
            <w:textDirection w:val="tbRl"/>
          </w:tcPr>
          <w:p w14:paraId="6BB9A6FD" w14:textId="0528CD9A"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4C483484"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9</w:t>
            </w:r>
          </w:p>
        </w:tc>
        <w:tc>
          <w:tcPr>
            <w:tcW w:w="851" w:type="dxa"/>
            <w:vMerge w:val="restart"/>
            <w:shd w:val="clear" w:color="auto" w:fill="17365D" w:themeFill="text2" w:themeFillShade="BF"/>
            <w:tcMar>
              <w:bottom w:w="0" w:type="dxa"/>
              <w:right w:w="113" w:type="dxa"/>
            </w:tcMar>
            <w:textDirection w:val="tbRl"/>
          </w:tcPr>
          <w:p w14:paraId="0913887E" w14:textId="671C347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tcMar>
              <w:bottom w:w="0" w:type="dxa"/>
              <w:right w:w="284" w:type="dxa"/>
            </w:tcMar>
          </w:tcPr>
          <w:p w14:paraId="4D6809C3"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10</w:t>
            </w:r>
          </w:p>
        </w:tc>
        <w:tc>
          <w:tcPr>
            <w:tcW w:w="851" w:type="dxa"/>
            <w:vMerge w:val="restart"/>
            <w:shd w:val="clear" w:color="auto" w:fill="17365D" w:themeFill="text2" w:themeFillShade="BF"/>
            <w:tcMar>
              <w:top w:w="0" w:type="dxa"/>
              <w:bottom w:w="0" w:type="dxa"/>
              <w:right w:w="113" w:type="dxa"/>
            </w:tcMar>
            <w:textDirection w:val="tbRl"/>
          </w:tcPr>
          <w:p w14:paraId="2B4B5C53" w14:textId="3D18F12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521B7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016A16A" w14:textId="77777777" w:rsidTr="00584225">
        <w:trPr>
          <w:trHeight w:hRule="exact" w:val="2268"/>
        </w:trPr>
        <w:tc>
          <w:tcPr>
            <w:tcW w:w="737" w:type="dxa"/>
            <w:vMerge/>
          </w:tcPr>
          <w:p w14:paraId="440B4E92"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00D20EC9"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8DDD09" w14:textId="03B67886" w:rsidR="00B9521B" w:rsidRPr="00E17F97" w:rsidRDefault="00191018" w:rsidP="00B9521B">
            <w:pPr>
              <w:rPr>
                <w:rFonts w:ascii="Garamond" w:hAnsi="Garamond"/>
                <w:sz w:val="16"/>
                <w:szCs w:val="16"/>
              </w:rPr>
            </w:pPr>
            <w:r w:rsidRPr="00E17F97">
              <w:rPr>
                <w:rFonts w:ascii="Garamond" w:hAnsi="Garamond"/>
                <w:sz w:val="16"/>
                <w:szCs w:val="16"/>
              </w:rPr>
              <w:t>David can bypass the application to gain access to data because the network and host infrastructure, and supporting services/applications, have not been securely configured, the configuration rechecked periodically and security patches applied, or the data is stored locally, or the data is not physically protected</w:t>
            </w:r>
          </w:p>
        </w:tc>
        <w:tc>
          <w:tcPr>
            <w:tcW w:w="851" w:type="dxa"/>
            <w:vMerge/>
            <w:shd w:val="clear" w:color="auto" w:fill="17365D" w:themeFill="text2" w:themeFillShade="BF"/>
            <w:tcMar>
              <w:bottom w:w="0" w:type="dxa"/>
              <w:right w:w="113" w:type="dxa"/>
            </w:tcMar>
          </w:tcPr>
          <w:p w14:paraId="7E65559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10919DD2" w14:textId="034C50B0" w:rsidR="00B9521B" w:rsidRPr="00E17F97" w:rsidRDefault="00191018" w:rsidP="00B9521B">
            <w:pPr>
              <w:rPr>
                <w:rFonts w:ascii="Garamond" w:hAnsi="Garamond"/>
                <w:sz w:val="20"/>
                <w:szCs w:val="20"/>
              </w:rPr>
            </w:pPr>
            <w:r w:rsidRPr="00E17F97">
              <w:rPr>
                <w:rFonts w:ascii="Garamond" w:hAnsi="Garamond"/>
                <w:sz w:val="16"/>
                <w:szCs w:val="16"/>
              </w:rPr>
              <w:t>Michael can bypass the application to gain access to data because administrative tools or administrative interfaces are not secured adequately</w:t>
            </w:r>
          </w:p>
        </w:tc>
        <w:tc>
          <w:tcPr>
            <w:tcW w:w="851" w:type="dxa"/>
            <w:vMerge/>
            <w:shd w:val="clear" w:color="auto" w:fill="17365D" w:themeFill="text2" w:themeFillShade="BF"/>
            <w:tcMar>
              <w:bottom w:w="0" w:type="dxa"/>
              <w:right w:w="113" w:type="dxa"/>
            </w:tcMar>
          </w:tcPr>
          <w:p w14:paraId="3D604B3E"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284" w:type="dxa"/>
            </w:tcMar>
          </w:tcPr>
          <w:p w14:paraId="32336E14" w14:textId="0D60D376" w:rsidR="00B9521B" w:rsidRPr="00E17F97" w:rsidRDefault="00191018" w:rsidP="00B9521B">
            <w:pPr>
              <w:rPr>
                <w:rFonts w:ascii="Garamond" w:hAnsi="Garamond"/>
                <w:sz w:val="20"/>
                <w:szCs w:val="20"/>
              </w:rPr>
            </w:pPr>
            <w:r w:rsidRPr="00E17F97">
              <w:rPr>
                <w:rFonts w:ascii="Garamond" w:hAnsi="Garamond"/>
                <w:sz w:val="16"/>
                <w:szCs w:val="16"/>
              </w:rPr>
              <w:t>Xavier can circumvent the application's controls because code frameworks, libraries and components contain malicious code or vulnerabilities (e.g. in-house, commercial off the shelf, outsourced, open source, externally-located)</w:t>
            </w:r>
          </w:p>
        </w:tc>
        <w:tc>
          <w:tcPr>
            <w:tcW w:w="851" w:type="dxa"/>
            <w:vMerge/>
            <w:shd w:val="clear" w:color="auto" w:fill="17365D" w:themeFill="text2" w:themeFillShade="BF"/>
            <w:tcMar>
              <w:top w:w="0" w:type="dxa"/>
              <w:bottom w:w="0" w:type="dxa"/>
              <w:right w:w="113" w:type="dxa"/>
            </w:tcMar>
          </w:tcPr>
          <w:p w14:paraId="7A12C5F6"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3D416042" w14:textId="398F1EEC" w:rsidR="00B9521B" w:rsidRPr="00E17F97" w:rsidRDefault="00191018" w:rsidP="00191018">
            <w:pPr>
              <w:rPr>
                <w:rFonts w:ascii="Garamond" w:hAnsi="Garamond"/>
                <w:sz w:val="20"/>
                <w:szCs w:val="20"/>
                <w:rPrChange w:id="216" w:author="Colin Watson" w:date="2013-09-18T18:15:00Z">
                  <w:rPr>
                    <w:rFonts w:ascii="Garamond" w:hAnsi="Garamond"/>
                    <w:sz w:val="20"/>
                    <w:szCs w:val="20"/>
                  </w:rPr>
                </w:rPrChange>
              </w:rPr>
            </w:pPr>
            <w:r w:rsidRPr="00E17F97">
              <w:rPr>
                <w:rFonts w:ascii="Garamond" w:hAnsi="Garamond"/>
                <w:sz w:val="16"/>
                <w:szCs w:val="16"/>
              </w:rPr>
              <w:t>Roman can exploit the application because it was compiled using ou</w:t>
            </w:r>
            <w:r w:rsidRPr="008F7EEF">
              <w:rPr>
                <w:rFonts w:ascii="Garamond" w:hAnsi="Garamond"/>
                <w:sz w:val="16"/>
                <w:szCs w:val="16"/>
              </w:rPr>
              <w:t>t-of-date tools, or i</w:t>
            </w:r>
            <w:r w:rsidRPr="0002122B">
              <w:rPr>
                <w:rFonts w:ascii="Garamond" w:hAnsi="Garamond"/>
                <w:sz w:val="16"/>
                <w:szCs w:val="16"/>
              </w:rPr>
              <w:t>ts configuration is not secure by default, or security information was not documented and passed on to operational teams</w:t>
            </w:r>
          </w:p>
        </w:tc>
      </w:tr>
      <w:tr w:rsidR="00B9521B" w:rsidRPr="00690C0B" w14:paraId="703BD993" w14:textId="77777777" w:rsidTr="00197D10">
        <w:trPr>
          <w:trHeight w:hRule="exact" w:val="2041"/>
        </w:trPr>
        <w:tc>
          <w:tcPr>
            <w:tcW w:w="737" w:type="dxa"/>
            <w:vMerge/>
          </w:tcPr>
          <w:p w14:paraId="4F3B266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B3C9DBA"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1CD19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6EA6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021642" w14:textId="77C79305"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151, 152, 156, 160, 161, 173-177</w:t>
                  </w:r>
                </w:p>
              </w:tc>
            </w:tr>
            <w:tr w:rsidR="00A03FD7" w:rsidRPr="004308E8" w14:paraId="2B7A59B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DA28C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006AF27" w14:textId="5C5ABCC7" w:rsidR="00A03FD7" w:rsidRPr="006C434A" w:rsidRDefault="006D30D7" w:rsidP="002B7D6A">
                  <w:pPr>
                    <w:rPr>
                      <w:rFonts w:ascii="Garamond" w:hAnsi="Garamond"/>
                      <w:color w:val="595959" w:themeColor="text1" w:themeTint="A6"/>
                      <w:sz w:val="12"/>
                      <w:szCs w:val="12"/>
                    </w:rPr>
                  </w:pPr>
                  <w:ins w:id="217" w:author="Colin Watson" w:date="2013-09-11T19:46:00Z">
                    <w:r>
                      <w:rPr>
                        <w:rFonts w:ascii="Garamond" w:hAnsi="Garamond"/>
                        <w:color w:val="595959" w:themeColor="text1" w:themeTint="A6"/>
                        <w:sz w:val="12"/>
                        <w:szCs w:val="12"/>
                      </w:rPr>
                      <w:t xml:space="preserve">1.1, 1.2, </w:t>
                    </w:r>
                  </w:ins>
                  <w:r w:rsidR="00F75834">
                    <w:rPr>
                      <w:rFonts w:ascii="Garamond" w:hAnsi="Garamond"/>
                      <w:color w:val="595959" w:themeColor="text1" w:themeTint="A6"/>
                      <w:sz w:val="12"/>
                      <w:szCs w:val="12"/>
                    </w:rPr>
                    <w:t xml:space="preserve">11.2, 11.3, </w:t>
                  </w:r>
                  <w:r w:rsidR="00702FA1" w:rsidRPr="00702FA1">
                    <w:rPr>
                      <w:rFonts w:ascii="Garamond" w:hAnsi="Garamond"/>
                      <w:color w:val="595959" w:themeColor="text1" w:themeTint="A6"/>
                      <w:sz w:val="12"/>
                      <w:szCs w:val="12"/>
                    </w:rPr>
                    <w:t>11.6</w:t>
                  </w:r>
                </w:p>
              </w:tc>
            </w:tr>
            <w:tr w:rsidR="00A03FD7" w:rsidRPr="004308E8" w14:paraId="3C669C9A" w14:textId="77777777" w:rsidTr="002B7D6A">
              <w:tc>
                <w:tcPr>
                  <w:tcW w:w="2410" w:type="dxa"/>
                  <w:tcBorders>
                    <w:top w:val="nil"/>
                  </w:tcBorders>
                  <w:tcMar>
                    <w:right w:w="397" w:type="dxa"/>
                  </w:tcMar>
                </w:tcPr>
                <w:p w14:paraId="0FCF8BB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2F5F45" w14:textId="751820D4"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RE1, RE2</w:t>
                  </w:r>
                </w:p>
              </w:tc>
            </w:tr>
            <w:tr w:rsidR="00A03FD7" w:rsidRPr="004308E8" w14:paraId="673E9012" w14:textId="77777777" w:rsidTr="002B7D6A">
              <w:tc>
                <w:tcPr>
                  <w:tcW w:w="2410" w:type="dxa"/>
                  <w:tcBorders>
                    <w:top w:val="nil"/>
                    <w:bottom w:val="single" w:sz="4" w:space="0" w:color="7F7F7F" w:themeColor="text1" w:themeTint="80"/>
                  </w:tcBorders>
                  <w:tcMar>
                    <w:right w:w="397" w:type="dxa"/>
                  </w:tcMar>
                </w:tcPr>
                <w:p w14:paraId="4792A52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D77208" w14:textId="4556D3C1"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37, 220, 289, 310, 436</w:t>
                  </w:r>
                </w:p>
              </w:tc>
            </w:tr>
            <w:tr w:rsidR="00A03FD7" w:rsidRPr="004308E8" w14:paraId="5559A9DD" w14:textId="77777777" w:rsidTr="002B7D6A">
              <w:tc>
                <w:tcPr>
                  <w:tcW w:w="2410" w:type="dxa"/>
                  <w:tcBorders>
                    <w:top w:val="nil"/>
                    <w:bottom w:val="single" w:sz="4" w:space="0" w:color="7F7F7F" w:themeColor="text1" w:themeTint="80"/>
                  </w:tcBorders>
                  <w:tcMar>
                    <w:right w:w="397" w:type="dxa"/>
                  </w:tcMar>
                </w:tcPr>
                <w:p w14:paraId="6629E35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039AE1"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1D403DF3" w14:textId="77777777" w:rsidTr="002B7D6A">
              <w:tc>
                <w:tcPr>
                  <w:tcW w:w="2410" w:type="dxa"/>
                  <w:tcBorders>
                    <w:bottom w:val="nil"/>
                  </w:tcBorders>
                  <w:tcMar>
                    <w:right w:w="397" w:type="dxa"/>
                  </w:tcMar>
                </w:tcPr>
                <w:p w14:paraId="6BD67480" w14:textId="6808C19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18" w:author="Colin Watson" w:date="2013-09-18T18:55:00Z">
                    <w:r w:rsidR="0002122B">
                      <w:rPr>
                        <w:rFonts w:ascii="Garamond" w:hAnsi="Garamond"/>
                        <w:color w:val="7F7F7F" w:themeColor="text1" w:themeTint="80"/>
                        <w:sz w:val="8"/>
                        <w:szCs w:val="8"/>
                      </w:rPr>
                      <w:t>v1.03</w:t>
                    </w:r>
                  </w:ins>
                  <w:del w:id="219"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0B9BFCAF" w14:textId="77777777" w:rsidR="00B9521B" w:rsidRPr="00180460" w:rsidRDefault="00B9521B" w:rsidP="00B9521B">
            <w:pPr>
              <w:rPr>
                <w:rFonts w:ascii="Garamond" w:hAnsi="Garamond"/>
                <w:sz w:val="16"/>
                <w:szCs w:val="16"/>
              </w:rPr>
            </w:pPr>
          </w:p>
        </w:tc>
        <w:tc>
          <w:tcPr>
            <w:tcW w:w="851" w:type="dxa"/>
            <w:vMerge/>
            <w:shd w:val="clear" w:color="auto" w:fill="17365D" w:themeFill="text2" w:themeFillShade="BF"/>
            <w:tcMar>
              <w:bottom w:w="0" w:type="dxa"/>
              <w:right w:w="113" w:type="dxa"/>
            </w:tcMar>
          </w:tcPr>
          <w:p w14:paraId="7A396EC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184B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9559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858C3B" w14:textId="5E3E2309" w:rsidR="00A03FD7" w:rsidRPr="006C434A" w:rsidRDefault="00C33831" w:rsidP="008F7EEF">
                  <w:pPr>
                    <w:tabs>
                      <w:tab w:val="center" w:pos="1006"/>
                    </w:tabs>
                    <w:rPr>
                      <w:rFonts w:ascii="Garamond" w:hAnsi="Garamond"/>
                      <w:color w:val="595959" w:themeColor="text1" w:themeTint="A6"/>
                      <w:sz w:val="12"/>
                      <w:szCs w:val="12"/>
                    </w:rPr>
                  </w:pPr>
                  <w:ins w:id="220" w:author="Colin Watson" w:date="2013-09-11T14:11:00Z">
                    <w:r>
                      <w:rPr>
                        <w:rFonts w:ascii="Garamond" w:hAnsi="Garamond"/>
                        <w:smallCaps/>
                        <w:color w:val="595959" w:themeColor="text1" w:themeTint="A6"/>
                        <w:sz w:val="12"/>
                        <w:szCs w:val="12"/>
                      </w:rPr>
                      <w:t>23, 29</w:t>
                    </w:r>
                  </w:ins>
                  <w:ins w:id="221" w:author="Colin Watson" w:date="2013-09-11T14:12:00Z">
                    <w:r>
                      <w:rPr>
                        <w:rFonts w:ascii="Garamond" w:hAnsi="Garamond"/>
                        <w:smallCaps/>
                        <w:color w:val="595959" w:themeColor="text1" w:themeTint="A6"/>
                        <w:sz w:val="12"/>
                        <w:szCs w:val="12"/>
                      </w:rPr>
                      <w:t>, 56</w:t>
                    </w:r>
                  </w:ins>
                  <w:ins w:id="222" w:author="Colin Watson" w:date="2013-09-11T14:13:00Z">
                    <w:r>
                      <w:rPr>
                        <w:rFonts w:ascii="Garamond" w:hAnsi="Garamond"/>
                        <w:smallCaps/>
                        <w:color w:val="595959" w:themeColor="text1" w:themeTint="A6"/>
                        <w:sz w:val="12"/>
                        <w:szCs w:val="12"/>
                      </w:rPr>
                      <w:t>, 81</w:t>
                    </w:r>
                  </w:ins>
                  <w:del w:id="223" w:author="Colin Watson" w:date="2013-09-11T14:11:00Z">
                    <w:r w:rsidR="00AB3EB9" w:rsidDel="00C33831">
                      <w:rPr>
                        <w:rFonts w:ascii="Garamond" w:hAnsi="Garamond"/>
                        <w:smallCaps/>
                        <w:color w:val="595959" w:themeColor="text1" w:themeTint="A6"/>
                        <w:sz w:val="12"/>
                        <w:szCs w:val="12"/>
                      </w:rPr>
                      <w:delText>-</w:delText>
                    </w:r>
                  </w:del>
                  <w:ins w:id="224" w:author="Colin Watson" w:date="2013-09-11T14:13:00Z">
                    <w:r>
                      <w:rPr>
                        <w:rFonts w:ascii="Garamond" w:hAnsi="Garamond"/>
                        <w:smallCaps/>
                        <w:color w:val="595959" w:themeColor="text1" w:themeTint="A6"/>
                        <w:sz w:val="12"/>
                        <w:szCs w:val="12"/>
                      </w:rPr>
                      <w:t>, 82, 84</w:t>
                    </w:r>
                  </w:ins>
                  <w:ins w:id="225" w:author="Colin Watson" w:date="2013-09-11T14:14:00Z">
                    <w:r w:rsidR="00C81E3D">
                      <w:rPr>
                        <w:rFonts w:ascii="Garamond" w:hAnsi="Garamond"/>
                        <w:smallCaps/>
                        <w:color w:val="595959" w:themeColor="text1" w:themeTint="A6"/>
                        <w:sz w:val="12"/>
                        <w:szCs w:val="12"/>
                      </w:rPr>
                      <w:t>-90</w:t>
                    </w:r>
                  </w:ins>
                </w:p>
              </w:tc>
            </w:tr>
            <w:tr w:rsidR="00A03FD7" w:rsidRPr="004308E8" w14:paraId="1529F6D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2DD6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97FF4C" w14:textId="7438F58B" w:rsidR="00A03FD7" w:rsidRPr="006C434A" w:rsidRDefault="00EB6633" w:rsidP="002B7D6A">
                  <w:pPr>
                    <w:rPr>
                      <w:rFonts w:ascii="Garamond" w:hAnsi="Garamond"/>
                      <w:color w:val="595959" w:themeColor="text1" w:themeTint="A6"/>
                      <w:sz w:val="12"/>
                      <w:szCs w:val="12"/>
                    </w:rPr>
                  </w:pPr>
                  <w:ins w:id="226" w:author="Colin Watson" w:date="2013-09-11T19:34:00Z">
                    <w:r>
                      <w:rPr>
                        <w:rFonts w:ascii="Garamond" w:hAnsi="Garamond"/>
                        <w:color w:val="595959" w:themeColor="text1" w:themeTint="A6"/>
                        <w:sz w:val="12"/>
                        <w:szCs w:val="12"/>
                      </w:rPr>
                      <w:t>4.10, 14.1</w:t>
                    </w:r>
                  </w:ins>
                  <w:del w:id="227" w:author="Colin Watson" w:date="2013-09-11T19:34:00Z">
                    <w:r w:rsidR="00A03FD7" w:rsidDel="00EB6633">
                      <w:rPr>
                        <w:rFonts w:ascii="Garamond" w:hAnsi="Garamond"/>
                        <w:color w:val="595959" w:themeColor="text1" w:themeTint="A6"/>
                        <w:sz w:val="12"/>
                        <w:szCs w:val="12"/>
                      </w:rPr>
                      <w:delText>-</w:delText>
                    </w:r>
                  </w:del>
                </w:p>
              </w:tc>
            </w:tr>
            <w:tr w:rsidR="00A03FD7" w:rsidRPr="004308E8" w14:paraId="34432279" w14:textId="77777777" w:rsidTr="002B7D6A">
              <w:tc>
                <w:tcPr>
                  <w:tcW w:w="2410" w:type="dxa"/>
                  <w:tcBorders>
                    <w:top w:val="nil"/>
                  </w:tcBorders>
                  <w:tcMar>
                    <w:right w:w="397" w:type="dxa"/>
                  </w:tcMar>
                </w:tcPr>
                <w:p w14:paraId="05EFE6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755B7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442D1A9" w14:textId="77777777" w:rsidTr="002B7D6A">
              <w:tc>
                <w:tcPr>
                  <w:tcW w:w="2410" w:type="dxa"/>
                  <w:tcBorders>
                    <w:top w:val="nil"/>
                    <w:bottom w:val="single" w:sz="4" w:space="0" w:color="7F7F7F" w:themeColor="text1" w:themeTint="80"/>
                  </w:tcBorders>
                  <w:tcMar>
                    <w:right w:w="397" w:type="dxa"/>
                  </w:tcMar>
                </w:tcPr>
                <w:p w14:paraId="0E8E5CE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8F5880" w14:textId="3F4460FA"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225, 122</w:t>
                  </w:r>
                </w:p>
              </w:tc>
            </w:tr>
            <w:tr w:rsidR="00A03FD7" w:rsidRPr="004308E8" w14:paraId="58BE06FA" w14:textId="77777777" w:rsidTr="002B7D6A">
              <w:tc>
                <w:tcPr>
                  <w:tcW w:w="2410" w:type="dxa"/>
                  <w:tcBorders>
                    <w:top w:val="nil"/>
                    <w:bottom w:val="single" w:sz="4" w:space="0" w:color="7F7F7F" w:themeColor="text1" w:themeTint="80"/>
                  </w:tcBorders>
                  <w:tcMar>
                    <w:right w:w="397" w:type="dxa"/>
                  </w:tcMar>
                </w:tcPr>
                <w:p w14:paraId="52720BD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C3D5A4C"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64EB36B4" w14:textId="77777777" w:rsidTr="002B7D6A">
              <w:tc>
                <w:tcPr>
                  <w:tcW w:w="2410" w:type="dxa"/>
                  <w:tcBorders>
                    <w:bottom w:val="nil"/>
                  </w:tcBorders>
                  <w:tcMar>
                    <w:right w:w="397" w:type="dxa"/>
                  </w:tcMar>
                </w:tcPr>
                <w:p w14:paraId="0D1E77EB" w14:textId="3F2B934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28" w:author="Colin Watson" w:date="2013-09-18T18:55:00Z">
                    <w:r w:rsidR="0002122B">
                      <w:rPr>
                        <w:rFonts w:ascii="Garamond" w:hAnsi="Garamond"/>
                        <w:color w:val="7F7F7F" w:themeColor="text1" w:themeTint="80"/>
                        <w:sz w:val="8"/>
                        <w:szCs w:val="8"/>
                      </w:rPr>
                      <w:t>v1.03</w:t>
                    </w:r>
                  </w:ins>
                  <w:del w:id="229"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14B7343A"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535B494B"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843FE7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E9E8A6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3308AA8" w14:textId="63E4243D"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 xml:space="preserve">57, 151, 152, 204, </w:t>
                  </w:r>
                  <w:ins w:id="230" w:author="Colin Watson" w:date="2013-09-11T14:17:00Z">
                    <w:r w:rsidR="00926773">
                      <w:rPr>
                        <w:rFonts w:ascii="Garamond" w:hAnsi="Garamond"/>
                        <w:color w:val="595959" w:themeColor="text1" w:themeTint="A6"/>
                        <w:sz w:val="12"/>
                        <w:szCs w:val="12"/>
                      </w:rPr>
                      <w:t xml:space="preserve">205, </w:t>
                    </w:r>
                  </w:ins>
                  <w:r w:rsidRPr="00AB3EB9">
                    <w:rPr>
                      <w:rFonts w:ascii="Garamond" w:hAnsi="Garamond"/>
                      <w:color w:val="595959" w:themeColor="text1" w:themeTint="A6"/>
                      <w:sz w:val="12"/>
                      <w:szCs w:val="12"/>
                    </w:rPr>
                    <w:t>21</w:t>
                  </w:r>
                  <w:ins w:id="231" w:author="Colin Watson" w:date="2013-09-11T14:16:00Z">
                    <w:r w:rsidR="009E4737">
                      <w:rPr>
                        <w:rFonts w:ascii="Garamond" w:hAnsi="Garamond"/>
                        <w:color w:val="595959" w:themeColor="text1" w:themeTint="A6"/>
                        <w:sz w:val="12"/>
                        <w:szCs w:val="12"/>
                      </w:rPr>
                      <w:t>3, 214</w:t>
                    </w:r>
                  </w:ins>
                  <w:del w:id="232" w:author="Colin Watson" w:date="2013-09-11T14:16:00Z">
                    <w:r w:rsidRPr="00AB3EB9" w:rsidDel="009E4737">
                      <w:rPr>
                        <w:rFonts w:ascii="Garamond" w:hAnsi="Garamond"/>
                        <w:color w:val="595959" w:themeColor="text1" w:themeTint="A6"/>
                        <w:sz w:val="12"/>
                        <w:szCs w:val="12"/>
                      </w:rPr>
                      <w:delText>2</w:delText>
                    </w:r>
                  </w:del>
                </w:p>
              </w:tc>
            </w:tr>
            <w:tr w:rsidR="00A03FD7" w:rsidRPr="004308E8" w14:paraId="5883ED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85CDE1" w14:textId="6DBC18FB"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ins w:id="233" w:author="Colin Watson" w:date="2013-09-11T19:49:00Z">
                    <w:r w:rsidR="006D30D7">
                      <w:rPr>
                        <w:rFonts w:ascii="Garamond" w:hAnsi="Garamond"/>
                        <w:color w:val="595959" w:themeColor="text1" w:themeTint="A6"/>
                        <w:sz w:val="12"/>
                        <w:szCs w:val="12"/>
                      </w:rPr>
                      <w:t xml:space="preserve">       1.1, 1.2,</w:t>
                    </w:r>
                  </w:ins>
                </w:p>
                <w:p w14:paraId="6F3828D9" w14:textId="6CDA983A"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2.</w:t>
                  </w:r>
                  <w:r>
                    <w:rPr>
                      <w:rFonts w:ascii="Garamond" w:hAnsi="Garamond"/>
                      <w:color w:val="595959" w:themeColor="text1" w:themeTint="A6"/>
                      <w:sz w:val="12"/>
                      <w:szCs w:val="12"/>
                    </w:rPr>
                    <w:t xml:space="preserve">15, 3.13, 4.16, 5.9, 6.10, 7.10, 8.12, </w:t>
                  </w:r>
                  <w:r w:rsidRPr="00AB3EB9">
                    <w:rPr>
                      <w:rFonts w:ascii="Garamond" w:hAnsi="Garamond"/>
                      <w:color w:val="595959" w:themeColor="text1" w:themeTint="A6"/>
                      <w:sz w:val="12"/>
                      <w:szCs w:val="12"/>
                    </w:rPr>
                    <w:t>13.1</w:t>
                  </w:r>
                </w:p>
              </w:tc>
            </w:tr>
            <w:tr w:rsidR="00A03FD7" w:rsidRPr="004308E8" w14:paraId="5D3D18B1" w14:textId="77777777" w:rsidTr="002B7D6A">
              <w:tc>
                <w:tcPr>
                  <w:tcW w:w="2410" w:type="dxa"/>
                  <w:tcBorders>
                    <w:top w:val="nil"/>
                  </w:tcBorders>
                  <w:tcMar>
                    <w:right w:w="397" w:type="dxa"/>
                  </w:tcMar>
                </w:tcPr>
                <w:p w14:paraId="58321AD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53CEC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B049F8A" w14:textId="77777777" w:rsidTr="002B7D6A">
              <w:tc>
                <w:tcPr>
                  <w:tcW w:w="2410" w:type="dxa"/>
                  <w:tcBorders>
                    <w:top w:val="nil"/>
                    <w:bottom w:val="single" w:sz="4" w:space="0" w:color="7F7F7F" w:themeColor="text1" w:themeTint="80"/>
                  </w:tcBorders>
                  <w:tcMar>
                    <w:right w:w="397" w:type="dxa"/>
                  </w:tcMar>
                </w:tcPr>
                <w:p w14:paraId="0BE92DC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B8EA961" w14:textId="1D0182AF"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68, 438, 439, 442</w:t>
                  </w:r>
                </w:p>
              </w:tc>
            </w:tr>
            <w:tr w:rsidR="00A03FD7" w:rsidRPr="004308E8" w14:paraId="59CE263D" w14:textId="77777777" w:rsidTr="002B7D6A">
              <w:tc>
                <w:tcPr>
                  <w:tcW w:w="2410" w:type="dxa"/>
                  <w:tcBorders>
                    <w:top w:val="nil"/>
                    <w:bottom w:val="single" w:sz="4" w:space="0" w:color="7F7F7F" w:themeColor="text1" w:themeTint="80"/>
                  </w:tcBorders>
                  <w:tcMar>
                    <w:right w:w="397" w:type="dxa"/>
                  </w:tcMar>
                </w:tcPr>
                <w:p w14:paraId="7B695EE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46AA1CE" w14:textId="20DD4BA5" w:rsidR="00A03FD7" w:rsidRPr="006C434A" w:rsidRDefault="00AB3EB9"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15</w:t>
                  </w:r>
                </w:p>
              </w:tc>
            </w:tr>
            <w:tr w:rsidR="00A03FD7" w:rsidRPr="00611E85" w14:paraId="46C7353B" w14:textId="77777777" w:rsidTr="002B7D6A">
              <w:tc>
                <w:tcPr>
                  <w:tcW w:w="2410" w:type="dxa"/>
                  <w:tcBorders>
                    <w:bottom w:val="nil"/>
                  </w:tcBorders>
                  <w:tcMar>
                    <w:right w:w="397" w:type="dxa"/>
                  </w:tcMar>
                </w:tcPr>
                <w:p w14:paraId="549DDA29" w14:textId="05BD983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34" w:author="Colin Watson" w:date="2013-09-18T18:55:00Z">
                    <w:r w:rsidR="0002122B">
                      <w:rPr>
                        <w:rFonts w:ascii="Garamond" w:hAnsi="Garamond"/>
                        <w:color w:val="7F7F7F" w:themeColor="text1" w:themeTint="80"/>
                        <w:sz w:val="8"/>
                        <w:szCs w:val="8"/>
                      </w:rPr>
                      <w:t>v1.03</w:t>
                    </w:r>
                  </w:ins>
                  <w:del w:id="235"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3203BF16"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54C66D0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6FAD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351E6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7F96DEC" w14:textId="595050E2" w:rsidR="00A03FD7" w:rsidRPr="006C434A" w:rsidRDefault="00D5285B" w:rsidP="002B7D6A">
                  <w:pPr>
                    <w:rPr>
                      <w:rFonts w:ascii="Garamond" w:hAnsi="Garamond"/>
                      <w:color w:val="595959" w:themeColor="text1" w:themeTint="A6"/>
                      <w:sz w:val="12"/>
                      <w:szCs w:val="12"/>
                    </w:rPr>
                  </w:pPr>
                  <w:ins w:id="236" w:author="Colin Watson" w:date="2013-09-11T14:23:00Z">
                    <w:r>
                      <w:rPr>
                        <w:rFonts w:ascii="Garamond" w:hAnsi="Garamond"/>
                        <w:smallCaps/>
                        <w:color w:val="595959" w:themeColor="text1" w:themeTint="A6"/>
                        <w:sz w:val="12"/>
                        <w:szCs w:val="12"/>
                      </w:rPr>
                      <w:t>90, 137,</w:t>
                    </w:r>
                  </w:ins>
                  <w:ins w:id="237" w:author="Colin Watson" w:date="2013-09-11T14:24:00Z">
                    <w:r>
                      <w:rPr>
                        <w:rFonts w:ascii="Garamond" w:hAnsi="Garamond"/>
                        <w:smallCaps/>
                        <w:color w:val="595959" w:themeColor="text1" w:themeTint="A6"/>
                        <w:sz w:val="12"/>
                        <w:szCs w:val="12"/>
                      </w:rPr>
                      <w:t xml:space="preserve"> </w:t>
                    </w:r>
                  </w:ins>
                  <w:ins w:id="238" w:author="Colin Watson" w:date="2013-09-11T14:20:00Z">
                    <w:r w:rsidR="00926773">
                      <w:rPr>
                        <w:rFonts w:ascii="Garamond" w:hAnsi="Garamond"/>
                        <w:smallCaps/>
                        <w:color w:val="595959" w:themeColor="text1" w:themeTint="A6"/>
                        <w:sz w:val="12"/>
                        <w:szCs w:val="12"/>
                      </w:rPr>
                      <w:t>1</w:t>
                    </w:r>
                  </w:ins>
                  <w:ins w:id="239" w:author="Colin Watson" w:date="2013-09-11T14:24:00Z">
                    <w:r>
                      <w:rPr>
                        <w:rFonts w:ascii="Garamond" w:hAnsi="Garamond"/>
                        <w:smallCaps/>
                        <w:color w:val="595959" w:themeColor="text1" w:themeTint="A6"/>
                        <w:sz w:val="12"/>
                        <w:szCs w:val="12"/>
                      </w:rPr>
                      <w:t>48, 151-</w:t>
                    </w:r>
                  </w:ins>
                  <w:ins w:id="240" w:author="Colin Watson" w:date="2013-09-11T14:25:00Z">
                    <w:r>
                      <w:rPr>
                        <w:rFonts w:ascii="Garamond" w:hAnsi="Garamond"/>
                        <w:smallCaps/>
                        <w:color w:val="595959" w:themeColor="text1" w:themeTint="A6"/>
                        <w:sz w:val="12"/>
                        <w:szCs w:val="12"/>
                      </w:rPr>
                      <w:t xml:space="preserve">154, </w:t>
                    </w:r>
                  </w:ins>
                  <w:ins w:id="241" w:author="Colin Watson" w:date="2013-09-11T14:24:00Z">
                    <w:r>
                      <w:rPr>
                        <w:rFonts w:ascii="Garamond" w:hAnsi="Garamond"/>
                        <w:smallCaps/>
                        <w:color w:val="595959" w:themeColor="text1" w:themeTint="A6"/>
                        <w:sz w:val="12"/>
                        <w:szCs w:val="12"/>
                      </w:rPr>
                      <w:t>1</w:t>
                    </w:r>
                  </w:ins>
                  <w:ins w:id="242" w:author="Colin Watson" w:date="2013-09-11T14:20:00Z">
                    <w:r w:rsidR="00926773">
                      <w:rPr>
                        <w:rFonts w:ascii="Garamond" w:hAnsi="Garamond"/>
                        <w:smallCaps/>
                        <w:color w:val="595959" w:themeColor="text1" w:themeTint="A6"/>
                        <w:sz w:val="12"/>
                        <w:szCs w:val="12"/>
                      </w:rPr>
                      <w:t>75-179</w:t>
                    </w:r>
                  </w:ins>
                  <w:ins w:id="243" w:author="Colin Watson" w:date="2013-09-11T14:21:00Z">
                    <w:r>
                      <w:rPr>
                        <w:rFonts w:ascii="Garamond" w:hAnsi="Garamond"/>
                        <w:smallCaps/>
                        <w:color w:val="595959" w:themeColor="text1" w:themeTint="A6"/>
                        <w:sz w:val="12"/>
                        <w:szCs w:val="12"/>
                      </w:rPr>
                      <w:t>, 186, 192</w:t>
                    </w:r>
                  </w:ins>
                  <w:del w:id="244" w:author="Colin Watson" w:date="2013-09-11T14:20:00Z">
                    <w:r w:rsidR="00B14EAB" w:rsidDel="00926773">
                      <w:rPr>
                        <w:rFonts w:ascii="Garamond" w:hAnsi="Garamond"/>
                        <w:smallCaps/>
                        <w:color w:val="595959" w:themeColor="text1" w:themeTint="A6"/>
                        <w:sz w:val="12"/>
                        <w:szCs w:val="12"/>
                      </w:rPr>
                      <w:delText>-</w:delText>
                    </w:r>
                  </w:del>
                </w:p>
              </w:tc>
            </w:tr>
            <w:tr w:rsidR="00A03FD7" w:rsidRPr="004308E8" w14:paraId="676893D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0C136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F4DD16F" w14:textId="52502285" w:rsidR="00A03FD7" w:rsidRPr="006C434A" w:rsidRDefault="00643E00" w:rsidP="002B7D6A">
                  <w:pPr>
                    <w:rPr>
                      <w:rFonts w:ascii="Garamond" w:hAnsi="Garamond"/>
                      <w:color w:val="595959" w:themeColor="text1" w:themeTint="A6"/>
                      <w:sz w:val="12"/>
                      <w:szCs w:val="12"/>
                    </w:rPr>
                  </w:pPr>
                  <w:ins w:id="245" w:author="Colin Watson" w:date="2013-09-11T19:36:00Z">
                    <w:r>
                      <w:rPr>
                        <w:rFonts w:ascii="Garamond" w:hAnsi="Garamond"/>
                        <w:color w:val="595959" w:themeColor="text1" w:themeTint="A6"/>
                        <w:sz w:val="12"/>
                        <w:szCs w:val="12"/>
                      </w:rPr>
                      <w:t>12.1</w:t>
                    </w:r>
                  </w:ins>
                  <w:del w:id="246" w:author="Colin Watson" w:date="2013-09-11T19:36:00Z">
                    <w:r w:rsidR="00A03FD7" w:rsidDel="00643E00">
                      <w:rPr>
                        <w:rFonts w:ascii="Garamond" w:hAnsi="Garamond"/>
                        <w:color w:val="595959" w:themeColor="text1" w:themeTint="A6"/>
                        <w:sz w:val="12"/>
                        <w:szCs w:val="12"/>
                      </w:rPr>
                      <w:delText>-</w:delText>
                    </w:r>
                  </w:del>
                </w:p>
              </w:tc>
            </w:tr>
            <w:tr w:rsidR="00A03FD7" w:rsidRPr="004308E8" w14:paraId="592F16E3" w14:textId="77777777" w:rsidTr="002B7D6A">
              <w:tc>
                <w:tcPr>
                  <w:tcW w:w="2410" w:type="dxa"/>
                  <w:tcBorders>
                    <w:top w:val="nil"/>
                  </w:tcBorders>
                  <w:tcMar>
                    <w:right w:w="397" w:type="dxa"/>
                  </w:tcMar>
                </w:tcPr>
                <w:p w14:paraId="31FDB8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D93C66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829F255" w14:textId="77777777" w:rsidTr="002B7D6A">
              <w:tc>
                <w:tcPr>
                  <w:tcW w:w="2410" w:type="dxa"/>
                  <w:tcBorders>
                    <w:top w:val="nil"/>
                    <w:bottom w:val="single" w:sz="4" w:space="0" w:color="7F7F7F" w:themeColor="text1" w:themeTint="80"/>
                  </w:tcBorders>
                  <w:tcMar>
                    <w:right w:w="397" w:type="dxa"/>
                  </w:tcMar>
                </w:tcPr>
                <w:p w14:paraId="7E8DE89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520D8C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79F6E18" w14:textId="77777777" w:rsidTr="002B7D6A">
              <w:tc>
                <w:tcPr>
                  <w:tcW w:w="2410" w:type="dxa"/>
                  <w:tcBorders>
                    <w:top w:val="nil"/>
                    <w:bottom w:val="single" w:sz="4" w:space="0" w:color="7F7F7F" w:themeColor="text1" w:themeTint="80"/>
                  </w:tcBorders>
                  <w:tcMar>
                    <w:right w:w="397" w:type="dxa"/>
                  </w:tcMar>
                </w:tcPr>
                <w:p w14:paraId="7C429A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1F58D3" w14:textId="7F1947CF"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4345A94D" w14:textId="77777777" w:rsidTr="002B7D6A">
              <w:tc>
                <w:tcPr>
                  <w:tcW w:w="2410" w:type="dxa"/>
                  <w:tcBorders>
                    <w:bottom w:val="nil"/>
                  </w:tcBorders>
                  <w:tcMar>
                    <w:right w:w="397" w:type="dxa"/>
                  </w:tcMar>
                </w:tcPr>
                <w:p w14:paraId="2A4F6796" w14:textId="5584F06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47" w:author="Colin Watson" w:date="2013-09-18T18:55:00Z">
                    <w:r w:rsidR="0002122B">
                      <w:rPr>
                        <w:rFonts w:ascii="Garamond" w:hAnsi="Garamond"/>
                        <w:color w:val="7F7F7F" w:themeColor="text1" w:themeTint="80"/>
                        <w:sz w:val="8"/>
                        <w:szCs w:val="8"/>
                      </w:rPr>
                      <w:t>v1.03</w:t>
                    </w:r>
                  </w:ins>
                  <w:del w:id="248"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345306E2" w14:textId="77777777" w:rsidR="00B9521B" w:rsidRPr="00690C0B" w:rsidRDefault="00B9521B" w:rsidP="00B9521B">
            <w:pPr>
              <w:rPr>
                <w:rFonts w:ascii="Garamond" w:hAnsi="Garamond"/>
                <w:sz w:val="20"/>
                <w:szCs w:val="20"/>
              </w:rPr>
            </w:pPr>
          </w:p>
        </w:tc>
      </w:tr>
      <w:tr w:rsidR="00B9521B" w:rsidRPr="00690C0B" w14:paraId="648DF3A6" w14:textId="77777777" w:rsidTr="008F7EEF">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PrExChange w:id="249" w:author="Colin Watson" w:date="2013-09-18T18:27: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PrEx>
          </w:tblPrExChange>
        </w:tblPrEx>
        <w:trPr>
          <w:trHeight w:hRule="exact" w:val="737"/>
          <w:trPrChange w:id="250" w:author="Colin Watson" w:date="2013-09-18T18:27:00Z">
            <w:trPr>
              <w:trHeight w:hRule="exact" w:val="737"/>
            </w:trPr>
          </w:trPrChange>
        </w:trPr>
        <w:tc>
          <w:tcPr>
            <w:tcW w:w="737" w:type="dxa"/>
            <w:vMerge/>
            <w:tcPrChange w:id="251" w:author="Colin Watson" w:date="2013-09-18T18:27:00Z">
              <w:tcPr>
                <w:tcW w:w="737" w:type="dxa"/>
                <w:vMerge/>
              </w:tcPr>
            </w:tcPrChange>
          </w:tcPr>
          <w:p w14:paraId="4316D590"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Change w:id="252" w:author="Colin Watson" w:date="2013-09-18T18:27:00Z">
              <w:tcPr>
                <w:tcW w:w="794" w:type="dxa"/>
                <w:vMerge w:val="restart"/>
                <w:shd w:val="clear" w:color="auto" w:fill="17365D" w:themeFill="text2" w:themeFillShade="BF"/>
                <w:tcMar>
                  <w:top w:w="170" w:type="dxa"/>
                  <w:bottom w:w="0" w:type="dxa"/>
                  <w:right w:w="113" w:type="dxa"/>
                </w:tcMar>
                <w:textDirection w:val="tbRl"/>
              </w:tcPr>
            </w:tcPrChange>
          </w:tcPr>
          <w:p w14:paraId="5E0BC436" w14:textId="36EBAE6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Change w:id="253" w:author="Colin Watson" w:date="2013-09-18T18:27:00Z">
              <w:tcPr>
                <w:tcW w:w="2552" w:type="dxa"/>
                <w:shd w:val="clear" w:color="auto" w:fill="C6D9F1" w:themeFill="text2" w:themeFillTint="33"/>
                <w:tcMar>
                  <w:bottom w:w="0" w:type="dxa"/>
                  <w:right w:w="284" w:type="dxa"/>
                </w:tcMar>
              </w:tcPr>
            </w:tcPrChange>
          </w:tcPr>
          <w:p w14:paraId="04732FB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17365D" w:themeFill="text2" w:themeFillShade="BF"/>
            <w:tcMar>
              <w:bottom w:w="0" w:type="dxa"/>
              <w:right w:w="113" w:type="dxa"/>
            </w:tcMar>
            <w:textDirection w:val="tbRl"/>
            <w:tcPrChange w:id="254" w:author="Colin Watson" w:date="2013-09-18T18:27:00Z">
              <w:tcPr>
                <w:tcW w:w="851" w:type="dxa"/>
                <w:vMerge w:val="restart"/>
                <w:shd w:val="clear" w:color="auto" w:fill="17365D" w:themeFill="text2" w:themeFillShade="BF"/>
                <w:tcMar>
                  <w:bottom w:w="0" w:type="dxa"/>
                  <w:right w:w="113" w:type="dxa"/>
                </w:tcMar>
                <w:textDirection w:val="tbRl"/>
              </w:tcPr>
            </w:tcPrChange>
          </w:tcPr>
          <w:p w14:paraId="51FA9975" w14:textId="0A3C000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Change w:id="255" w:author="Colin Watson" w:date="2013-09-18T18:27:00Z">
              <w:tcPr>
                <w:tcW w:w="2552" w:type="dxa"/>
                <w:shd w:val="clear" w:color="auto" w:fill="C6D9F1" w:themeFill="text2" w:themeFillTint="33"/>
                <w:tcMar>
                  <w:bottom w:w="0" w:type="dxa"/>
                  <w:right w:w="284" w:type="dxa"/>
                </w:tcMar>
              </w:tcPr>
            </w:tcPrChange>
          </w:tcPr>
          <w:p w14:paraId="15DE01C3"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FBBB7B"/>
            <w:tcMar>
              <w:bottom w:w="0" w:type="dxa"/>
              <w:right w:w="113" w:type="dxa"/>
            </w:tcMar>
            <w:textDirection w:val="tbRl"/>
            <w:tcPrChange w:id="256" w:author="Colin Watson" w:date="2013-09-18T18:27:00Z">
              <w:tcPr>
                <w:tcW w:w="851" w:type="dxa"/>
                <w:vMerge w:val="restart"/>
                <w:shd w:val="clear" w:color="auto" w:fill="FBD4B4" w:themeFill="accent6" w:themeFillTint="66"/>
                <w:tcMar>
                  <w:bottom w:w="0" w:type="dxa"/>
                  <w:right w:w="113" w:type="dxa"/>
                </w:tcMar>
                <w:textDirection w:val="tbRl"/>
              </w:tcPr>
            </w:tcPrChange>
          </w:tcPr>
          <w:p w14:paraId="00F64AAB" w14:textId="12A8068B"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Change w:id="257" w:author="Colin Watson" w:date="2013-09-18T18:27:00Z">
              <w:tcPr>
                <w:tcW w:w="2552" w:type="dxa"/>
                <w:shd w:val="clear" w:color="auto" w:fill="FDE9D9" w:themeFill="accent6" w:themeFillTint="33"/>
                <w:tcMar>
                  <w:bottom w:w="0" w:type="dxa"/>
                  <w:right w:w="284" w:type="dxa"/>
                </w:tcMar>
              </w:tcPr>
            </w:tcPrChange>
          </w:tcPr>
          <w:p w14:paraId="039B37C6" w14:textId="5CB6575F" w:rsidR="00B9521B" w:rsidRPr="008F7EEF" w:rsidRDefault="00BC4D25" w:rsidP="00B9521B">
            <w:pPr>
              <w:jc w:val="right"/>
              <w:rPr>
                <w:rFonts w:ascii="Garamond" w:hAnsi="Garamond"/>
                <w:b/>
                <w:color w:val="FBBB7B"/>
                <w:sz w:val="48"/>
                <w:szCs w:val="48"/>
              </w:rPr>
            </w:pPr>
            <w:r w:rsidRPr="008F7EEF">
              <w:rPr>
                <w:rFonts w:ascii="Garamond" w:hAnsi="Garamond"/>
                <w:b/>
                <w:color w:val="FBBB7B"/>
                <w:sz w:val="48"/>
                <w:szCs w:val="48"/>
              </w:rPr>
              <w:t>Joker</w:t>
            </w:r>
          </w:p>
        </w:tc>
        <w:tc>
          <w:tcPr>
            <w:tcW w:w="851" w:type="dxa"/>
            <w:vMerge w:val="restart"/>
            <w:shd w:val="clear" w:color="auto" w:fill="FBBB7B"/>
            <w:tcMar>
              <w:top w:w="0" w:type="dxa"/>
              <w:bottom w:w="0" w:type="dxa"/>
              <w:right w:w="113" w:type="dxa"/>
            </w:tcMar>
            <w:textDirection w:val="tbRl"/>
            <w:tcPrChange w:id="258" w:author="Colin Watson" w:date="2013-09-18T18:27:00Z">
              <w:tcPr>
                <w:tcW w:w="851" w:type="dxa"/>
                <w:vMerge w:val="restart"/>
                <w:shd w:val="clear" w:color="auto" w:fill="FBD4B4" w:themeFill="accent6" w:themeFillTint="66"/>
                <w:tcMar>
                  <w:top w:w="0" w:type="dxa"/>
                  <w:bottom w:w="0" w:type="dxa"/>
                  <w:right w:w="113" w:type="dxa"/>
                </w:tcMar>
                <w:textDirection w:val="tbRl"/>
              </w:tcPr>
            </w:tcPrChange>
          </w:tcPr>
          <w:p w14:paraId="74B75C80" w14:textId="0D2A82F6"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Change w:id="259" w:author="Colin Watson" w:date="2013-09-18T18:27:00Z">
              <w:tcPr>
                <w:tcW w:w="2552" w:type="dxa"/>
                <w:shd w:val="clear" w:color="auto" w:fill="FDE9D9" w:themeFill="accent6" w:themeFillTint="33"/>
                <w:tcMar>
                  <w:bottom w:w="0" w:type="dxa"/>
                  <w:right w:w="284" w:type="dxa"/>
                </w:tcMar>
              </w:tcPr>
            </w:tcPrChange>
          </w:tcPr>
          <w:p w14:paraId="3964A154" w14:textId="5A42B9AB" w:rsidR="00B9521B" w:rsidRPr="008F7EEF" w:rsidRDefault="00BC4D25" w:rsidP="00B9521B">
            <w:pPr>
              <w:jc w:val="right"/>
              <w:rPr>
                <w:rFonts w:ascii="Garamond" w:hAnsi="Garamond"/>
                <w:b/>
                <w:color w:val="FBBB7B"/>
                <w:sz w:val="48"/>
                <w:szCs w:val="48"/>
              </w:rPr>
            </w:pPr>
            <w:r w:rsidRPr="008F7EEF">
              <w:rPr>
                <w:rFonts w:ascii="Garamond" w:hAnsi="Garamond"/>
                <w:b/>
                <w:color w:val="FBBB7B"/>
                <w:sz w:val="48"/>
                <w:szCs w:val="48"/>
              </w:rPr>
              <w:t>Joker</w:t>
            </w:r>
          </w:p>
        </w:tc>
      </w:tr>
      <w:tr w:rsidR="00B9521B" w:rsidRPr="00690C0B" w14:paraId="2B083AD4" w14:textId="77777777" w:rsidTr="008F7EEF">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PrExChange w:id="260" w:author="Colin Watson" w:date="2013-09-18T18:27: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PrEx>
          </w:tblPrExChange>
        </w:tblPrEx>
        <w:trPr>
          <w:trHeight w:hRule="exact" w:val="2268"/>
          <w:trPrChange w:id="261" w:author="Colin Watson" w:date="2013-09-18T18:27:00Z">
            <w:trPr>
              <w:trHeight w:hRule="exact" w:val="2268"/>
            </w:trPr>
          </w:trPrChange>
        </w:trPr>
        <w:tc>
          <w:tcPr>
            <w:tcW w:w="737" w:type="dxa"/>
            <w:vMerge/>
            <w:tcPrChange w:id="262" w:author="Colin Watson" w:date="2013-09-18T18:27:00Z">
              <w:tcPr>
                <w:tcW w:w="737" w:type="dxa"/>
                <w:vMerge/>
              </w:tcPr>
            </w:tcPrChange>
          </w:tcPr>
          <w:p w14:paraId="34C902DE"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Change w:id="263" w:author="Colin Watson" w:date="2013-09-18T18:27:00Z">
              <w:tcPr>
                <w:tcW w:w="794" w:type="dxa"/>
                <w:vMerge/>
                <w:shd w:val="clear" w:color="auto" w:fill="17365D" w:themeFill="text2" w:themeFillShade="BF"/>
              </w:tcPr>
            </w:tcPrChange>
          </w:tcPr>
          <w:p w14:paraId="1E7FD724"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Change w:id="264" w:author="Colin Watson" w:date="2013-09-18T18:27:00Z">
              <w:tcPr>
                <w:tcW w:w="2552" w:type="dxa"/>
                <w:shd w:val="clear" w:color="auto" w:fill="C6D9F1" w:themeFill="text2" w:themeFillTint="33"/>
                <w:tcMar>
                  <w:left w:w="170" w:type="dxa"/>
                  <w:right w:w="284" w:type="dxa"/>
                </w:tcMar>
              </w:tcPr>
            </w:tcPrChange>
          </w:tcPr>
          <w:p w14:paraId="296D4769" w14:textId="52C5AC8F" w:rsidR="00B9521B" w:rsidRPr="00AA194A" w:rsidRDefault="00191018" w:rsidP="00B9521B">
            <w:pPr>
              <w:rPr>
                <w:rFonts w:ascii="Garamond" w:hAnsi="Garamond"/>
                <w:sz w:val="20"/>
                <w:szCs w:val="20"/>
              </w:rPr>
            </w:pPr>
            <w:r w:rsidRPr="00AA194A">
              <w:rPr>
                <w:rFonts w:ascii="Garamond" w:hAnsi="Garamond"/>
                <w:sz w:val="16"/>
                <w:szCs w:val="16"/>
              </w:rPr>
              <w:t>Jim can undertake malicious, non-normal, actions without real-time detection and response by the application</w:t>
            </w:r>
          </w:p>
        </w:tc>
        <w:tc>
          <w:tcPr>
            <w:tcW w:w="851" w:type="dxa"/>
            <w:vMerge/>
            <w:shd w:val="clear" w:color="auto" w:fill="17365D" w:themeFill="text2" w:themeFillShade="BF"/>
            <w:tcPrChange w:id="265" w:author="Colin Watson" w:date="2013-09-18T18:27:00Z">
              <w:tcPr>
                <w:tcW w:w="851" w:type="dxa"/>
                <w:vMerge/>
                <w:shd w:val="clear" w:color="auto" w:fill="17365D" w:themeFill="text2" w:themeFillShade="BF"/>
              </w:tcPr>
            </w:tcPrChange>
          </w:tcPr>
          <w:p w14:paraId="60595DFC"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Change w:id="266" w:author="Colin Watson" w:date="2013-09-18T18:27:00Z">
              <w:tcPr>
                <w:tcW w:w="2552" w:type="dxa"/>
                <w:shd w:val="clear" w:color="auto" w:fill="C6D9F1" w:themeFill="text2" w:themeFillTint="33"/>
                <w:tcMar>
                  <w:left w:w="170" w:type="dxa"/>
                  <w:right w:w="284" w:type="dxa"/>
                </w:tcMar>
              </w:tcPr>
            </w:tcPrChange>
          </w:tcPr>
          <w:p w14:paraId="5F777A64" w14:textId="4194EC90" w:rsidR="00B9521B" w:rsidRPr="00AA194A" w:rsidRDefault="00191018" w:rsidP="00B9521B">
            <w:pPr>
              <w:rPr>
                <w:rFonts w:ascii="Garamond" w:hAnsi="Garamond"/>
                <w:sz w:val="20"/>
                <w:szCs w:val="20"/>
              </w:rPr>
            </w:pPr>
            <w:r w:rsidRPr="00AA194A">
              <w:rPr>
                <w:rFonts w:ascii="Garamond" w:hAnsi="Garamond"/>
                <w:sz w:val="16"/>
                <w:szCs w:val="16"/>
              </w:rPr>
              <w:t>Gareth can utilize the application to deny service to some or all of its users</w:t>
            </w:r>
          </w:p>
        </w:tc>
        <w:tc>
          <w:tcPr>
            <w:tcW w:w="851" w:type="dxa"/>
            <w:vMerge/>
            <w:shd w:val="clear" w:color="auto" w:fill="FBBB7B"/>
            <w:tcPrChange w:id="267" w:author="Colin Watson" w:date="2013-09-18T18:27:00Z">
              <w:tcPr>
                <w:tcW w:w="851" w:type="dxa"/>
                <w:vMerge/>
                <w:shd w:val="clear" w:color="auto" w:fill="FBD4B4" w:themeFill="accent6" w:themeFillTint="66"/>
              </w:tcPr>
            </w:tcPrChange>
          </w:tcPr>
          <w:p w14:paraId="059F331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Change w:id="268" w:author="Colin Watson" w:date="2013-09-18T18:27:00Z">
              <w:tcPr>
                <w:tcW w:w="2552" w:type="dxa"/>
                <w:shd w:val="clear" w:color="auto" w:fill="FDE9D9" w:themeFill="accent6" w:themeFillTint="33"/>
                <w:tcMar>
                  <w:left w:w="170" w:type="dxa"/>
                  <w:right w:w="284" w:type="dxa"/>
                </w:tcMar>
              </w:tcPr>
            </w:tcPrChange>
          </w:tcPr>
          <w:p w14:paraId="47787869" w14:textId="54A61838" w:rsidR="00B9521B" w:rsidRPr="008F7EEF" w:rsidRDefault="00191018" w:rsidP="00B9521B">
            <w:pPr>
              <w:rPr>
                <w:rFonts w:ascii="Garamond" w:hAnsi="Garamond"/>
                <w:sz w:val="16"/>
                <w:szCs w:val="16"/>
              </w:rPr>
            </w:pPr>
            <w:r w:rsidRPr="00E17F97">
              <w:rPr>
                <w:rFonts w:ascii="Garamond" w:hAnsi="Garamond"/>
                <w:sz w:val="16"/>
                <w:szCs w:val="16"/>
              </w:rPr>
              <w:t xml:space="preserve">Alice can utilize the application to attack users' </w:t>
            </w:r>
            <w:r w:rsidRPr="008F7EEF">
              <w:rPr>
                <w:rFonts w:ascii="Garamond" w:hAnsi="Garamond"/>
                <w:sz w:val="16"/>
                <w:szCs w:val="16"/>
              </w:rPr>
              <w:t>systems and data</w:t>
            </w:r>
          </w:p>
        </w:tc>
        <w:tc>
          <w:tcPr>
            <w:tcW w:w="851" w:type="dxa"/>
            <w:vMerge/>
            <w:shd w:val="clear" w:color="auto" w:fill="FBBB7B"/>
            <w:tcPrChange w:id="269" w:author="Colin Watson" w:date="2013-09-18T18:27:00Z">
              <w:tcPr>
                <w:tcW w:w="851" w:type="dxa"/>
                <w:vMerge/>
                <w:shd w:val="clear" w:color="auto" w:fill="FBD4B4" w:themeFill="accent6" w:themeFillTint="66"/>
              </w:tcPr>
            </w:tcPrChange>
          </w:tcPr>
          <w:p w14:paraId="73B039AB"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Change w:id="270" w:author="Colin Watson" w:date="2013-09-18T18:27:00Z">
              <w:tcPr>
                <w:tcW w:w="2552" w:type="dxa"/>
                <w:shd w:val="clear" w:color="auto" w:fill="FDE9D9" w:themeFill="accent6" w:themeFillTint="33"/>
                <w:tcMar>
                  <w:left w:w="170" w:type="dxa"/>
                  <w:right w:w="284" w:type="dxa"/>
                </w:tcMar>
              </w:tcPr>
            </w:tcPrChange>
          </w:tcPr>
          <w:p w14:paraId="4AA15A0B" w14:textId="5C4D1658" w:rsidR="00B9521B" w:rsidRPr="00AA194A" w:rsidRDefault="00191018" w:rsidP="00B9521B">
            <w:pPr>
              <w:rPr>
                <w:rFonts w:ascii="Garamond" w:hAnsi="Garamond"/>
                <w:sz w:val="16"/>
                <w:szCs w:val="16"/>
              </w:rPr>
            </w:pPr>
            <w:r w:rsidRPr="00AA194A">
              <w:rPr>
                <w:rFonts w:ascii="Garamond" w:hAnsi="Garamond"/>
                <w:sz w:val="16"/>
                <w:szCs w:val="16"/>
              </w:rPr>
              <w:t>Bob can influence, alter or affect the application so that it no longer complies with legal, regulatory, contractual or other organizational mandates</w:t>
            </w:r>
          </w:p>
        </w:tc>
      </w:tr>
      <w:tr w:rsidR="00B9521B" w:rsidRPr="00690C0B" w14:paraId="3968471D" w14:textId="77777777" w:rsidTr="0002122B">
        <w:trPr>
          <w:trHeight w:hRule="exact" w:val="2155"/>
        </w:trPr>
        <w:tc>
          <w:tcPr>
            <w:tcW w:w="737" w:type="dxa"/>
            <w:vMerge/>
          </w:tcPr>
          <w:p w14:paraId="75C5A0E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39BA4EC7"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3D6AD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35DDC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78A647A" w14:textId="6CF41594"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8785A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38C8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B61229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768B92D" w14:textId="77777777" w:rsidTr="002B7D6A">
              <w:tc>
                <w:tcPr>
                  <w:tcW w:w="2410" w:type="dxa"/>
                  <w:tcBorders>
                    <w:top w:val="nil"/>
                  </w:tcBorders>
                  <w:tcMar>
                    <w:right w:w="397" w:type="dxa"/>
                  </w:tcMar>
                </w:tcPr>
                <w:p w14:paraId="4C3FB4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305FA86" w14:textId="66CC3B83"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08093255" w14:textId="77777777" w:rsidTr="002B7D6A">
              <w:tc>
                <w:tcPr>
                  <w:tcW w:w="2410" w:type="dxa"/>
                  <w:tcBorders>
                    <w:top w:val="nil"/>
                    <w:bottom w:val="single" w:sz="4" w:space="0" w:color="7F7F7F" w:themeColor="text1" w:themeTint="80"/>
                  </w:tcBorders>
                  <w:tcMar>
                    <w:right w:w="397" w:type="dxa"/>
                  </w:tcMar>
                </w:tcPr>
                <w:p w14:paraId="6794C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27C5D04" w14:textId="4F651DF9"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34A15619" w14:textId="77777777" w:rsidTr="002B7D6A">
              <w:tc>
                <w:tcPr>
                  <w:tcW w:w="2410" w:type="dxa"/>
                  <w:tcBorders>
                    <w:top w:val="nil"/>
                    <w:bottom w:val="single" w:sz="4" w:space="0" w:color="7F7F7F" w:themeColor="text1" w:themeTint="80"/>
                  </w:tcBorders>
                  <w:tcMar>
                    <w:right w:w="397" w:type="dxa"/>
                  </w:tcMar>
                </w:tcPr>
                <w:p w14:paraId="63DC8C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EF83F4E" w14:textId="7943241D"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1, 27</w:t>
                  </w:r>
                </w:p>
              </w:tc>
            </w:tr>
            <w:tr w:rsidR="00A03FD7" w:rsidRPr="00611E85" w14:paraId="7F0917E1" w14:textId="77777777" w:rsidTr="002B7D6A">
              <w:tc>
                <w:tcPr>
                  <w:tcW w:w="2410" w:type="dxa"/>
                  <w:tcBorders>
                    <w:bottom w:val="nil"/>
                  </w:tcBorders>
                  <w:tcMar>
                    <w:right w:w="397" w:type="dxa"/>
                  </w:tcMar>
                </w:tcPr>
                <w:p w14:paraId="2C70D0DA" w14:textId="32F7B3F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71" w:author="Colin Watson" w:date="2013-09-18T18:55:00Z">
                    <w:r w:rsidR="0002122B">
                      <w:rPr>
                        <w:rFonts w:ascii="Garamond" w:hAnsi="Garamond"/>
                        <w:color w:val="7F7F7F" w:themeColor="text1" w:themeTint="80"/>
                        <w:sz w:val="8"/>
                        <w:szCs w:val="8"/>
                      </w:rPr>
                      <w:t>v1.03</w:t>
                    </w:r>
                  </w:ins>
                  <w:del w:id="272"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570D3BF1"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31C17E3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6F44A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7CD79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66EBC1" w14:textId="190EEB99"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41</w:t>
                  </w:r>
                  <w:ins w:id="273" w:author="Colin Watson" w:date="2013-09-11T19:53:00Z">
                    <w:r w:rsidR="006D30D7">
                      <w:rPr>
                        <w:rFonts w:ascii="Garamond" w:hAnsi="Garamond"/>
                        <w:smallCaps/>
                        <w:color w:val="595959" w:themeColor="text1" w:themeTint="A6"/>
                        <w:sz w:val="12"/>
                        <w:szCs w:val="12"/>
                      </w:rPr>
                      <w:t>, 55</w:t>
                    </w:r>
                  </w:ins>
                </w:p>
              </w:tc>
            </w:tr>
            <w:tr w:rsidR="00A03FD7" w:rsidRPr="004308E8" w14:paraId="326C1A2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A95F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C5AC34" w14:textId="6C71103D" w:rsidR="00A03FD7" w:rsidRPr="006C434A" w:rsidRDefault="006D30D7" w:rsidP="002B7D6A">
                  <w:pPr>
                    <w:rPr>
                      <w:rFonts w:ascii="Garamond" w:hAnsi="Garamond"/>
                      <w:color w:val="595959" w:themeColor="text1" w:themeTint="A6"/>
                      <w:sz w:val="12"/>
                      <w:szCs w:val="12"/>
                    </w:rPr>
                  </w:pPr>
                  <w:ins w:id="274" w:author="Colin Watson" w:date="2013-09-11T19:53:00Z">
                    <w:r>
                      <w:rPr>
                        <w:rFonts w:ascii="Garamond" w:hAnsi="Garamond"/>
                        <w:color w:val="595959" w:themeColor="text1" w:themeTint="A6"/>
                        <w:sz w:val="12"/>
                        <w:szCs w:val="12"/>
                      </w:rPr>
                      <w:t>2.9</w:t>
                    </w:r>
                  </w:ins>
                  <w:del w:id="275" w:author="Colin Watson" w:date="2013-09-11T19:53:00Z">
                    <w:r w:rsidR="00A03FD7" w:rsidDel="006D30D7">
                      <w:rPr>
                        <w:rFonts w:ascii="Garamond" w:hAnsi="Garamond"/>
                        <w:color w:val="595959" w:themeColor="text1" w:themeTint="A6"/>
                        <w:sz w:val="12"/>
                        <w:szCs w:val="12"/>
                      </w:rPr>
                      <w:delText>-</w:delText>
                    </w:r>
                  </w:del>
                </w:p>
              </w:tc>
            </w:tr>
            <w:tr w:rsidR="00A03FD7" w:rsidRPr="004308E8" w14:paraId="67C1657B" w14:textId="77777777" w:rsidTr="002B7D6A">
              <w:tc>
                <w:tcPr>
                  <w:tcW w:w="2410" w:type="dxa"/>
                  <w:tcBorders>
                    <w:top w:val="nil"/>
                  </w:tcBorders>
                  <w:tcMar>
                    <w:right w:w="397" w:type="dxa"/>
                  </w:tcMar>
                </w:tcPr>
                <w:p w14:paraId="783382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B34E851" w14:textId="0BD7FEF8" w:rsidR="00A03FD7" w:rsidRPr="006C434A" w:rsidRDefault="001B4C30" w:rsidP="002B7D6A">
                  <w:pPr>
                    <w:rPr>
                      <w:rFonts w:ascii="Garamond" w:hAnsi="Garamond"/>
                      <w:color w:val="595959" w:themeColor="text1" w:themeTint="A6"/>
                      <w:sz w:val="12"/>
                      <w:szCs w:val="12"/>
                    </w:rPr>
                  </w:pPr>
                  <w:r>
                    <w:rPr>
                      <w:rFonts w:ascii="Garamond" w:hAnsi="Garamond"/>
                      <w:color w:val="595959" w:themeColor="text1" w:themeTint="A6"/>
                      <w:sz w:val="12"/>
                      <w:szCs w:val="12"/>
                    </w:rPr>
                    <w:t>UT1-4, STE3</w:t>
                  </w:r>
                </w:p>
              </w:tc>
            </w:tr>
            <w:tr w:rsidR="00A03FD7" w:rsidRPr="004308E8" w14:paraId="1A91D703" w14:textId="77777777" w:rsidTr="002B7D6A">
              <w:tc>
                <w:tcPr>
                  <w:tcW w:w="2410" w:type="dxa"/>
                  <w:tcBorders>
                    <w:top w:val="nil"/>
                    <w:bottom w:val="single" w:sz="4" w:space="0" w:color="7F7F7F" w:themeColor="text1" w:themeTint="80"/>
                  </w:tcBorders>
                  <w:tcMar>
                    <w:right w:w="397" w:type="dxa"/>
                  </w:tcMar>
                </w:tcPr>
                <w:p w14:paraId="015F1B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8BBE01F" w14:textId="6BFF0E5C"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2, 25, 119</w:t>
                  </w:r>
                </w:p>
              </w:tc>
            </w:tr>
            <w:tr w:rsidR="00A03FD7" w:rsidRPr="004308E8" w14:paraId="6FA45A7A" w14:textId="77777777" w:rsidTr="002B7D6A">
              <w:tc>
                <w:tcPr>
                  <w:tcW w:w="2410" w:type="dxa"/>
                  <w:tcBorders>
                    <w:top w:val="nil"/>
                    <w:bottom w:val="single" w:sz="4" w:space="0" w:color="7F7F7F" w:themeColor="text1" w:themeTint="80"/>
                  </w:tcBorders>
                  <w:tcMar>
                    <w:right w:w="397" w:type="dxa"/>
                  </w:tcMar>
                </w:tcPr>
                <w:p w14:paraId="67F253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7C0A4F" w14:textId="78704D51"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w:t>
                  </w:r>
                </w:p>
              </w:tc>
            </w:tr>
            <w:tr w:rsidR="00A03FD7" w:rsidRPr="00611E85" w14:paraId="3EE715A3" w14:textId="77777777" w:rsidTr="002B7D6A">
              <w:tc>
                <w:tcPr>
                  <w:tcW w:w="2410" w:type="dxa"/>
                  <w:tcBorders>
                    <w:bottom w:val="nil"/>
                  </w:tcBorders>
                  <w:tcMar>
                    <w:right w:w="397" w:type="dxa"/>
                  </w:tcMar>
                </w:tcPr>
                <w:p w14:paraId="0F2FFC19" w14:textId="63BF089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02122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276" w:author="Colin Watson" w:date="2013-09-18T18:55:00Z">
                    <w:r w:rsidR="0002122B">
                      <w:rPr>
                        <w:rFonts w:ascii="Garamond" w:hAnsi="Garamond"/>
                        <w:color w:val="7F7F7F" w:themeColor="text1" w:themeTint="80"/>
                        <w:sz w:val="8"/>
                        <w:szCs w:val="8"/>
                      </w:rPr>
                      <w:t>v1.03</w:t>
                    </w:r>
                  </w:ins>
                  <w:del w:id="277" w:author="Colin Watson" w:date="2013-09-18T18:55:00Z">
                    <w:r w:rsidR="00396D14" w:rsidDel="0002122B">
                      <w:rPr>
                        <w:rFonts w:ascii="Garamond" w:hAnsi="Garamond"/>
                        <w:color w:val="7F7F7F" w:themeColor="text1" w:themeTint="80"/>
                        <w:sz w:val="8"/>
                        <w:szCs w:val="8"/>
                      </w:rPr>
                      <w:delText>v1.02</w:delText>
                    </w:r>
                  </w:del>
                  <w:r w:rsidRPr="00F1065C">
                    <w:rPr>
                      <w:rFonts w:ascii="Garamond" w:hAnsi="Garamond"/>
                      <w:color w:val="7F7F7F" w:themeColor="text1" w:themeTint="80"/>
                      <w:sz w:val="8"/>
                      <w:szCs w:val="8"/>
                    </w:rPr>
                    <w:fldChar w:fldCharType="end"/>
                  </w:r>
                </w:p>
              </w:tc>
            </w:tr>
          </w:tbl>
          <w:p w14:paraId="5F862102" w14:textId="77777777" w:rsidR="00B9521B" w:rsidRPr="00690C0B" w:rsidRDefault="00B9521B" w:rsidP="00B9521B">
            <w:pPr>
              <w:rPr>
                <w:rFonts w:ascii="Garamond" w:hAnsi="Garamond"/>
                <w:sz w:val="20"/>
                <w:szCs w:val="20"/>
              </w:rPr>
            </w:pPr>
          </w:p>
        </w:tc>
        <w:tc>
          <w:tcPr>
            <w:tcW w:w="851" w:type="dxa"/>
            <w:vMerge/>
            <w:shd w:val="clear" w:color="auto" w:fill="FBBB7B"/>
          </w:tcPr>
          <w:p w14:paraId="37AD43D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0D112B9D" w14:textId="08D4A865" w:rsidR="00B9521B" w:rsidRPr="00690C0B" w:rsidRDefault="00F742D9" w:rsidP="0096213B">
            <w:pPr>
              <w:rPr>
                <w:rFonts w:ascii="Garamond" w:hAnsi="Garamond"/>
                <w:sz w:val="20"/>
                <w:szCs w:val="20"/>
              </w:rPr>
            </w:pPr>
            <w:r>
              <w:rPr>
                <w:rFonts w:ascii="Garamond" w:hAnsi="Garamond"/>
                <w:i/>
                <w:color w:val="7F7F7F" w:themeColor="text1" w:themeTint="80"/>
                <w:sz w:val="20"/>
                <w:szCs w:val="20"/>
              </w:rPr>
              <w:t xml:space="preserve">Have you thought about becoming an individual </w:t>
            </w:r>
            <w:r w:rsidR="00C05A59">
              <w:rPr>
                <w:rFonts w:ascii="Garamond" w:hAnsi="Garamond"/>
                <w:i/>
                <w:color w:val="7F7F7F" w:themeColor="text1" w:themeTint="80"/>
                <w:sz w:val="20"/>
                <w:szCs w:val="20"/>
              </w:rPr>
              <w:t>OWASP member</w:t>
            </w:r>
            <w:r>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 xml:space="preserve">All tools, </w:t>
            </w:r>
            <w:r w:rsidR="00BE036B">
              <w:rPr>
                <w:rFonts w:ascii="Garamond" w:hAnsi="Garamond"/>
                <w:i/>
                <w:color w:val="7F7F7F" w:themeColor="text1" w:themeTint="80"/>
                <w:sz w:val="20"/>
                <w:szCs w:val="20"/>
              </w:rPr>
              <w:t>guidance</w:t>
            </w:r>
            <w:r w:rsidR="00C05A59">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and</w:t>
            </w:r>
            <w:r w:rsidR="00DD4F55">
              <w:rPr>
                <w:rFonts w:ascii="Garamond" w:hAnsi="Garamond"/>
                <w:i/>
                <w:color w:val="7F7F7F" w:themeColor="text1" w:themeTint="80"/>
                <w:sz w:val="20"/>
                <w:szCs w:val="20"/>
              </w:rPr>
              <w:t xml:space="preserve"> </w:t>
            </w:r>
            <w:r w:rsidR="00C05A59">
              <w:rPr>
                <w:rFonts w:ascii="Garamond" w:hAnsi="Garamond"/>
                <w:i/>
                <w:color w:val="7F7F7F" w:themeColor="text1" w:themeTint="80"/>
                <w:sz w:val="20"/>
                <w:szCs w:val="20"/>
              </w:rPr>
              <w:t xml:space="preserve">local </w:t>
            </w:r>
            <w:r w:rsidR="00DD4F55">
              <w:rPr>
                <w:rFonts w:ascii="Garamond" w:hAnsi="Garamond"/>
                <w:i/>
                <w:color w:val="7F7F7F" w:themeColor="text1" w:themeTint="80"/>
                <w:sz w:val="20"/>
                <w:szCs w:val="20"/>
              </w:rPr>
              <w:t>meetings</w:t>
            </w:r>
            <w:r w:rsidR="0096213B">
              <w:rPr>
                <w:rFonts w:ascii="Garamond" w:hAnsi="Garamond"/>
                <w:i/>
                <w:color w:val="7F7F7F" w:themeColor="text1" w:themeTint="80"/>
                <w:sz w:val="20"/>
                <w:szCs w:val="20"/>
              </w:rPr>
              <w:t xml:space="preserve"> are free for everyone</w:t>
            </w:r>
            <w:r w:rsidR="00DD4F55">
              <w:rPr>
                <w:rFonts w:ascii="Garamond" w:hAnsi="Garamond"/>
                <w:i/>
                <w:color w:val="7F7F7F" w:themeColor="text1" w:themeTint="80"/>
                <w:sz w:val="20"/>
                <w:szCs w:val="20"/>
              </w:rPr>
              <w:t>, but individual membership</w:t>
            </w:r>
            <w:r w:rsidR="009E605A">
              <w:rPr>
                <w:rFonts w:ascii="Garamond" w:hAnsi="Garamond"/>
                <w:i/>
                <w:color w:val="7F7F7F" w:themeColor="text1" w:themeTint="80"/>
                <w:sz w:val="20"/>
                <w:szCs w:val="20"/>
              </w:rPr>
              <w:t xml:space="preserve"> helps support OWASP’s work</w:t>
            </w:r>
          </w:p>
        </w:tc>
        <w:tc>
          <w:tcPr>
            <w:tcW w:w="851" w:type="dxa"/>
            <w:vMerge/>
            <w:shd w:val="clear" w:color="auto" w:fill="FBBB7B"/>
          </w:tcPr>
          <w:p w14:paraId="66C2CD9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5A563CD3" w14:textId="4F688F57" w:rsidR="00B9521B" w:rsidRPr="00690C0B" w:rsidRDefault="00F6401A" w:rsidP="00F6401A">
            <w:pPr>
              <w:rPr>
                <w:rFonts w:ascii="Garamond" w:hAnsi="Garamond"/>
                <w:sz w:val="20"/>
                <w:szCs w:val="20"/>
              </w:rPr>
            </w:pPr>
            <w:r w:rsidRPr="00F6401A">
              <w:rPr>
                <w:rFonts w:ascii="Garamond" w:hAnsi="Garamond"/>
                <w:i/>
                <w:color w:val="7F7F7F" w:themeColor="text1" w:themeTint="80"/>
                <w:sz w:val="20"/>
                <w:szCs w:val="20"/>
              </w:rPr>
              <w:t>Examine vulnerabilities and disco</w:t>
            </w:r>
            <w:r w:rsidR="004B2433">
              <w:rPr>
                <w:rFonts w:ascii="Garamond" w:hAnsi="Garamond"/>
                <w:i/>
                <w:color w:val="7F7F7F" w:themeColor="text1" w:themeTint="80"/>
                <w:sz w:val="20"/>
                <w:szCs w:val="20"/>
              </w:rPr>
              <w:t>ver how they can be fixed using</w:t>
            </w:r>
            <w:r w:rsidRPr="00F6401A">
              <w:rPr>
                <w:rFonts w:ascii="Garamond" w:hAnsi="Garamond"/>
                <w:i/>
                <w:color w:val="7F7F7F" w:themeColor="text1" w:themeTint="80"/>
                <w:sz w:val="20"/>
                <w:szCs w:val="20"/>
              </w:rPr>
              <w:t xml:space="preserve"> training applications in </w:t>
            </w:r>
            <w:r>
              <w:rPr>
                <w:rFonts w:ascii="Garamond" w:hAnsi="Garamond"/>
                <w:i/>
                <w:color w:val="7F7F7F" w:themeColor="text1" w:themeTint="80"/>
                <w:sz w:val="20"/>
                <w:szCs w:val="20"/>
              </w:rPr>
              <w:t xml:space="preserve">the </w:t>
            </w:r>
            <w:r w:rsidR="006B151B">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OWASP Broken Web</w:t>
            </w:r>
            <w:r>
              <w:rPr>
                <w:rFonts w:ascii="Garamond" w:hAnsi="Garamond"/>
                <w:i/>
                <w:color w:val="7F7F7F" w:themeColor="text1" w:themeTint="80"/>
                <w:sz w:val="20"/>
                <w:szCs w:val="20"/>
              </w:rPr>
              <w:t xml:space="preserve"> Applications</w:t>
            </w:r>
            <w:r w:rsidRPr="00F6401A">
              <w:rPr>
                <w:rFonts w:ascii="Garamond" w:hAnsi="Garamond"/>
                <w:i/>
                <w:color w:val="7F7F7F" w:themeColor="text1" w:themeTint="80"/>
                <w:sz w:val="20"/>
                <w:szCs w:val="20"/>
              </w:rPr>
              <w:t xml:space="preserve"> VM,</w:t>
            </w:r>
            <w:r>
              <w:rPr>
                <w:rFonts w:ascii="Garamond" w:hAnsi="Garamond"/>
                <w:i/>
                <w:color w:val="7F7F7F" w:themeColor="text1" w:themeTint="80"/>
                <w:sz w:val="20"/>
                <w:szCs w:val="20"/>
              </w:rPr>
              <w:t xml:space="preserve"> or using the online challenges in the </w:t>
            </w:r>
            <w:r w:rsidR="009C1035">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Hacking Lab</w:t>
            </w:r>
          </w:p>
        </w:tc>
      </w:tr>
    </w:tbl>
    <w:p w14:paraId="7CDD62ED" w14:textId="442217D6" w:rsidR="00584225" w:rsidRDefault="00584225">
      <w:pPr>
        <w:rPr>
          <w:rFonts w:ascii="Garamond" w:hAnsi="Garamond"/>
          <w:sz w:val="20"/>
          <w:szCs w:val="20"/>
        </w:rPr>
      </w:pPr>
      <w:r>
        <w:rPr>
          <w:rFonts w:ascii="Garamond" w:hAnsi="Garamond"/>
          <w:sz w:val="20"/>
          <w:szCs w:val="20"/>
        </w:rPr>
        <w:br w:type="page"/>
      </w:r>
    </w:p>
    <w:tbl>
      <w:tblPr>
        <w:tblStyle w:val="TableGrid"/>
        <w:tblW w:w="14889"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CellMar>
          <w:left w:w="0" w:type="dxa"/>
          <w:right w:w="0" w:type="dxa"/>
        </w:tblCellMar>
        <w:tblLook w:val="04A0" w:firstRow="1" w:lastRow="0" w:firstColumn="1" w:lastColumn="0" w:noHBand="0" w:noVBand="1"/>
      </w:tblPr>
      <w:tblGrid>
        <w:gridCol w:w="856"/>
        <w:gridCol w:w="3062"/>
        <w:gridCol w:w="340"/>
        <w:gridCol w:w="3062"/>
        <w:gridCol w:w="340"/>
        <w:gridCol w:w="3062"/>
        <w:gridCol w:w="340"/>
        <w:gridCol w:w="3062"/>
        <w:gridCol w:w="765"/>
      </w:tblGrid>
      <w:tr w:rsidR="000F0DA3" w:rsidRPr="00B767AA" w14:paraId="6130368D" w14:textId="7F9299C4" w:rsidTr="007707F7">
        <w:trPr>
          <w:trHeight w:val="340"/>
        </w:trPr>
        <w:tc>
          <w:tcPr>
            <w:tcW w:w="856" w:type="dxa"/>
            <w:tcBorders>
              <w:top w:val="nil"/>
              <w:left w:val="nil"/>
            </w:tcBorders>
            <w:shd w:val="clear" w:color="auto" w:fill="auto"/>
            <w:tcMar>
              <w:top w:w="0" w:type="dxa"/>
              <w:left w:w="0" w:type="dxa"/>
              <w:bottom w:w="57" w:type="dxa"/>
              <w:right w:w="57" w:type="dxa"/>
            </w:tcMar>
            <w:vAlign w:val="bottom"/>
          </w:tcPr>
          <w:p w14:paraId="234AA815" w14:textId="77228764" w:rsidR="000F0DA3" w:rsidRPr="00081E9C" w:rsidRDefault="00081E9C" w:rsidP="00081E9C">
            <w:pPr>
              <w:jc w:val="right"/>
              <w:rPr>
                <w:rFonts w:ascii="Garamond" w:hAnsi="Garamond"/>
                <w:sz w:val="16"/>
                <w:szCs w:val="16"/>
              </w:rPr>
            </w:pPr>
            <w:r>
              <w:rPr>
                <w:rFonts w:ascii="Garamond" w:hAnsi="Garamond"/>
                <w:sz w:val="16"/>
                <w:szCs w:val="16"/>
              </w:rPr>
              <w:t>Cut here</w:t>
            </w:r>
          </w:p>
        </w:tc>
        <w:tc>
          <w:tcPr>
            <w:tcW w:w="3062" w:type="dxa"/>
            <w:tcBorders>
              <w:top w:val="nil"/>
            </w:tcBorders>
            <w:shd w:val="clear" w:color="auto" w:fill="auto"/>
            <w:tcMar>
              <w:top w:w="0" w:type="dxa"/>
              <w:left w:w="0" w:type="dxa"/>
              <w:bottom w:w="0" w:type="dxa"/>
              <w:right w:w="0" w:type="dxa"/>
            </w:tcMar>
          </w:tcPr>
          <w:p w14:paraId="765B12B8"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EEA0B84"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C89C4D"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220E52E"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04D9D3"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3C252B66"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78FEC749" w14:textId="77777777" w:rsidR="000F0DA3" w:rsidRPr="007C3792" w:rsidRDefault="000F0DA3" w:rsidP="008624BE">
            <w:pPr>
              <w:rPr>
                <w:rFonts w:ascii="Garamond" w:hAnsi="Garamond"/>
                <w:sz w:val="20"/>
                <w:szCs w:val="20"/>
              </w:rPr>
            </w:pPr>
          </w:p>
        </w:tc>
        <w:tc>
          <w:tcPr>
            <w:tcW w:w="765" w:type="dxa"/>
            <w:tcBorders>
              <w:top w:val="nil"/>
              <w:right w:val="nil"/>
            </w:tcBorders>
          </w:tcPr>
          <w:p w14:paraId="3621DEAD" w14:textId="77777777" w:rsidR="000F0DA3" w:rsidRPr="007C3792" w:rsidRDefault="000F0DA3" w:rsidP="008624BE">
            <w:pPr>
              <w:rPr>
                <w:rFonts w:ascii="Garamond" w:hAnsi="Garamond"/>
                <w:sz w:val="20"/>
                <w:szCs w:val="20"/>
              </w:rPr>
            </w:pPr>
          </w:p>
        </w:tc>
      </w:tr>
      <w:tr w:rsidR="000F0DA3" w:rsidRPr="00690C0B" w14:paraId="6DD50051" w14:textId="4C687108" w:rsidTr="00081E9C">
        <w:trPr>
          <w:trHeight w:hRule="exact" w:val="4820"/>
        </w:trPr>
        <w:tc>
          <w:tcPr>
            <w:tcW w:w="856" w:type="dxa"/>
            <w:tcBorders>
              <w:left w:val="nil"/>
            </w:tcBorders>
            <w:shd w:val="clear" w:color="auto" w:fill="auto"/>
          </w:tcPr>
          <w:p w14:paraId="11A9A2F5"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93D2401" w14:textId="57BB3648" w:rsidR="000F0DA3" w:rsidRPr="007C3792" w:rsidRDefault="000F0DA3" w:rsidP="008624BE">
            <w:pPr>
              <w:jc w:val="right"/>
              <w:rPr>
                <w:rFonts w:ascii="Garamond" w:hAnsi="Garamond"/>
                <w:b/>
                <w:color w:val="17365D" w:themeColor="text2" w:themeShade="BF"/>
                <w:sz w:val="20"/>
                <w:szCs w:val="20"/>
              </w:rPr>
            </w:pPr>
            <w:r w:rsidRPr="007C3792">
              <w:rPr>
                <w:rFonts w:ascii="Garamond" w:hAnsi="Garamond"/>
                <w:b/>
                <w:smallCaps/>
                <w:color w:val="FFFFFF" w:themeColor="background1"/>
                <w:sz w:val="20"/>
                <w:szCs w:val="20"/>
              </w:rPr>
              <w:t>Cornucopia</w:t>
            </w:r>
          </w:p>
        </w:tc>
        <w:tc>
          <w:tcPr>
            <w:tcW w:w="340" w:type="dxa"/>
            <w:shd w:val="clear" w:color="auto" w:fill="auto"/>
            <w:tcMar>
              <w:bottom w:w="0" w:type="dxa"/>
              <w:right w:w="113" w:type="dxa"/>
            </w:tcMar>
            <w:textDirection w:val="tbRl"/>
          </w:tcPr>
          <w:p w14:paraId="499B13AD"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D4EC177" w14:textId="62FA8F0B"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3160E878"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6DC30F32" w14:textId="487AD314"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6F2AD591"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95004CD" w14:textId="77777777" w:rsidR="000F0DA3" w:rsidRPr="007C3792" w:rsidRDefault="000F0DA3" w:rsidP="008624BE">
            <w:pPr>
              <w:jc w:val="right"/>
              <w:rPr>
                <w:rFonts w:ascii="Garamond" w:hAnsi="Garamond"/>
                <w:b/>
                <w:color w:val="FFFFFF" w:themeColor="background1"/>
                <w:sz w:val="20"/>
                <w:szCs w:val="20"/>
              </w:rPr>
            </w:pPr>
            <w:r w:rsidRPr="007C3792">
              <w:rPr>
                <w:rFonts w:ascii="Garamond" w:hAnsi="Garamond"/>
                <w:b/>
                <w:color w:val="FFFFFF" w:themeColor="background1"/>
                <w:sz w:val="20"/>
                <w:szCs w:val="20"/>
              </w:rPr>
              <w:t>J</w:t>
            </w:r>
          </w:p>
        </w:tc>
        <w:tc>
          <w:tcPr>
            <w:tcW w:w="765" w:type="dxa"/>
            <w:tcBorders>
              <w:right w:val="nil"/>
            </w:tcBorders>
          </w:tcPr>
          <w:p w14:paraId="5DC5261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3F761DE3" w14:textId="6F53D0B8" w:rsidTr="00081E9C">
        <w:trPr>
          <w:trHeight w:hRule="exact" w:val="340"/>
        </w:trPr>
        <w:tc>
          <w:tcPr>
            <w:tcW w:w="856" w:type="dxa"/>
            <w:tcBorders>
              <w:left w:val="nil"/>
            </w:tcBorders>
            <w:shd w:val="clear" w:color="auto" w:fill="auto"/>
          </w:tcPr>
          <w:p w14:paraId="531AB482"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28BCE6C" w14:textId="749E619E" w:rsidR="000F0DA3" w:rsidRPr="007C3792" w:rsidRDefault="000F0DA3" w:rsidP="008624BE">
            <w:pPr>
              <w:jc w:val="right"/>
              <w:rPr>
                <w:rFonts w:ascii="Garamond" w:hAnsi="Garamond"/>
                <w:b/>
                <w:smallCaps/>
                <w:color w:val="FFFFFF" w:themeColor="background1"/>
                <w:sz w:val="20"/>
                <w:szCs w:val="20"/>
              </w:rPr>
            </w:pPr>
          </w:p>
        </w:tc>
        <w:tc>
          <w:tcPr>
            <w:tcW w:w="340" w:type="dxa"/>
            <w:shd w:val="clear" w:color="auto" w:fill="auto"/>
            <w:tcMar>
              <w:bottom w:w="0" w:type="dxa"/>
              <w:right w:w="113" w:type="dxa"/>
            </w:tcMar>
            <w:textDirection w:val="tbRl"/>
          </w:tcPr>
          <w:p w14:paraId="087ACDFE"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A3D4B0F"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4C756AB8"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4F8C00BD"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49054214"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9C4D6EC" w14:textId="77777777" w:rsidR="000F0DA3" w:rsidRPr="007C3792" w:rsidRDefault="000F0DA3" w:rsidP="008624BE">
            <w:pPr>
              <w:jc w:val="right"/>
              <w:rPr>
                <w:rFonts w:ascii="Garamond" w:hAnsi="Garamond"/>
                <w:b/>
                <w:color w:val="FFFFFF" w:themeColor="background1"/>
                <w:sz w:val="20"/>
                <w:szCs w:val="20"/>
              </w:rPr>
            </w:pPr>
          </w:p>
        </w:tc>
        <w:tc>
          <w:tcPr>
            <w:tcW w:w="765" w:type="dxa"/>
            <w:tcBorders>
              <w:right w:val="nil"/>
            </w:tcBorders>
          </w:tcPr>
          <w:p w14:paraId="7D7B06C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5647C70E" w14:textId="73C0A5EF" w:rsidTr="00081E9C">
        <w:trPr>
          <w:trHeight w:hRule="exact" w:val="4820"/>
        </w:trPr>
        <w:tc>
          <w:tcPr>
            <w:tcW w:w="856" w:type="dxa"/>
            <w:tcBorders>
              <w:left w:val="nil"/>
              <w:bottom w:val="dashed" w:sz="4" w:space="0" w:color="auto"/>
            </w:tcBorders>
            <w:shd w:val="clear" w:color="auto" w:fill="auto"/>
          </w:tcPr>
          <w:p w14:paraId="04AFC508" w14:textId="77777777" w:rsidR="000F0DA3" w:rsidRPr="007C3792" w:rsidRDefault="000F0DA3" w:rsidP="008624BE">
            <w:pPr>
              <w:rPr>
                <w:rFonts w:ascii="Garamond" w:hAnsi="Garamond"/>
                <w:sz w:val="20"/>
                <w:szCs w:val="20"/>
              </w:rPr>
            </w:pPr>
          </w:p>
        </w:tc>
        <w:tc>
          <w:tcPr>
            <w:tcW w:w="3062" w:type="dxa"/>
            <w:tcBorders>
              <w:bottom w:val="dashed" w:sz="4" w:space="0" w:color="auto"/>
            </w:tcBorders>
            <w:shd w:val="clear" w:color="auto" w:fill="auto"/>
            <w:tcMar>
              <w:top w:w="170" w:type="dxa"/>
              <w:bottom w:w="0" w:type="dxa"/>
              <w:right w:w="113" w:type="dxa"/>
            </w:tcMar>
            <w:textDirection w:val="tbRl"/>
          </w:tcPr>
          <w:p w14:paraId="66266E04" w14:textId="77777777" w:rsidR="000F0DA3" w:rsidRDefault="000F0DA3" w:rsidP="008624BE">
            <w:pPr>
              <w:jc w:val="right"/>
              <w:rPr>
                <w:rFonts w:ascii="Garamond" w:hAnsi="Garamond"/>
                <w:b/>
                <w:smallCaps/>
                <w:color w:val="FFFFFF" w:themeColor="background1"/>
                <w:sz w:val="20"/>
                <w:szCs w:val="20"/>
              </w:rPr>
            </w:pPr>
          </w:p>
        </w:tc>
        <w:tc>
          <w:tcPr>
            <w:tcW w:w="340" w:type="dxa"/>
            <w:tcBorders>
              <w:bottom w:val="dashed" w:sz="4" w:space="0" w:color="auto"/>
            </w:tcBorders>
            <w:shd w:val="clear" w:color="auto" w:fill="auto"/>
            <w:tcMar>
              <w:bottom w:w="0" w:type="dxa"/>
              <w:right w:w="113" w:type="dxa"/>
            </w:tcMar>
            <w:textDirection w:val="tbRl"/>
          </w:tcPr>
          <w:p w14:paraId="6B576C70"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3E7EE7D"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bottom w:w="0" w:type="dxa"/>
              <w:right w:w="113" w:type="dxa"/>
            </w:tcMar>
            <w:textDirection w:val="tbRl"/>
          </w:tcPr>
          <w:p w14:paraId="43B4F72B"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07B0A96"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top w:w="0" w:type="dxa"/>
              <w:bottom w:w="0" w:type="dxa"/>
              <w:right w:w="113" w:type="dxa"/>
            </w:tcMar>
            <w:textDirection w:val="tbRl"/>
          </w:tcPr>
          <w:p w14:paraId="5B51C76D"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6B5C7D82" w14:textId="77777777" w:rsidR="000F0DA3" w:rsidRPr="007C3792" w:rsidRDefault="000F0DA3" w:rsidP="008624BE">
            <w:pPr>
              <w:jc w:val="right"/>
              <w:rPr>
                <w:rFonts w:ascii="Garamond" w:hAnsi="Garamond"/>
                <w:b/>
                <w:color w:val="FFFFFF" w:themeColor="background1"/>
                <w:sz w:val="20"/>
                <w:szCs w:val="20"/>
              </w:rPr>
            </w:pPr>
          </w:p>
        </w:tc>
        <w:tc>
          <w:tcPr>
            <w:tcW w:w="765" w:type="dxa"/>
            <w:tcBorders>
              <w:bottom w:val="dashed" w:sz="4" w:space="0" w:color="auto"/>
              <w:right w:val="nil"/>
            </w:tcBorders>
          </w:tcPr>
          <w:p w14:paraId="40AABC55" w14:textId="77777777" w:rsidR="000F0DA3" w:rsidRPr="007C3792" w:rsidRDefault="000F0DA3" w:rsidP="008624BE">
            <w:pPr>
              <w:jc w:val="right"/>
              <w:rPr>
                <w:rFonts w:ascii="Garamond" w:hAnsi="Garamond"/>
                <w:b/>
                <w:color w:val="FFFFFF" w:themeColor="background1"/>
                <w:sz w:val="20"/>
                <w:szCs w:val="20"/>
              </w:rPr>
            </w:pPr>
          </w:p>
        </w:tc>
      </w:tr>
      <w:tr w:rsidR="00BF2E82" w:rsidRPr="00690C0B" w14:paraId="6628F4E2" w14:textId="77777777" w:rsidTr="00081E9C">
        <w:trPr>
          <w:trHeight w:hRule="exact" w:val="340"/>
        </w:trPr>
        <w:tc>
          <w:tcPr>
            <w:tcW w:w="856" w:type="dxa"/>
            <w:tcBorders>
              <w:left w:val="nil"/>
              <w:bottom w:val="nil"/>
            </w:tcBorders>
            <w:shd w:val="clear" w:color="auto" w:fill="auto"/>
          </w:tcPr>
          <w:p w14:paraId="27F789EA" w14:textId="77777777" w:rsidR="00BF2E82" w:rsidRPr="007C3792" w:rsidRDefault="00BF2E82" w:rsidP="008624BE">
            <w:pPr>
              <w:rPr>
                <w:rFonts w:ascii="Garamond" w:hAnsi="Garamond"/>
                <w:sz w:val="20"/>
                <w:szCs w:val="20"/>
              </w:rPr>
            </w:pPr>
          </w:p>
        </w:tc>
        <w:tc>
          <w:tcPr>
            <w:tcW w:w="3062" w:type="dxa"/>
            <w:tcBorders>
              <w:bottom w:val="nil"/>
            </w:tcBorders>
            <w:shd w:val="clear" w:color="auto" w:fill="auto"/>
            <w:tcMar>
              <w:top w:w="170" w:type="dxa"/>
              <w:bottom w:w="0" w:type="dxa"/>
              <w:right w:w="113" w:type="dxa"/>
            </w:tcMar>
            <w:textDirection w:val="tbRl"/>
          </w:tcPr>
          <w:p w14:paraId="5E72A1C2" w14:textId="77777777" w:rsidR="00BF2E82" w:rsidRDefault="00BF2E82" w:rsidP="008624BE">
            <w:pPr>
              <w:jc w:val="right"/>
              <w:rPr>
                <w:rFonts w:ascii="Garamond" w:hAnsi="Garamond"/>
                <w:b/>
                <w:smallCaps/>
                <w:color w:val="FFFFFF" w:themeColor="background1"/>
                <w:sz w:val="20"/>
                <w:szCs w:val="20"/>
              </w:rPr>
            </w:pPr>
          </w:p>
        </w:tc>
        <w:tc>
          <w:tcPr>
            <w:tcW w:w="340" w:type="dxa"/>
            <w:tcBorders>
              <w:bottom w:val="nil"/>
            </w:tcBorders>
            <w:shd w:val="clear" w:color="auto" w:fill="auto"/>
            <w:tcMar>
              <w:bottom w:w="0" w:type="dxa"/>
              <w:right w:w="113" w:type="dxa"/>
            </w:tcMar>
            <w:textDirection w:val="tbRl"/>
          </w:tcPr>
          <w:p w14:paraId="6EB481D1"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1DE50FCF"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bottom w:w="0" w:type="dxa"/>
              <w:right w:w="113" w:type="dxa"/>
            </w:tcMar>
            <w:textDirection w:val="tbRl"/>
          </w:tcPr>
          <w:p w14:paraId="779C4CCA"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423AE45C"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top w:w="0" w:type="dxa"/>
              <w:bottom w:w="0" w:type="dxa"/>
              <w:right w:w="113" w:type="dxa"/>
            </w:tcMar>
            <w:textDirection w:val="tbRl"/>
          </w:tcPr>
          <w:p w14:paraId="68576460"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7BB2B799" w14:textId="77777777" w:rsidR="00BF2E82" w:rsidRPr="007C3792" w:rsidRDefault="00BF2E82" w:rsidP="008624BE">
            <w:pPr>
              <w:jc w:val="right"/>
              <w:rPr>
                <w:rFonts w:ascii="Garamond" w:hAnsi="Garamond"/>
                <w:b/>
                <w:color w:val="FFFFFF" w:themeColor="background1"/>
                <w:sz w:val="20"/>
                <w:szCs w:val="20"/>
              </w:rPr>
            </w:pPr>
          </w:p>
        </w:tc>
        <w:tc>
          <w:tcPr>
            <w:tcW w:w="765" w:type="dxa"/>
            <w:tcBorders>
              <w:bottom w:val="nil"/>
              <w:right w:val="nil"/>
            </w:tcBorders>
          </w:tcPr>
          <w:p w14:paraId="123A6B09" w14:textId="77777777" w:rsidR="00BF2E82" w:rsidRPr="007C3792" w:rsidRDefault="00BF2E82" w:rsidP="008624BE">
            <w:pPr>
              <w:jc w:val="right"/>
              <w:rPr>
                <w:rFonts w:ascii="Garamond" w:hAnsi="Garamond"/>
                <w:b/>
                <w:color w:val="FFFFFF" w:themeColor="background1"/>
                <w:sz w:val="20"/>
                <w:szCs w:val="20"/>
              </w:rPr>
            </w:pPr>
          </w:p>
        </w:tc>
      </w:tr>
    </w:tbl>
    <w:p w14:paraId="18FB7CF1" w14:textId="02F4E08D" w:rsidR="00584225" w:rsidRDefault="00584225">
      <w:pPr>
        <w:rPr>
          <w:rFonts w:ascii="Garamond" w:hAnsi="Garamond"/>
          <w:sz w:val="20"/>
          <w:szCs w:val="20"/>
        </w:rPr>
      </w:pPr>
      <w:r>
        <w:rPr>
          <w:rFonts w:ascii="Garamond" w:hAnsi="Garamond"/>
          <w:sz w:val="20"/>
          <w:szCs w:val="20"/>
        </w:rPr>
        <w:br w:type="page"/>
      </w:r>
    </w:p>
    <w:p w14:paraId="07574124" w14:textId="00C66229" w:rsidR="00584225" w:rsidRDefault="00A27374">
      <w:pPr>
        <w:rPr>
          <w:rFonts w:ascii="Garamond" w:hAnsi="Garamond"/>
          <w:sz w:val="20"/>
          <w:szCs w:val="20"/>
        </w:rPr>
      </w:pPr>
      <w:r>
        <w:rPr>
          <w:rFonts w:ascii="Garamond" w:hAnsi="Garamond"/>
          <w:noProof/>
          <w:sz w:val="20"/>
          <w:szCs w:val="20"/>
          <w:lang w:val="en-US"/>
        </w:rPr>
        <w:drawing>
          <wp:inline distT="0" distB="0" distL="0" distR="0" wp14:anchorId="09030645" wp14:editId="1BECAAE4">
            <wp:extent cx="9612630" cy="6838753"/>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612630" cy="6838753"/>
                    </a:xfrm>
                    <a:prstGeom prst="rect">
                      <a:avLst/>
                    </a:prstGeom>
                    <a:noFill/>
                    <a:ln>
                      <a:noFill/>
                    </a:ln>
                  </pic:spPr>
                </pic:pic>
              </a:graphicData>
            </a:graphic>
          </wp:inline>
        </w:drawing>
      </w:r>
    </w:p>
    <w:p w14:paraId="59D312A2" w14:textId="77777777" w:rsidR="00BB567E" w:rsidRDefault="00BB567E">
      <w:pPr>
        <w:rPr>
          <w:rFonts w:ascii="Garamond" w:hAnsi="Garamond"/>
          <w:sz w:val="20"/>
          <w:szCs w:val="20"/>
        </w:rPr>
      </w:pPr>
    </w:p>
    <w:p w14:paraId="71253999" w14:textId="0B25FE56" w:rsidR="00E942CA" w:rsidRDefault="00E942CA" w:rsidP="004A0924">
      <w:pPr>
        <w:pStyle w:val="C-Head-Top"/>
      </w:pPr>
      <w:r w:rsidRPr="001023D7">
        <w:t>Change Log</w:t>
      </w:r>
    </w:p>
    <w:tbl>
      <w:tblPr>
        <w:tblStyle w:val="TableGrid"/>
        <w:tblW w:w="0" w:type="auto"/>
        <w:tblLayout w:type="fixed"/>
        <w:tblLook w:val="04A0" w:firstRow="1" w:lastRow="0" w:firstColumn="1" w:lastColumn="0" w:noHBand="0" w:noVBand="1"/>
      </w:tblPr>
      <w:tblGrid>
        <w:gridCol w:w="567"/>
        <w:gridCol w:w="1134"/>
        <w:gridCol w:w="13240"/>
      </w:tblGrid>
      <w:tr w:rsidR="00FD71AA" w14:paraId="210C7CFB" w14:textId="77777777" w:rsidTr="00F5040A">
        <w:trPr>
          <w:tblHeader/>
        </w:trPr>
        <w:tc>
          <w:tcPr>
            <w:tcW w:w="1701" w:type="dxa"/>
            <w:gridSpan w:val="2"/>
            <w:shd w:val="clear" w:color="auto" w:fill="17365D" w:themeFill="text2" w:themeFillShade="BF"/>
            <w:tcMar>
              <w:left w:w="57" w:type="dxa"/>
              <w:right w:w="57" w:type="dxa"/>
            </w:tcMar>
          </w:tcPr>
          <w:p w14:paraId="20E376BD" w14:textId="1AD20F42" w:rsidR="00FD71AA" w:rsidRDefault="00FD71AA" w:rsidP="00BD2F3A">
            <w:pPr>
              <w:rPr>
                <w:rFonts w:ascii="Garamond" w:hAnsi="Garamond"/>
                <w:sz w:val="20"/>
                <w:szCs w:val="20"/>
              </w:rPr>
            </w:pPr>
            <w:r>
              <w:rPr>
                <w:rFonts w:ascii="Garamond" w:hAnsi="Garamond"/>
                <w:sz w:val="20"/>
                <w:szCs w:val="20"/>
              </w:rPr>
              <w:t>Version / Date</w:t>
            </w:r>
          </w:p>
        </w:tc>
        <w:tc>
          <w:tcPr>
            <w:tcW w:w="13240" w:type="dxa"/>
            <w:shd w:val="clear" w:color="auto" w:fill="17365D" w:themeFill="text2" w:themeFillShade="BF"/>
            <w:tcMar>
              <w:left w:w="57" w:type="dxa"/>
              <w:right w:w="57" w:type="dxa"/>
            </w:tcMar>
          </w:tcPr>
          <w:p w14:paraId="5E8F5679" w14:textId="3C63DA71" w:rsidR="00FD71AA" w:rsidRDefault="00FD71AA" w:rsidP="00BD2F3A">
            <w:pPr>
              <w:rPr>
                <w:rFonts w:ascii="Garamond" w:hAnsi="Garamond"/>
                <w:sz w:val="20"/>
                <w:szCs w:val="20"/>
              </w:rPr>
            </w:pPr>
            <w:r>
              <w:rPr>
                <w:rFonts w:ascii="Garamond" w:hAnsi="Garamond"/>
                <w:sz w:val="20"/>
                <w:szCs w:val="20"/>
              </w:rPr>
              <w:t>Comments</w:t>
            </w:r>
          </w:p>
        </w:tc>
      </w:tr>
      <w:tr w:rsidR="00FD71AA" w14:paraId="25B7DB0E" w14:textId="77777777" w:rsidTr="00F5040A">
        <w:tc>
          <w:tcPr>
            <w:tcW w:w="567" w:type="dxa"/>
            <w:shd w:val="clear" w:color="auto" w:fill="auto"/>
            <w:tcMar>
              <w:top w:w="57" w:type="dxa"/>
              <w:left w:w="57" w:type="dxa"/>
              <w:bottom w:w="57" w:type="dxa"/>
              <w:right w:w="57" w:type="dxa"/>
            </w:tcMar>
          </w:tcPr>
          <w:p w14:paraId="772370AA" w14:textId="2F50BE67" w:rsidR="00FD71AA" w:rsidRPr="00E942CA" w:rsidRDefault="00FD71AA" w:rsidP="00BD2F3A">
            <w:pPr>
              <w:rPr>
                <w:rFonts w:ascii="Garamond" w:hAnsi="Garamond"/>
                <w:sz w:val="20"/>
                <w:szCs w:val="20"/>
              </w:rPr>
            </w:pPr>
            <w:r>
              <w:rPr>
                <w:rFonts w:ascii="Garamond" w:hAnsi="Garamond"/>
                <w:sz w:val="20"/>
                <w:szCs w:val="20"/>
              </w:rPr>
              <w:t>0.10</w:t>
            </w:r>
          </w:p>
        </w:tc>
        <w:tc>
          <w:tcPr>
            <w:tcW w:w="1134" w:type="dxa"/>
            <w:shd w:val="clear" w:color="auto" w:fill="auto"/>
            <w:tcMar>
              <w:top w:w="57" w:type="dxa"/>
              <w:left w:w="57" w:type="dxa"/>
              <w:bottom w:w="57" w:type="dxa"/>
              <w:right w:w="57" w:type="dxa"/>
            </w:tcMar>
          </w:tcPr>
          <w:p w14:paraId="25A60E8A" w14:textId="704EF9A0" w:rsidR="00FD71AA" w:rsidRPr="00E942CA" w:rsidRDefault="00FD71AA" w:rsidP="00BD2F3A">
            <w:pPr>
              <w:rPr>
                <w:rFonts w:ascii="Garamond" w:hAnsi="Garamond"/>
                <w:sz w:val="20"/>
                <w:szCs w:val="20"/>
              </w:rPr>
            </w:pPr>
            <w:r>
              <w:rPr>
                <w:rFonts w:ascii="Garamond" w:hAnsi="Garamond"/>
                <w:sz w:val="20"/>
                <w:szCs w:val="20"/>
              </w:rPr>
              <w:t>30 Jul 2012</w:t>
            </w:r>
          </w:p>
        </w:tc>
        <w:tc>
          <w:tcPr>
            <w:tcW w:w="13240" w:type="dxa"/>
            <w:shd w:val="clear" w:color="auto" w:fill="auto"/>
            <w:tcMar>
              <w:top w:w="57" w:type="dxa"/>
              <w:left w:w="57" w:type="dxa"/>
              <w:bottom w:w="57" w:type="dxa"/>
              <w:right w:w="57" w:type="dxa"/>
            </w:tcMar>
          </w:tcPr>
          <w:p w14:paraId="062798EA" w14:textId="52AE8CD5" w:rsidR="00FD71AA" w:rsidRPr="00E942CA" w:rsidRDefault="00FD71AA" w:rsidP="00BD2F3A">
            <w:pPr>
              <w:rPr>
                <w:rFonts w:ascii="Garamond" w:hAnsi="Garamond"/>
                <w:sz w:val="20"/>
                <w:szCs w:val="20"/>
              </w:rPr>
            </w:pPr>
            <w:r>
              <w:rPr>
                <w:rFonts w:ascii="Garamond" w:hAnsi="Garamond"/>
                <w:sz w:val="20"/>
                <w:szCs w:val="20"/>
              </w:rPr>
              <w:t>Original draft.</w:t>
            </w:r>
          </w:p>
        </w:tc>
      </w:tr>
      <w:tr w:rsidR="00FD71AA" w14:paraId="16119280" w14:textId="77777777" w:rsidTr="00F5040A">
        <w:tc>
          <w:tcPr>
            <w:tcW w:w="567" w:type="dxa"/>
            <w:shd w:val="clear" w:color="auto" w:fill="auto"/>
            <w:tcMar>
              <w:top w:w="57" w:type="dxa"/>
              <w:left w:w="57" w:type="dxa"/>
              <w:bottom w:w="57" w:type="dxa"/>
              <w:right w:w="57" w:type="dxa"/>
            </w:tcMar>
          </w:tcPr>
          <w:p w14:paraId="195B7D0F" w14:textId="47A536FB" w:rsidR="00FD71AA" w:rsidRPr="00E942CA" w:rsidRDefault="00FD71AA" w:rsidP="00BD2F3A">
            <w:pPr>
              <w:rPr>
                <w:rFonts w:ascii="Garamond" w:hAnsi="Garamond"/>
                <w:sz w:val="20"/>
                <w:szCs w:val="20"/>
              </w:rPr>
            </w:pPr>
            <w:r>
              <w:rPr>
                <w:rFonts w:ascii="Garamond" w:hAnsi="Garamond"/>
                <w:sz w:val="20"/>
                <w:szCs w:val="20"/>
              </w:rPr>
              <w:t>0.20</w:t>
            </w:r>
          </w:p>
        </w:tc>
        <w:tc>
          <w:tcPr>
            <w:tcW w:w="1134" w:type="dxa"/>
            <w:shd w:val="clear" w:color="auto" w:fill="auto"/>
            <w:tcMar>
              <w:top w:w="57" w:type="dxa"/>
              <w:left w:w="57" w:type="dxa"/>
              <w:bottom w:w="57" w:type="dxa"/>
              <w:right w:w="57" w:type="dxa"/>
            </w:tcMar>
          </w:tcPr>
          <w:p w14:paraId="65D95B2C" w14:textId="0817AC49" w:rsidR="00FD71AA" w:rsidRPr="00E942CA" w:rsidRDefault="00FD71AA" w:rsidP="00BD2F3A">
            <w:pPr>
              <w:rPr>
                <w:rFonts w:ascii="Garamond" w:hAnsi="Garamond"/>
                <w:sz w:val="20"/>
                <w:szCs w:val="20"/>
              </w:rPr>
            </w:pPr>
            <w:r>
              <w:rPr>
                <w:rFonts w:ascii="Garamond" w:hAnsi="Garamond"/>
                <w:sz w:val="20"/>
                <w:szCs w:val="20"/>
              </w:rPr>
              <w:t>10 Aug 2012</w:t>
            </w:r>
          </w:p>
        </w:tc>
        <w:tc>
          <w:tcPr>
            <w:tcW w:w="13240" w:type="dxa"/>
            <w:shd w:val="clear" w:color="auto" w:fill="auto"/>
            <w:tcMar>
              <w:top w:w="57" w:type="dxa"/>
              <w:left w:w="57" w:type="dxa"/>
              <w:bottom w:w="57" w:type="dxa"/>
              <w:right w:w="57" w:type="dxa"/>
            </w:tcMar>
          </w:tcPr>
          <w:p w14:paraId="2E6E900D" w14:textId="49EB399F" w:rsidR="00FD71AA" w:rsidRPr="00E942CA" w:rsidRDefault="00FD71AA" w:rsidP="00BD2F3A">
            <w:pPr>
              <w:rPr>
                <w:rFonts w:ascii="Garamond" w:hAnsi="Garamond"/>
                <w:sz w:val="20"/>
                <w:szCs w:val="20"/>
              </w:rPr>
            </w:pPr>
            <w:r>
              <w:rPr>
                <w:rFonts w:ascii="Garamond" w:hAnsi="Garamond"/>
                <w:sz w:val="20"/>
                <w:szCs w:val="20"/>
              </w:rPr>
              <w:t>Draft reviewed and updated.</w:t>
            </w:r>
          </w:p>
        </w:tc>
      </w:tr>
      <w:tr w:rsidR="00FD71AA" w14:paraId="56DED746" w14:textId="77777777" w:rsidTr="00F5040A">
        <w:tc>
          <w:tcPr>
            <w:tcW w:w="567" w:type="dxa"/>
            <w:shd w:val="clear" w:color="auto" w:fill="auto"/>
            <w:tcMar>
              <w:top w:w="57" w:type="dxa"/>
              <w:left w:w="57" w:type="dxa"/>
              <w:bottom w:w="57" w:type="dxa"/>
              <w:right w:w="57" w:type="dxa"/>
            </w:tcMar>
          </w:tcPr>
          <w:p w14:paraId="3B2DF2A5" w14:textId="283B128D" w:rsidR="00FD71AA" w:rsidRPr="00E942CA" w:rsidRDefault="00FD71AA" w:rsidP="00BD2F3A">
            <w:pPr>
              <w:rPr>
                <w:rFonts w:ascii="Garamond" w:hAnsi="Garamond"/>
                <w:sz w:val="20"/>
                <w:szCs w:val="20"/>
              </w:rPr>
            </w:pPr>
            <w:r>
              <w:rPr>
                <w:rFonts w:ascii="Garamond" w:hAnsi="Garamond"/>
                <w:sz w:val="20"/>
                <w:szCs w:val="20"/>
              </w:rPr>
              <w:t>0.30</w:t>
            </w:r>
          </w:p>
        </w:tc>
        <w:tc>
          <w:tcPr>
            <w:tcW w:w="1134" w:type="dxa"/>
            <w:shd w:val="clear" w:color="auto" w:fill="auto"/>
            <w:tcMar>
              <w:top w:w="57" w:type="dxa"/>
              <w:left w:w="57" w:type="dxa"/>
              <w:bottom w:w="57" w:type="dxa"/>
              <w:right w:w="57" w:type="dxa"/>
            </w:tcMar>
          </w:tcPr>
          <w:p w14:paraId="6CC27BFB" w14:textId="59DAE037" w:rsidR="00FD71AA" w:rsidRPr="00E942CA" w:rsidRDefault="00FD71AA" w:rsidP="00BD2F3A">
            <w:pPr>
              <w:rPr>
                <w:rFonts w:ascii="Garamond" w:hAnsi="Garamond"/>
                <w:sz w:val="20"/>
                <w:szCs w:val="20"/>
              </w:rPr>
            </w:pPr>
            <w:r>
              <w:rPr>
                <w:rFonts w:ascii="Garamond" w:hAnsi="Garamond"/>
                <w:sz w:val="20"/>
                <w:szCs w:val="20"/>
              </w:rPr>
              <w:t>15 Aug 2012</w:t>
            </w:r>
          </w:p>
        </w:tc>
        <w:tc>
          <w:tcPr>
            <w:tcW w:w="13240" w:type="dxa"/>
            <w:shd w:val="clear" w:color="auto" w:fill="auto"/>
            <w:tcMar>
              <w:top w:w="57" w:type="dxa"/>
              <w:left w:w="57" w:type="dxa"/>
              <w:bottom w:w="57" w:type="dxa"/>
              <w:right w:w="57" w:type="dxa"/>
            </w:tcMar>
          </w:tcPr>
          <w:p w14:paraId="3B0409AE" w14:textId="0535B80B" w:rsidR="00FD71AA" w:rsidRPr="00E942CA" w:rsidRDefault="00FD71AA" w:rsidP="00E21F0E">
            <w:pPr>
              <w:rPr>
                <w:rFonts w:ascii="Garamond" w:hAnsi="Garamond"/>
                <w:sz w:val="20"/>
                <w:szCs w:val="20"/>
              </w:rPr>
            </w:pPr>
            <w:r>
              <w:rPr>
                <w:rFonts w:ascii="Garamond" w:hAnsi="Garamond"/>
                <w:sz w:val="20"/>
                <w:szCs w:val="20"/>
              </w:rPr>
              <w:t>Draft announced OWASP SCP mailing list for comment.</w:t>
            </w:r>
          </w:p>
        </w:tc>
      </w:tr>
      <w:tr w:rsidR="00FD71AA" w14:paraId="0B5B9C2A" w14:textId="77777777" w:rsidTr="00F5040A">
        <w:tc>
          <w:tcPr>
            <w:tcW w:w="567" w:type="dxa"/>
            <w:shd w:val="clear" w:color="auto" w:fill="auto"/>
            <w:tcMar>
              <w:top w:w="57" w:type="dxa"/>
              <w:left w:w="57" w:type="dxa"/>
              <w:bottom w:w="57" w:type="dxa"/>
              <w:right w:w="57" w:type="dxa"/>
            </w:tcMar>
          </w:tcPr>
          <w:p w14:paraId="3DF56DEC" w14:textId="7D437D1E" w:rsidR="00FD71AA" w:rsidRPr="00E942CA" w:rsidRDefault="00FD71AA" w:rsidP="00BD2F3A">
            <w:pPr>
              <w:rPr>
                <w:rFonts w:ascii="Garamond" w:hAnsi="Garamond"/>
                <w:sz w:val="20"/>
                <w:szCs w:val="20"/>
              </w:rPr>
            </w:pPr>
            <w:r>
              <w:rPr>
                <w:rFonts w:ascii="Garamond" w:hAnsi="Garamond"/>
                <w:sz w:val="20"/>
                <w:szCs w:val="20"/>
              </w:rPr>
              <w:t>0.40</w:t>
            </w:r>
          </w:p>
        </w:tc>
        <w:tc>
          <w:tcPr>
            <w:tcW w:w="1134" w:type="dxa"/>
            <w:shd w:val="clear" w:color="auto" w:fill="auto"/>
            <w:tcMar>
              <w:top w:w="57" w:type="dxa"/>
              <w:left w:w="57" w:type="dxa"/>
              <w:bottom w:w="57" w:type="dxa"/>
              <w:right w:w="57" w:type="dxa"/>
            </w:tcMar>
          </w:tcPr>
          <w:p w14:paraId="0B86DA3E" w14:textId="14D21A5F"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78D3332F" w14:textId="2283B188" w:rsidR="00FD71AA" w:rsidRPr="00E942CA" w:rsidRDefault="00FD71AA" w:rsidP="00AD3D34">
            <w:pPr>
              <w:rPr>
                <w:rFonts w:ascii="Garamond" w:hAnsi="Garamond"/>
                <w:sz w:val="20"/>
                <w:szCs w:val="20"/>
              </w:rPr>
            </w:pPr>
            <w:r>
              <w:rPr>
                <w:rFonts w:ascii="Garamond" w:hAnsi="Garamond"/>
                <w:sz w:val="20"/>
                <w:szCs w:val="20"/>
              </w:rPr>
              <w:t xml:space="preserve">Play rules updated based on feedback during workshops. Added reference to PCI SSC Information Supplement: </w:t>
            </w:r>
            <w:r w:rsidRPr="00AD3D34">
              <w:rPr>
                <w:rFonts w:ascii="Garamond" w:hAnsi="Garamond"/>
                <w:sz w:val="20"/>
                <w:szCs w:val="20"/>
              </w:rPr>
              <w:t>PCI DSS E-commerce Guidelines</w:t>
            </w:r>
            <w:r>
              <w:rPr>
                <w:rFonts w:ascii="Garamond" w:hAnsi="Garamond"/>
                <w:sz w:val="20"/>
                <w:szCs w:val="20"/>
              </w:rPr>
              <w:t>. Descriptive text extended and updated. Added contributors section, page numbering, FAQs and change log.</w:t>
            </w:r>
          </w:p>
        </w:tc>
      </w:tr>
      <w:tr w:rsidR="00FD71AA" w14:paraId="19569CAE" w14:textId="77777777" w:rsidTr="00F5040A">
        <w:tc>
          <w:tcPr>
            <w:tcW w:w="567" w:type="dxa"/>
            <w:shd w:val="clear" w:color="auto" w:fill="auto"/>
            <w:tcMar>
              <w:top w:w="57" w:type="dxa"/>
              <w:left w:w="57" w:type="dxa"/>
              <w:bottom w:w="57" w:type="dxa"/>
              <w:right w:w="57" w:type="dxa"/>
            </w:tcMar>
          </w:tcPr>
          <w:p w14:paraId="5482C0B0" w14:textId="2123D632" w:rsidR="00FD71AA" w:rsidRPr="00E942CA" w:rsidRDefault="00FD71AA" w:rsidP="00BD2F3A">
            <w:pPr>
              <w:rPr>
                <w:rFonts w:ascii="Garamond" w:hAnsi="Garamond"/>
                <w:sz w:val="20"/>
                <w:szCs w:val="20"/>
              </w:rPr>
            </w:pPr>
            <w:r>
              <w:rPr>
                <w:rFonts w:ascii="Garamond" w:hAnsi="Garamond"/>
                <w:sz w:val="20"/>
                <w:szCs w:val="20"/>
              </w:rPr>
              <w:t>1.00</w:t>
            </w:r>
          </w:p>
        </w:tc>
        <w:tc>
          <w:tcPr>
            <w:tcW w:w="1134" w:type="dxa"/>
            <w:shd w:val="clear" w:color="auto" w:fill="auto"/>
            <w:tcMar>
              <w:top w:w="57" w:type="dxa"/>
              <w:left w:w="57" w:type="dxa"/>
              <w:bottom w:w="57" w:type="dxa"/>
              <w:right w:w="57" w:type="dxa"/>
            </w:tcMar>
          </w:tcPr>
          <w:p w14:paraId="3726FA14" w14:textId="7F0CC4BB"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61693CAE" w14:textId="18618F93" w:rsidR="00FD71AA" w:rsidRPr="00E942CA" w:rsidRDefault="00FD71AA" w:rsidP="00BD2F3A">
            <w:pPr>
              <w:rPr>
                <w:rFonts w:ascii="Garamond" w:hAnsi="Garamond"/>
                <w:sz w:val="20"/>
                <w:szCs w:val="20"/>
              </w:rPr>
            </w:pPr>
            <w:r>
              <w:rPr>
                <w:rFonts w:ascii="Garamond" w:hAnsi="Garamond"/>
                <w:sz w:val="20"/>
                <w:szCs w:val="20"/>
              </w:rPr>
              <w:t>Release.</w:t>
            </w:r>
          </w:p>
        </w:tc>
      </w:tr>
      <w:tr w:rsidR="00FD71AA" w14:paraId="0CBB9230" w14:textId="77777777" w:rsidTr="00F5040A">
        <w:tc>
          <w:tcPr>
            <w:tcW w:w="567" w:type="dxa"/>
            <w:shd w:val="clear" w:color="auto" w:fill="auto"/>
            <w:tcMar>
              <w:top w:w="57" w:type="dxa"/>
              <w:left w:w="57" w:type="dxa"/>
              <w:bottom w:w="57" w:type="dxa"/>
              <w:right w:w="57" w:type="dxa"/>
            </w:tcMar>
          </w:tcPr>
          <w:p w14:paraId="2AC5705E" w14:textId="4B015FF9" w:rsidR="00FD71AA" w:rsidRPr="00E942CA" w:rsidRDefault="00FD71AA" w:rsidP="00BD2F3A">
            <w:pPr>
              <w:rPr>
                <w:rFonts w:ascii="Garamond" w:hAnsi="Garamond"/>
                <w:sz w:val="20"/>
                <w:szCs w:val="20"/>
              </w:rPr>
            </w:pPr>
            <w:r>
              <w:rPr>
                <w:rFonts w:ascii="Garamond" w:hAnsi="Garamond"/>
                <w:sz w:val="20"/>
                <w:szCs w:val="20"/>
              </w:rPr>
              <w:t>1.01</w:t>
            </w:r>
          </w:p>
        </w:tc>
        <w:tc>
          <w:tcPr>
            <w:tcW w:w="1134" w:type="dxa"/>
            <w:shd w:val="clear" w:color="auto" w:fill="auto"/>
            <w:tcMar>
              <w:top w:w="57" w:type="dxa"/>
              <w:left w:w="57" w:type="dxa"/>
              <w:bottom w:w="57" w:type="dxa"/>
              <w:right w:w="57" w:type="dxa"/>
            </w:tcMar>
          </w:tcPr>
          <w:p w14:paraId="73747F9E" w14:textId="45C9E584" w:rsidR="00FD71AA" w:rsidRPr="00E942CA" w:rsidRDefault="00E80CF3" w:rsidP="00BD2F3A">
            <w:pPr>
              <w:rPr>
                <w:rFonts w:ascii="Garamond" w:hAnsi="Garamond"/>
                <w:sz w:val="20"/>
                <w:szCs w:val="20"/>
              </w:rPr>
            </w:pPr>
            <w:r>
              <w:rPr>
                <w:rFonts w:ascii="Garamond" w:hAnsi="Garamond"/>
                <w:sz w:val="20"/>
                <w:szCs w:val="20"/>
              </w:rPr>
              <w:t>03 Jun 2013</w:t>
            </w:r>
          </w:p>
        </w:tc>
        <w:tc>
          <w:tcPr>
            <w:tcW w:w="13240" w:type="dxa"/>
            <w:shd w:val="clear" w:color="auto" w:fill="auto"/>
            <w:tcMar>
              <w:top w:w="57" w:type="dxa"/>
              <w:left w:w="57" w:type="dxa"/>
              <w:bottom w:w="57" w:type="dxa"/>
              <w:right w:w="57" w:type="dxa"/>
            </w:tcMar>
          </w:tcPr>
          <w:p w14:paraId="4E7442E7" w14:textId="76710B07" w:rsidR="00FD71AA" w:rsidRPr="00E942CA" w:rsidRDefault="00FD71AA" w:rsidP="004A0924">
            <w:pPr>
              <w:rPr>
                <w:rFonts w:ascii="Garamond" w:hAnsi="Garamond"/>
                <w:sz w:val="20"/>
                <w:szCs w:val="20"/>
              </w:rPr>
            </w:pPr>
            <w:r>
              <w:rPr>
                <w:rFonts w:ascii="Garamond" w:hAnsi="Garamond"/>
                <w:sz w:val="20"/>
                <w:szCs w:val="20"/>
              </w:rPr>
              <w:t>Framework-specific card deck discussion added.</w:t>
            </w:r>
            <w:r w:rsidRPr="00A802B6">
              <w:rPr>
                <w:rFonts w:ascii="Garamond" w:hAnsi="Garamond"/>
                <w:sz w:val="20"/>
                <w:szCs w:val="20"/>
              </w:rPr>
              <w:t xml:space="preserve"> </w:t>
            </w:r>
            <w:r>
              <w:rPr>
                <w:rFonts w:ascii="Garamond" w:hAnsi="Garamond"/>
                <w:sz w:val="20"/>
                <w:szCs w:val="20"/>
              </w:rPr>
              <w:t>Additional FAQs created. Descriptive text updated. New cover image, and previous cover image moved to back. Cut lines added. Alternative rules and deck subset descriptions added. Project website and mailing list added. Cornucopia King cross-reference to AppSensor updated.</w:t>
            </w:r>
          </w:p>
        </w:tc>
      </w:tr>
      <w:tr w:rsidR="00FD71AA" w14:paraId="2E47608F" w14:textId="77777777" w:rsidTr="00F5040A">
        <w:tc>
          <w:tcPr>
            <w:tcW w:w="567" w:type="dxa"/>
            <w:shd w:val="clear" w:color="auto" w:fill="auto"/>
            <w:tcMar>
              <w:top w:w="57" w:type="dxa"/>
              <w:left w:w="57" w:type="dxa"/>
              <w:bottom w:w="57" w:type="dxa"/>
              <w:right w:w="57" w:type="dxa"/>
            </w:tcMar>
          </w:tcPr>
          <w:p w14:paraId="12E3F7AF" w14:textId="43F5BFBF" w:rsidR="00FD71AA" w:rsidRPr="00E942CA" w:rsidRDefault="00E80CF3" w:rsidP="00BD2F3A">
            <w:pPr>
              <w:rPr>
                <w:rFonts w:ascii="Garamond" w:hAnsi="Garamond"/>
                <w:sz w:val="20"/>
                <w:szCs w:val="20"/>
              </w:rPr>
            </w:pPr>
            <w:r>
              <w:rPr>
                <w:rFonts w:ascii="Garamond" w:hAnsi="Garamond"/>
                <w:sz w:val="20"/>
                <w:szCs w:val="20"/>
              </w:rPr>
              <w:t>1.02</w:t>
            </w:r>
          </w:p>
        </w:tc>
        <w:tc>
          <w:tcPr>
            <w:tcW w:w="1134" w:type="dxa"/>
            <w:shd w:val="clear" w:color="auto" w:fill="auto"/>
            <w:tcMar>
              <w:top w:w="57" w:type="dxa"/>
              <w:left w:w="57" w:type="dxa"/>
              <w:bottom w:w="57" w:type="dxa"/>
              <w:right w:w="57" w:type="dxa"/>
            </w:tcMar>
          </w:tcPr>
          <w:p w14:paraId="4EA1A98C" w14:textId="3370838F" w:rsidR="00FD71AA" w:rsidRPr="00E942CA" w:rsidRDefault="00EE3ADA" w:rsidP="00BD2F3A">
            <w:pPr>
              <w:rPr>
                <w:rFonts w:ascii="Garamond" w:hAnsi="Garamond"/>
                <w:sz w:val="20"/>
                <w:szCs w:val="20"/>
              </w:rPr>
            </w:pPr>
            <w:r>
              <w:rPr>
                <w:rFonts w:ascii="Garamond" w:hAnsi="Garamond"/>
                <w:sz w:val="20"/>
                <w:szCs w:val="20"/>
              </w:rPr>
              <w:t>14 Aug 2013</w:t>
            </w:r>
          </w:p>
        </w:tc>
        <w:tc>
          <w:tcPr>
            <w:tcW w:w="13240" w:type="dxa"/>
            <w:shd w:val="clear" w:color="auto" w:fill="auto"/>
            <w:tcMar>
              <w:top w:w="57" w:type="dxa"/>
              <w:left w:w="57" w:type="dxa"/>
              <w:bottom w:w="57" w:type="dxa"/>
              <w:right w:w="57" w:type="dxa"/>
            </w:tcMar>
          </w:tcPr>
          <w:p w14:paraId="2C065DE5" w14:textId="031E2D08" w:rsidR="00FD71AA" w:rsidRPr="00E942CA" w:rsidRDefault="00A47643" w:rsidP="00752C36">
            <w:pPr>
              <w:rPr>
                <w:rFonts w:ascii="Garamond" w:hAnsi="Garamond"/>
                <w:sz w:val="20"/>
                <w:szCs w:val="20"/>
              </w:rPr>
            </w:pPr>
            <w:r>
              <w:rPr>
                <w:rFonts w:ascii="Garamond" w:hAnsi="Garamond"/>
                <w:sz w:val="20"/>
                <w:szCs w:val="20"/>
              </w:rPr>
              <w:t xml:space="preserve">Warning about time to print added. Additional alternative game rules added (twenty-one, play a deck over a week, play full hand and then discuss). </w:t>
            </w:r>
            <w:r w:rsidR="0088453A">
              <w:rPr>
                <w:rFonts w:ascii="Garamond" w:hAnsi="Garamond"/>
                <w:sz w:val="20"/>
                <w:szCs w:val="20"/>
              </w:rPr>
              <w:t xml:space="preserve">Compliance deck concept added. </w:t>
            </w:r>
            <w:r>
              <w:rPr>
                <w:rFonts w:ascii="Garamond" w:hAnsi="Garamond"/>
                <w:sz w:val="20"/>
                <w:szCs w:val="20"/>
              </w:rPr>
              <w:t>FAQs 5 and 6 added.</w:t>
            </w:r>
            <w:r w:rsidR="00E05BD9">
              <w:rPr>
                <w:rFonts w:ascii="Garamond" w:hAnsi="Garamond"/>
                <w:sz w:val="20"/>
                <w:szCs w:val="20"/>
              </w:rPr>
              <w:t xml:space="preserve"> Attack descriptions on cards with tinted backgrounds changed to black (from dark grey).</w:t>
            </w:r>
            <w:r w:rsidR="00752C36">
              <w:rPr>
                <w:rFonts w:ascii="Garamond" w:hAnsi="Garamond"/>
                <w:sz w:val="20"/>
                <w:szCs w:val="20"/>
              </w:rPr>
              <w:t xml:space="preserve"> Project c</w:t>
            </w:r>
            <w:r w:rsidR="00752C36" w:rsidRPr="00A47643">
              <w:rPr>
                <w:rFonts w:ascii="Garamond" w:hAnsi="Garamond"/>
                <w:sz w:val="20"/>
                <w:szCs w:val="20"/>
              </w:rPr>
              <w:t xml:space="preserve">ontributors </w:t>
            </w:r>
            <w:r w:rsidR="00752C36">
              <w:rPr>
                <w:rFonts w:ascii="Garamond" w:hAnsi="Garamond"/>
                <w:sz w:val="20"/>
                <w:szCs w:val="20"/>
              </w:rPr>
              <w:t>added.</w:t>
            </w:r>
          </w:p>
        </w:tc>
      </w:tr>
      <w:tr w:rsidR="00FD71AA" w14:paraId="0BEAB2EB" w14:textId="77777777" w:rsidTr="00F5040A">
        <w:tc>
          <w:tcPr>
            <w:tcW w:w="567" w:type="dxa"/>
            <w:shd w:val="clear" w:color="auto" w:fill="auto"/>
            <w:tcMar>
              <w:top w:w="57" w:type="dxa"/>
              <w:left w:w="57" w:type="dxa"/>
              <w:bottom w:w="57" w:type="dxa"/>
              <w:right w:w="57" w:type="dxa"/>
            </w:tcMar>
          </w:tcPr>
          <w:p w14:paraId="03501489" w14:textId="18A1CE6A" w:rsidR="00FD71AA" w:rsidRPr="00E942CA" w:rsidRDefault="002528C3" w:rsidP="00BD2F3A">
            <w:pPr>
              <w:rPr>
                <w:rFonts w:ascii="Garamond" w:hAnsi="Garamond"/>
                <w:sz w:val="20"/>
                <w:szCs w:val="20"/>
              </w:rPr>
            </w:pPr>
            <w:ins w:id="278" w:author="Colin Watson" w:date="2013-09-18T18:51:00Z">
              <w:r>
                <w:rPr>
                  <w:rFonts w:ascii="Garamond" w:hAnsi="Garamond"/>
                  <w:sz w:val="20"/>
                  <w:szCs w:val="20"/>
                </w:rPr>
                <w:t>1.03</w:t>
              </w:r>
            </w:ins>
          </w:p>
        </w:tc>
        <w:tc>
          <w:tcPr>
            <w:tcW w:w="1134" w:type="dxa"/>
            <w:shd w:val="clear" w:color="auto" w:fill="auto"/>
            <w:tcMar>
              <w:top w:w="57" w:type="dxa"/>
              <w:left w:w="57" w:type="dxa"/>
              <w:bottom w:w="57" w:type="dxa"/>
              <w:right w:w="57" w:type="dxa"/>
            </w:tcMar>
          </w:tcPr>
          <w:p w14:paraId="3230834B" w14:textId="12786E32" w:rsidR="00FD71AA" w:rsidRPr="00E942CA" w:rsidRDefault="002528C3" w:rsidP="00BD2F3A">
            <w:pPr>
              <w:rPr>
                <w:rFonts w:ascii="Garamond" w:hAnsi="Garamond"/>
                <w:sz w:val="20"/>
                <w:szCs w:val="20"/>
              </w:rPr>
            </w:pPr>
            <w:ins w:id="279" w:author="Colin Watson" w:date="2013-09-18T18:51:00Z">
              <w:r>
                <w:rPr>
                  <w:rFonts w:ascii="Garamond" w:hAnsi="Garamond"/>
                  <w:sz w:val="20"/>
                  <w:szCs w:val="20"/>
                </w:rPr>
                <w:t>18 Sep 2013</w:t>
              </w:r>
            </w:ins>
          </w:p>
        </w:tc>
        <w:tc>
          <w:tcPr>
            <w:tcW w:w="13240" w:type="dxa"/>
            <w:shd w:val="clear" w:color="auto" w:fill="auto"/>
            <w:tcMar>
              <w:top w:w="57" w:type="dxa"/>
              <w:left w:w="57" w:type="dxa"/>
              <w:bottom w:w="57" w:type="dxa"/>
              <w:right w:w="57" w:type="dxa"/>
            </w:tcMar>
          </w:tcPr>
          <w:p w14:paraId="79B5656F" w14:textId="28FC8C0C" w:rsidR="00FD71AA" w:rsidRPr="00E942CA" w:rsidRDefault="002528C3" w:rsidP="002528C3">
            <w:pPr>
              <w:rPr>
                <w:rFonts w:ascii="Garamond" w:hAnsi="Garamond"/>
                <w:sz w:val="20"/>
                <w:szCs w:val="20"/>
              </w:rPr>
            </w:pPr>
            <w:ins w:id="280" w:author="Colin Watson" w:date="2013-09-18T18:54:00Z">
              <w:r>
                <w:rPr>
                  <w:rFonts w:ascii="Garamond" w:hAnsi="Garamond"/>
                  <w:sz w:val="20"/>
                  <w:szCs w:val="20"/>
                </w:rPr>
                <w:t xml:space="preserve">Minor attack wording changes on two cards. </w:t>
              </w:r>
            </w:ins>
            <w:ins w:id="281" w:author="Colin Watson" w:date="2013-09-18T18:53:00Z">
              <w:r>
                <w:rPr>
                  <w:rFonts w:ascii="Garamond" w:hAnsi="Garamond"/>
                  <w:sz w:val="20"/>
                  <w:szCs w:val="20"/>
                </w:rPr>
                <w:t xml:space="preserve">OWASP SCP and ASVS cross-references checked and updated. </w:t>
              </w:r>
            </w:ins>
            <w:ins w:id="282" w:author="Colin Watson" w:date="2013-09-18T19:00:00Z">
              <w:r w:rsidR="006278EA">
                <w:rPr>
                  <w:rFonts w:ascii="Garamond" w:hAnsi="Garamond"/>
                  <w:sz w:val="20"/>
                  <w:szCs w:val="20"/>
                </w:rPr>
                <w:t>Code letters added for suit</w:t>
              </w:r>
              <w:bookmarkStart w:id="283" w:name="_GoBack"/>
              <w:bookmarkEnd w:id="283"/>
              <w:r w:rsidR="006278EA">
                <w:rPr>
                  <w:rFonts w:ascii="Garamond" w:hAnsi="Garamond"/>
                  <w:sz w:val="20"/>
                  <w:szCs w:val="20"/>
                </w:rPr>
                <w:t xml:space="preserve">s. </w:t>
              </w:r>
            </w:ins>
            <w:ins w:id="284" w:author="Colin Watson" w:date="2013-09-18T18:52:00Z">
              <w:r>
                <w:rPr>
                  <w:rFonts w:ascii="Garamond" w:hAnsi="Garamond"/>
                  <w:sz w:val="20"/>
                  <w:szCs w:val="20"/>
                </w:rPr>
                <w:t>All remaining a</w:t>
              </w:r>
              <w:r>
                <w:rPr>
                  <w:rFonts w:ascii="Garamond" w:hAnsi="Garamond"/>
                  <w:sz w:val="20"/>
                  <w:szCs w:val="20"/>
                </w:rPr>
                <w:t>ttack descriptions on cards changed to black (from dark grey)</w:t>
              </w:r>
              <w:r>
                <w:rPr>
                  <w:rFonts w:ascii="Garamond" w:hAnsi="Garamond"/>
                  <w:sz w:val="20"/>
                  <w:szCs w:val="20"/>
                </w:rPr>
                <w:t xml:space="preserve"> and background colours amended to provide more contrast and increase readability.</w:t>
              </w:r>
            </w:ins>
          </w:p>
        </w:tc>
      </w:tr>
      <w:tr w:rsidR="00FD71AA" w14:paraId="04354078" w14:textId="77777777" w:rsidTr="00F5040A">
        <w:tc>
          <w:tcPr>
            <w:tcW w:w="567" w:type="dxa"/>
            <w:shd w:val="clear" w:color="auto" w:fill="auto"/>
            <w:tcMar>
              <w:top w:w="57" w:type="dxa"/>
              <w:left w:w="57" w:type="dxa"/>
              <w:bottom w:w="57" w:type="dxa"/>
              <w:right w:w="57" w:type="dxa"/>
            </w:tcMar>
          </w:tcPr>
          <w:p w14:paraId="45DEA269" w14:textId="386885E6"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909631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79F608A" w14:textId="77777777" w:rsidR="00FD71AA" w:rsidRPr="00E942CA" w:rsidRDefault="00FD71AA" w:rsidP="00BD2F3A">
            <w:pPr>
              <w:rPr>
                <w:rFonts w:ascii="Garamond" w:hAnsi="Garamond"/>
                <w:sz w:val="20"/>
                <w:szCs w:val="20"/>
              </w:rPr>
            </w:pPr>
          </w:p>
        </w:tc>
      </w:tr>
      <w:tr w:rsidR="00FD71AA" w14:paraId="77EE548D" w14:textId="77777777" w:rsidTr="00F5040A">
        <w:tc>
          <w:tcPr>
            <w:tcW w:w="567" w:type="dxa"/>
            <w:shd w:val="clear" w:color="auto" w:fill="auto"/>
            <w:tcMar>
              <w:top w:w="57" w:type="dxa"/>
              <w:left w:w="57" w:type="dxa"/>
              <w:bottom w:w="57" w:type="dxa"/>
              <w:right w:w="57" w:type="dxa"/>
            </w:tcMar>
          </w:tcPr>
          <w:p w14:paraId="09F6E170" w14:textId="2F351E24"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F332EBF"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7E5AF20B" w14:textId="77777777" w:rsidR="00FD71AA" w:rsidRPr="00E942CA" w:rsidRDefault="00FD71AA" w:rsidP="00BD2F3A">
            <w:pPr>
              <w:rPr>
                <w:rFonts w:ascii="Garamond" w:hAnsi="Garamond"/>
                <w:sz w:val="20"/>
                <w:szCs w:val="20"/>
              </w:rPr>
            </w:pPr>
          </w:p>
        </w:tc>
      </w:tr>
      <w:tr w:rsidR="00FD71AA" w14:paraId="2F095F48" w14:textId="77777777" w:rsidTr="00F5040A">
        <w:tc>
          <w:tcPr>
            <w:tcW w:w="567" w:type="dxa"/>
            <w:shd w:val="clear" w:color="auto" w:fill="auto"/>
            <w:tcMar>
              <w:top w:w="57" w:type="dxa"/>
              <w:left w:w="57" w:type="dxa"/>
              <w:bottom w:w="57" w:type="dxa"/>
              <w:right w:w="57" w:type="dxa"/>
            </w:tcMar>
          </w:tcPr>
          <w:p w14:paraId="0D2EA787" w14:textId="506916D6"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1DD94B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8C9CE4C" w14:textId="77777777" w:rsidR="00FD71AA" w:rsidRPr="00E942CA" w:rsidRDefault="00FD71AA" w:rsidP="00BD2F3A">
            <w:pPr>
              <w:rPr>
                <w:rFonts w:ascii="Garamond" w:hAnsi="Garamond"/>
                <w:sz w:val="20"/>
                <w:szCs w:val="20"/>
              </w:rPr>
            </w:pPr>
          </w:p>
        </w:tc>
      </w:tr>
      <w:tr w:rsidR="00FD71AA" w14:paraId="4FDE5392" w14:textId="77777777" w:rsidTr="00F5040A">
        <w:tc>
          <w:tcPr>
            <w:tcW w:w="567" w:type="dxa"/>
            <w:shd w:val="clear" w:color="auto" w:fill="auto"/>
            <w:tcMar>
              <w:top w:w="57" w:type="dxa"/>
              <w:left w:w="57" w:type="dxa"/>
              <w:bottom w:w="57" w:type="dxa"/>
              <w:right w:w="57" w:type="dxa"/>
            </w:tcMar>
          </w:tcPr>
          <w:p w14:paraId="15991338" w14:textId="461F95EC"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C82F874"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1A1C810E" w14:textId="77777777" w:rsidR="00FD71AA" w:rsidRPr="00E942CA" w:rsidRDefault="00FD71AA" w:rsidP="00BD2F3A">
            <w:pPr>
              <w:rPr>
                <w:rFonts w:ascii="Garamond" w:hAnsi="Garamond"/>
                <w:sz w:val="20"/>
                <w:szCs w:val="20"/>
              </w:rPr>
            </w:pPr>
          </w:p>
        </w:tc>
      </w:tr>
      <w:tr w:rsidR="00FD71AA" w14:paraId="70AAF2A4" w14:textId="77777777" w:rsidTr="00F5040A">
        <w:tc>
          <w:tcPr>
            <w:tcW w:w="567" w:type="dxa"/>
            <w:shd w:val="clear" w:color="auto" w:fill="auto"/>
            <w:tcMar>
              <w:top w:w="57" w:type="dxa"/>
              <w:left w:w="57" w:type="dxa"/>
              <w:bottom w:w="57" w:type="dxa"/>
              <w:right w:w="57" w:type="dxa"/>
            </w:tcMar>
          </w:tcPr>
          <w:p w14:paraId="3D8ACE22" w14:textId="44353A3E"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1112BA5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C0C6293" w14:textId="77777777" w:rsidR="00FD71AA" w:rsidRPr="00E942CA" w:rsidRDefault="00FD71AA" w:rsidP="00BD2F3A">
            <w:pPr>
              <w:rPr>
                <w:rFonts w:ascii="Garamond" w:hAnsi="Garamond"/>
                <w:sz w:val="20"/>
                <w:szCs w:val="20"/>
              </w:rPr>
            </w:pPr>
          </w:p>
        </w:tc>
      </w:tr>
      <w:tr w:rsidR="00FD71AA" w14:paraId="38DF2711" w14:textId="77777777" w:rsidTr="00F5040A">
        <w:tc>
          <w:tcPr>
            <w:tcW w:w="567" w:type="dxa"/>
            <w:shd w:val="clear" w:color="auto" w:fill="auto"/>
            <w:tcMar>
              <w:top w:w="57" w:type="dxa"/>
              <w:left w:w="57" w:type="dxa"/>
              <w:bottom w:w="57" w:type="dxa"/>
              <w:right w:w="57" w:type="dxa"/>
            </w:tcMar>
          </w:tcPr>
          <w:p w14:paraId="692B68A6" w14:textId="5A3A298B"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15A97E0"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6590138" w14:textId="77777777" w:rsidR="00FD71AA" w:rsidRPr="00E942CA" w:rsidRDefault="00FD71AA" w:rsidP="00BD2F3A">
            <w:pPr>
              <w:rPr>
                <w:rFonts w:ascii="Garamond" w:hAnsi="Garamond"/>
                <w:sz w:val="20"/>
                <w:szCs w:val="20"/>
              </w:rPr>
            </w:pPr>
          </w:p>
        </w:tc>
      </w:tr>
      <w:tr w:rsidR="00FD71AA" w14:paraId="2993219E" w14:textId="77777777" w:rsidTr="00F5040A">
        <w:tc>
          <w:tcPr>
            <w:tcW w:w="567" w:type="dxa"/>
            <w:shd w:val="clear" w:color="auto" w:fill="auto"/>
            <w:tcMar>
              <w:top w:w="57" w:type="dxa"/>
              <w:left w:w="57" w:type="dxa"/>
              <w:bottom w:w="57" w:type="dxa"/>
              <w:right w:w="57" w:type="dxa"/>
            </w:tcMar>
          </w:tcPr>
          <w:p w14:paraId="31CF11D0"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6FEB1A6C"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961947A" w14:textId="77777777" w:rsidR="00FD71AA" w:rsidRPr="00E942CA" w:rsidRDefault="00FD71AA" w:rsidP="00BD2F3A">
            <w:pPr>
              <w:rPr>
                <w:rFonts w:ascii="Garamond" w:hAnsi="Garamond"/>
                <w:sz w:val="20"/>
                <w:szCs w:val="20"/>
              </w:rPr>
            </w:pPr>
          </w:p>
        </w:tc>
      </w:tr>
      <w:tr w:rsidR="00FD71AA" w14:paraId="45F2FDB6" w14:textId="77777777" w:rsidTr="00F5040A">
        <w:tc>
          <w:tcPr>
            <w:tcW w:w="567" w:type="dxa"/>
            <w:shd w:val="clear" w:color="auto" w:fill="auto"/>
            <w:tcMar>
              <w:top w:w="57" w:type="dxa"/>
              <w:left w:w="57" w:type="dxa"/>
              <w:bottom w:w="57" w:type="dxa"/>
              <w:right w:w="57" w:type="dxa"/>
            </w:tcMar>
          </w:tcPr>
          <w:p w14:paraId="0C7D7747"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455A03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3EFDAB0" w14:textId="77777777" w:rsidR="00FD71AA" w:rsidRPr="00E942CA" w:rsidRDefault="00FD71AA" w:rsidP="00BD2F3A">
            <w:pPr>
              <w:rPr>
                <w:rFonts w:ascii="Garamond" w:hAnsi="Garamond"/>
                <w:sz w:val="20"/>
                <w:szCs w:val="20"/>
              </w:rPr>
            </w:pPr>
          </w:p>
        </w:tc>
      </w:tr>
      <w:tr w:rsidR="00FD71AA" w14:paraId="5B93C095" w14:textId="77777777" w:rsidTr="00F5040A">
        <w:tc>
          <w:tcPr>
            <w:tcW w:w="567" w:type="dxa"/>
            <w:shd w:val="clear" w:color="auto" w:fill="auto"/>
            <w:tcMar>
              <w:top w:w="57" w:type="dxa"/>
              <w:left w:w="57" w:type="dxa"/>
              <w:bottom w:w="57" w:type="dxa"/>
              <w:right w:w="57" w:type="dxa"/>
            </w:tcMar>
          </w:tcPr>
          <w:p w14:paraId="15FC1BC5"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3C2073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59BC117" w14:textId="77777777" w:rsidR="00FD71AA" w:rsidRPr="00E942CA" w:rsidRDefault="00FD71AA" w:rsidP="00BD2F3A">
            <w:pPr>
              <w:rPr>
                <w:rFonts w:ascii="Garamond" w:hAnsi="Garamond"/>
                <w:sz w:val="20"/>
                <w:szCs w:val="20"/>
              </w:rPr>
            </w:pPr>
          </w:p>
        </w:tc>
      </w:tr>
      <w:tr w:rsidR="00FD71AA" w14:paraId="6DFA36A3" w14:textId="77777777" w:rsidTr="00F5040A">
        <w:tc>
          <w:tcPr>
            <w:tcW w:w="567" w:type="dxa"/>
            <w:shd w:val="clear" w:color="auto" w:fill="auto"/>
            <w:tcMar>
              <w:top w:w="57" w:type="dxa"/>
              <w:left w:w="57" w:type="dxa"/>
              <w:bottom w:w="57" w:type="dxa"/>
              <w:right w:w="57" w:type="dxa"/>
            </w:tcMar>
          </w:tcPr>
          <w:p w14:paraId="2A30DCE2"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F96926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E7B847C" w14:textId="77777777" w:rsidR="00FD71AA" w:rsidRPr="00E942CA" w:rsidRDefault="00FD71AA" w:rsidP="00BD2F3A">
            <w:pPr>
              <w:rPr>
                <w:rFonts w:ascii="Garamond" w:hAnsi="Garamond"/>
                <w:sz w:val="20"/>
                <w:szCs w:val="20"/>
              </w:rPr>
            </w:pPr>
          </w:p>
        </w:tc>
      </w:tr>
      <w:tr w:rsidR="00FD71AA" w14:paraId="4340E740" w14:textId="77777777" w:rsidTr="00F5040A">
        <w:tc>
          <w:tcPr>
            <w:tcW w:w="567" w:type="dxa"/>
            <w:shd w:val="clear" w:color="auto" w:fill="auto"/>
            <w:tcMar>
              <w:top w:w="57" w:type="dxa"/>
              <w:left w:w="57" w:type="dxa"/>
              <w:bottom w:w="57" w:type="dxa"/>
              <w:right w:w="57" w:type="dxa"/>
            </w:tcMar>
          </w:tcPr>
          <w:p w14:paraId="330EEF3F"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EFD0A3E"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C7EDBDE" w14:textId="77777777" w:rsidR="00FD71AA" w:rsidRPr="00E942CA" w:rsidRDefault="00FD71AA" w:rsidP="00BD2F3A">
            <w:pPr>
              <w:rPr>
                <w:rFonts w:ascii="Garamond" w:hAnsi="Garamond"/>
                <w:sz w:val="20"/>
                <w:szCs w:val="20"/>
              </w:rPr>
            </w:pPr>
          </w:p>
        </w:tc>
      </w:tr>
      <w:tr w:rsidR="00FD71AA" w14:paraId="35160D87" w14:textId="77777777" w:rsidTr="00F5040A">
        <w:tc>
          <w:tcPr>
            <w:tcW w:w="567" w:type="dxa"/>
            <w:shd w:val="clear" w:color="auto" w:fill="auto"/>
            <w:tcMar>
              <w:top w:w="57" w:type="dxa"/>
              <w:left w:w="57" w:type="dxa"/>
              <w:bottom w:w="57" w:type="dxa"/>
              <w:right w:w="57" w:type="dxa"/>
            </w:tcMar>
          </w:tcPr>
          <w:p w14:paraId="2BF463A9"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9A002F7"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A9E9CE3" w14:textId="77777777" w:rsidR="00FD71AA" w:rsidRPr="00E942CA" w:rsidRDefault="00FD71AA" w:rsidP="00BD2F3A">
            <w:pPr>
              <w:rPr>
                <w:rFonts w:ascii="Garamond" w:hAnsi="Garamond"/>
                <w:sz w:val="20"/>
                <w:szCs w:val="20"/>
              </w:rPr>
            </w:pPr>
          </w:p>
        </w:tc>
      </w:tr>
      <w:tr w:rsidR="00FD71AA" w14:paraId="069BF477" w14:textId="77777777" w:rsidTr="00F5040A">
        <w:tc>
          <w:tcPr>
            <w:tcW w:w="567" w:type="dxa"/>
            <w:shd w:val="clear" w:color="auto" w:fill="auto"/>
            <w:tcMar>
              <w:top w:w="57" w:type="dxa"/>
              <w:left w:w="57" w:type="dxa"/>
              <w:bottom w:w="57" w:type="dxa"/>
              <w:right w:w="57" w:type="dxa"/>
            </w:tcMar>
          </w:tcPr>
          <w:p w14:paraId="63EA7A9C" w14:textId="5735839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356E9ECB"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737840D" w14:textId="77777777" w:rsidR="00FD71AA" w:rsidRPr="00E942CA" w:rsidRDefault="00FD71AA" w:rsidP="00BD2F3A">
            <w:pPr>
              <w:rPr>
                <w:rFonts w:ascii="Garamond" w:hAnsi="Garamond"/>
                <w:sz w:val="20"/>
                <w:szCs w:val="20"/>
              </w:rPr>
            </w:pPr>
          </w:p>
        </w:tc>
      </w:tr>
      <w:tr w:rsidR="00FD71AA" w14:paraId="397FD243" w14:textId="77777777" w:rsidTr="00F5040A">
        <w:tc>
          <w:tcPr>
            <w:tcW w:w="567" w:type="dxa"/>
            <w:shd w:val="clear" w:color="auto" w:fill="auto"/>
            <w:tcMar>
              <w:top w:w="57" w:type="dxa"/>
              <w:left w:w="57" w:type="dxa"/>
              <w:bottom w:w="57" w:type="dxa"/>
              <w:right w:w="57" w:type="dxa"/>
            </w:tcMar>
          </w:tcPr>
          <w:p w14:paraId="27FE3CAB" w14:textId="02F0326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F6A31E1"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4BF3E53" w14:textId="77777777" w:rsidR="00FD71AA" w:rsidRPr="00E942CA" w:rsidRDefault="00FD71AA" w:rsidP="00BD2F3A">
            <w:pPr>
              <w:rPr>
                <w:rFonts w:ascii="Garamond" w:hAnsi="Garamond"/>
                <w:sz w:val="20"/>
                <w:szCs w:val="20"/>
              </w:rPr>
            </w:pPr>
          </w:p>
        </w:tc>
      </w:tr>
      <w:tr w:rsidR="00FD71AA" w14:paraId="0BADD1D1" w14:textId="77777777" w:rsidTr="00F5040A">
        <w:tc>
          <w:tcPr>
            <w:tcW w:w="567" w:type="dxa"/>
            <w:shd w:val="clear" w:color="auto" w:fill="auto"/>
            <w:tcMar>
              <w:top w:w="57" w:type="dxa"/>
              <w:left w:w="57" w:type="dxa"/>
              <w:bottom w:w="57" w:type="dxa"/>
              <w:right w:w="57" w:type="dxa"/>
            </w:tcMar>
          </w:tcPr>
          <w:p w14:paraId="77B22988" w14:textId="151CA60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8F03468"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C2AA5ED" w14:textId="77777777" w:rsidR="00FD71AA" w:rsidRPr="00E942CA" w:rsidRDefault="00FD71AA" w:rsidP="00BD2F3A">
            <w:pPr>
              <w:rPr>
                <w:rFonts w:ascii="Garamond" w:hAnsi="Garamond"/>
                <w:sz w:val="20"/>
                <w:szCs w:val="20"/>
              </w:rPr>
            </w:pPr>
          </w:p>
        </w:tc>
      </w:tr>
    </w:tbl>
    <w:p w14:paraId="214B9DEB" w14:textId="77777777" w:rsidR="00E942CA" w:rsidRDefault="00E942CA" w:rsidP="00E942CA"/>
    <w:p w14:paraId="1E1ED4F3" w14:textId="77777777" w:rsidR="002F04E0" w:rsidRDefault="002F04E0" w:rsidP="00E942CA"/>
    <w:p w14:paraId="18028AAA" w14:textId="348E57ED" w:rsidR="002F04E0" w:rsidRDefault="002F04E0">
      <w:r>
        <w:br w:type="page"/>
      </w:r>
    </w:p>
    <w:tbl>
      <w:tblPr>
        <w:tblStyle w:val="TableGrid"/>
        <w:tblW w:w="0" w:type="auto"/>
        <w:tblLook w:val="04A0" w:firstRow="1" w:lastRow="0" w:firstColumn="1" w:lastColumn="0" w:noHBand="0" w:noVBand="1"/>
      </w:tblPr>
      <w:tblGrid>
        <w:gridCol w:w="7978"/>
        <w:gridCol w:w="7376"/>
      </w:tblGrid>
      <w:tr w:rsidR="002F04E0" w14:paraId="2F7CD0EC" w14:textId="77777777" w:rsidTr="002F04E0">
        <w:tc>
          <w:tcPr>
            <w:tcW w:w="8026" w:type="dxa"/>
            <w:tcBorders>
              <w:top w:val="nil"/>
              <w:left w:val="nil"/>
              <w:bottom w:val="nil"/>
              <w:right w:val="nil"/>
            </w:tcBorders>
          </w:tcPr>
          <w:p w14:paraId="7A980EDC" w14:textId="72E537AA" w:rsidR="00752C36" w:rsidRDefault="00752C36" w:rsidP="00AA194A">
            <w:pPr>
              <w:pStyle w:val="C-Head-Top"/>
            </w:pPr>
            <w:r>
              <w:t>Project contributors</w:t>
            </w:r>
          </w:p>
          <w:p w14:paraId="6B126FFC" w14:textId="4568F98C" w:rsidR="00AE1EC4" w:rsidRDefault="00AE1EC4" w:rsidP="00AA194A">
            <w:pPr>
              <w:pStyle w:val="C-Head-Top"/>
              <w:rPr>
                <w:sz w:val="20"/>
                <w:szCs w:val="20"/>
              </w:rPr>
            </w:pPr>
            <w:r w:rsidRPr="00AE1EC4">
              <w:rPr>
                <w:b w:val="0"/>
                <w:sz w:val="20"/>
                <w:szCs w:val="20"/>
              </w:rPr>
              <w:t xml:space="preserve">All OWASP projects rely on the voluntary efforts of people in the software development and information security sectors. They have contributed their time and energy to make suggestions, provide feedback, write, review and edit documentation, give encouragement, </w:t>
            </w:r>
            <w:r>
              <w:rPr>
                <w:b w:val="0"/>
                <w:sz w:val="20"/>
                <w:szCs w:val="20"/>
              </w:rPr>
              <w:t xml:space="preserve">trial the game, and promote the concept. </w:t>
            </w:r>
            <w:r w:rsidRPr="00AE1EC4">
              <w:rPr>
                <w:b w:val="0"/>
                <w:sz w:val="20"/>
                <w:szCs w:val="20"/>
              </w:rPr>
              <w:t>Without all their efforts, the project would not have progressed to this point.</w:t>
            </w:r>
          </w:p>
          <w:p w14:paraId="673A437A" w14:textId="77777777" w:rsidR="00AE1EC4" w:rsidRDefault="00AE1EC4" w:rsidP="00AA194A">
            <w:pPr>
              <w:pStyle w:val="C-Head-Top"/>
              <w:rPr>
                <w:sz w:val="20"/>
                <w:szCs w:val="20"/>
              </w:rPr>
            </w:pPr>
          </w:p>
          <w:p w14:paraId="6BBC0A4C" w14:textId="37B23BDC" w:rsidR="002F04E0" w:rsidRDefault="00752C36" w:rsidP="00AA194A">
            <w:pPr>
              <w:pStyle w:val="C-Head-Top"/>
              <w:rPr>
                <w:sz w:val="20"/>
                <w:szCs w:val="20"/>
              </w:rPr>
            </w:pPr>
            <w:r>
              <w:rPr>
                <w:b w:val="0"/>
                <w:sz w:val="20"/>
                <w:szCs w:val="20"/>
              </w:rPr>
              <w:t>Ken Ferris</w:t>
            </w:r>
          </w:p>
          <w:p w14:paraId="43BADE0B" w14:textId="5E9575A2" w:rsidR="00752C36" w:rsidRPr="00AA194A" w:rsidRDefault="00752C36" w:rsidP="00AA194A">
            <w:pPr>
              <w:pStyle w:val="C-Head-Top"/>
              <w:rPr>
                <w:b w:val="0"/>
              </w:rPr>
            </w:pPr>
            <w:r>
              <w:rPr>
                <w:b w:val="0"/>
                <w:sz w:val="20"/>
                <w:szCs w:val="20"/>
              </w:rPr>
              <w:t>Colin Watson</w:t>
            </w:r>
          </w:p>
          <w:p w14:paraId="27E3FF4B" w14:textId="77777777" w:rsidR="002F04E0" w:rsidRDefault="002F04E0" w:rsidP="002F04E0">
            <w:pPr>
              <w:spacing w:after="120"/>
              <w:jc w:val="center"/>
              <w:rPr>
                <w:rFonts w:ascii="Garamond" w:hAnsi="Garamond"/>
                <w:sz w:val="20"/>
                <w:szCs w:val="20"/>
              </w:rPr>
            </w:pPr>
          </w:p>
          <w:p w14:paraId="70C5B97C" w14:textId="77777777" w:rsidR="002F04E0" w:rsidRDefault="002F04E0" w:rsidP="002F04E0">
            <w:pPr>
              <w:spacing w:after="120"/>
              <w:rPr>
                <w:rFonts w:ascii="Garamond" w:hAnsi="Garamond"/>
                <w:sz w:val="20"/>
                <w:szCs w:val="20"/>
              </w:rPr>
            </w:pPr>
          </w:p>
          <w:p w14:paraId="40EE5DF3" w14:textId="7FA8AFA3" w:rsidR="002F04E0" w:rsidRDefault="002F04E0" w:rsidP="002F04E0">
            <w:pPr>
              <w:jc w:val="center"/>
              <w:rPr>
                <w:rFonts w:ascii="Garamond" w:hAnsi="Garamond"/>
                <w:sz w:val="20"/>
                <w:szCs w:val="20"/>
              </w:rPr>
            </w:pPr>
          </w:p>
        </w:tc>
        <w:tc>
          <w:tcPr>
            <w:tcW w:w="7328" w:type="dxa"/>
            <w:tcBorders>
              <w:top w:val="nil"/>
              <w:left w:val="nil"/>
              <w:bottom w:val="nil"/>
              <w:right w:val="nil"/>
            </w:tcBorders>
          </w:tcPr>
          <w:p w14:paraId="13970122" w14:textId="77777777" w:rsidR="002F04E0" w:rsidRDefault="002F04E0" w:rsidP="002F04E0">
            <w:pPr>
              <w:rPr>
                <w:rFonts w:ascii="Garamond" w:hAnsi="Garamond"/>
                <w:sz w:val="20"/>
                <w:szCs w:val="20"/>
              </w:rPr>
            </w:pPr>
          </w:p>
          <w:p w14:paraId="23131E44" w14:textId="77777777" w:rsidR="002F04E0" w:rsidRDefault="002F04E0" w:rsidP="002F04E0">
            <w:pPr>
              <w:rPr>
                <w:rFonts w:ascii="Garamond" w:hAnsi="Garamond"/>
                <w:sz w:val="20"/>
                <w:szCs w:val="20"/>
              </w:rPr>
            </w:pPr>
            <w:r>
              <w:rPr>
                <w:rFonts w:ascii="Garamond" w:hAnsi="Garamond"/>
                <w:noProof/>
                <w:sz w:val="20"/>
                <w:szCs w:val="20"/>
                <w:lang w:val="en-US"/>
              </w:rPr>
              <w:drawing>
                <wp:inline distT="0" distB="0" distL="0" distR="0" wp14:anchorId="364F50C0" wp14:editId="1BD99777">
                  <wp:extent cx="4508228" cy="6619980"/>
                  <wp:effectExtent l="25400" t="25400" r="13335" b="3492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8705" cy="6620680"/>
                          </a:xfrm>
                          <a:prstGeom prst="rect">
                            <a:avLst/>
                          </a:prstGeom>
                          <a:noFill/>
                          <a:ln>
                            <a:solidFill>
                              <a:schemeClr val="tx1">
                                <a:lumMod val="75000"/>
                                <a:lumOff val="25000"/>
                              </a:schemeClr>
                            </a:solidFill>
                          </a:ln>
                        </pic:spPr>
                      </pic:pic>
                    </a:graphicData>
                  </a:graphic>
                </wp:inline>
              </w:drawing>
            </w:r>
          </w:p>
        </w:tc>
      </w:tr>
    </w:tbl>
    <w:p w14:paraId="17620E74" w14:textId="7EF463BD" w:rsidR="00A53DE1" w:rsidRPr="00690C0B" w:rsidRDefault="00A53DE1">
      <w:pPr>
        <w:rPr>
          <w:rFonts w:ascii="Garamond" w:hAnsi="Garamond"/>
          <w:sz w:val="20"/>
          <w:szCs w:val="20"/>
        </w:rPr>
      </w:pPr>
    </w:p>
    <w:sectPr w:rsidR="00A53DE1" w:rsidRPr="00690C0B" w:rsidSect="00807EFD">
      <w:headerReference w:type="default" r:id="rId36"/>
      <w:pgSz w:w="16840" w:h="11900" w:orient="landscape"/>
      <w:pgMar w:top="567" w:right="851" w:bottom="284" w:left="851" w:header="227" w:footer="34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954482" w14:textId="77777777" w:rsidR="00381B3C" w:rsidRDefault="00381B3C" w:rsidP="00F76FDB">
      <w:r>
        <w:separator/>
      </w:r>
    </w:p>
  </w:endnote>
  <w:endnote w:type="continuationSeparator" w:id="0">
    <w:p w14:paraId="73A1999C" w14:textId="77777777" w:rsidR="00381B3C" w:rsidRDefault="00381B3C" w:rsidP="00F76F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Garamond">
    <w:panose1 w:val="02020404030301010803"/>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A4B5E0" w14:textId="77777777" w:rsidR="00381B3C" w:rsidRDefault="00381B3C" w:rsidP="00F76FDB">
      <w:r>
        <w:separator/>
      </w:r>
    </w:p>
  </w:footnote>
  <w:footnote w:type="continuationSeparator" w:id="0">
    <w:p w14:paraId="1F1A936A" w14:textId="77777777" w:rsidR="00381B3C" w:rsidRDefault="00381B3C" w:rsidP="00F76FD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2693"/>
      <w:gridCol w:w="7308"/>
    </w:tblGrid>
    <w:tr w:rsidR="00381B3C" w14:paraId="0EB9D3F2" w14:textId="77777777" w:rsidTr="00584225">
      <w:tc>
        <w:tcPr>
          <w:tcW w:w="5353" w:type="dxa"/>
        </w:tcPr>
        <w:p w14:paraId="264BA2F9" w14:textId="5C9EFC14" w:rsidR="00381B3C" w:rsidRPr="00AC3581" w:rsidRDefault="00381B3C" w:rsidP="00AC3581">
          <w:pPr>
            <w:pStyle w:val="Header"/>
            <w:rPr>
              <w:rFonts w:ascii="Garamond" w:hAnsi="Garamond"/>
              <w:color w:val="BFBFBF" w:themeColor="background1" w:themeShade="BF"/>
              <w:sz w:val="16"/>
              <w:szCs w:val="16"/>
            </w:rPr>
          </w:pP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TITLE  \* MERGEFORMAT </w:instrText>
          </w:r>
          <w:r>
            <w:rPr>
              <w:rFonts w:ascii="Garamond" w:hAnsi="Garamond"/>
              <w:color w:val="BFBFBF" w:themeColor="background1" w:themeShade="BF"/>
              <w:sz w:val="16"/>
              <w:szCs w:val="16"/>
            </w:rPr>
            <w:fldChar w:fldCharType="separate"/>
          </w:r>
          <w:r w:rsidR="0002122B">
            <w:rPr>
              <w:rFonts w:ascii="Garamond" w:hAnsi="Garamond"/>
              <w:color w:val="BFBFBF" w:themeColor="background1" w:themeShade="BF"/>
              <w:sz w:val="16"/>
              <w:szCs w:val="16"/>
            </w:rPr>
            <w:t>OWASP Cornucopia Ecommerce Website Edition</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SUBJECT  \* MERGEFORMAT </w:instrText>
          </w:r>
          <w:r>
            <w:rPr>
              <w:rFonts w:ascii="Garamond" w:hAnsi="Garamond"/>
              <w:color w:val="BFBFBF" w:themeColor="background1" w:themeShade="BF"/>
              <w:sz w:val="16"/>
              <w:szCs w:val="16"/>
            </w:rPr>
            <w:fldChar w:fldCharType="separate"/>
          </w:r>
          <w:ins w:id="285" w:author="Colin Watson" w:date="2013-09-18T18:54:00Z">
            <w:r w:rsidR="0002122B">
              <w:rPr>
                <w:rFonts w:ascii="Garamond" w:hAnsi="Garamond"/>
                <w:color w:val="BFBFBF" w:themeColor="background1" w:themeShade="BF"/>
                <w:sz w:val="16"/>
                <w:szCs w:val="16"/>
              </w:rPr>
              <w:t>v1.03</w:t>
            </w:r>
          </w:ins>
          <w:del w:id="286" w:author="Colin Watson" w:date="2013-09-18T18:54:00Z">
            <w:r w:rsidDel="0002122B">
              <w:rPr>
                <w:rFonts w:ascii="Garamond" w:hAnsi="Garamond"/>
                <w:color w:val="BFBFBF" w:themeColor="background1" w:themeShade="BF"/>
                <w:sz w:val="16"/>
                <w:szCs w:val="16"/>
              </w:rPr>
              <w:delText>v1.02</w:delText>
            </w:r>
          </w:del>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Page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PAGE  \* MERGEFORMAT </w:instrText>
          </w:r>
          <w:r>
            <w:rPr>
              <w:rFonts w:ascii="Garamond" w:hAnsi="Garamond"/>
              <w:color w:val="BFBFBF" w:themeColor="background1" w:themeShade="BF"/>
              <w:sz w:val="16"/>
              <w:szCs w:val="16"/>
            </w:rPr>
            <w:fldChar w:fldCharType="separate"/>
          </w:r>
          <w:r w:rsidR="00A00D3F">
            <w:rPr>
              <w:rFonts w:ascii="Garamond" w:hAnsi="Garamond"/>
              <w:noProof/>
              <w:color w:val="BFBFBF" w:themeColor="background1" w:themeShade="BF"/>
              <w:sz w:val="16"/>
              <w:szCs w:val="16"/>
            </w:rPr>
            <w:t>23</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of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NUMPAGES  \* MERGEFORMAT </w:instrText>
          </w:r>
          <w:r>
            <w:rPr>
              <w:rFonts w:ascii="Garamond" w:hAnsi="Garamond"/>
              <w:color w:val="BFBFBF" w:themeColor="background1" w:themeShade="BF"/>
              <w:sz w:val="16"/>
              <w:szCs w:val="16"/>
            </w:rPr>
            <w:fldChar w:fldCharType="separate"/>
          </w:r>
          <w:r w:rsidR="00A00D3F">
            <w:rPr>
              <w:rFonts w:ascii="Garamond" w:hAnsi="Garamond"/>
              <w:noProof/>
              <w:color w:val="BFBFBF" w:themeColor="background1" w:themeShade="BF"/>
              <w:sz w:val="16"/>
              <w:szCs w:val="16"/>
            </w:rPr>
            <w:t>23</w:t>
          </w:r>
          <w:r>
            <w:rPr>
              <w:rFonts w:ascii="Garamond" w:hAnsi="Garamond"/>
              <w:color w:val="BFBFBF" w:themeColor="background1" w:themeShade="BF"/>
              <w:sz w:val="16"/>
              <w:szCs w:val="16"/>
            </w:rPr>
            <w:fldChar w:fldCharType="end"/>
          </w:r>
        </w:p>
      </w:tc>
      <w:tc>
        <w:tcPr>
          <w:tcW w:w="2693" w:type="dxa"/>
        </w:tcPr>
        <w:p w14:paraId="3EB7FCCE" w14:textId="56292C22" w:rsidR="00381B3C" w:rsidRDefault="00381B3C" w:rsidP="00AC3581">
          <w:pPr>
            <w:pStyle w:val="Header"/>
            <w:jc w:val="center"/>
            <w:rPr>
              <w:rFonts w:ascii="Garamond" w:hAnsi="Garamond"/>
              <w:sz w:val="16"/>
              <w:szCs w:val="16"/>
            </w:rPr>
          </w:pPr>
        </w:p>
      </w:tc>
      <w:tc>
        <w:tcPr>
          <w:tcW w:w="7308" w:type="dxa"/>
        </w:tcPr>
        <w:p w14:paraId="336A43DA" w14:textId="291BACE2" w:rsidR="00381B3C" w:rsidRDefault="00381B3C" w:rsidP="00AC3581">
          <w:pPr>
            <w:pStyle w:val="Header"/>
            <w:jc w:val="right"/>
            <w:rPr>
              <w:rFonts w:ascii="Garamond" w:hAnsi="Garamond"/>
              <w:sz w:val="16"/>
              <w:szCs w:val="16"/>
            </w:rPr>
          </w:pPr>
          <w:r>
            <w:rPr>
              <w:rFonts w:ascii="Garamond" w:hAnsi="Garamond"/>
              <w:color w:val="BFBFBF" w:themeColor="background1" w:themeShade="BF"/>
              <w:sz w:val="16"/>
              <w:szCs w:val="16"/>
            </w:rPr>
            <w:t xml:space="preserve">© 2012-2013 </w:t>
          </w:r>
          <w:r w:rsidRPr="00F76FDB">
            <w:rPr>
              <w:rFonts w:ascii="Garamond" w:hAnsi="Garamond"/>
              <w:color w:val="BFBFBF" w:themeColor="background1" w:themeShade="BF"/>
              <w:sz w:val="16"/>
              <w:szCs w:val="16"/>
            </w:rPr>
            <w:t>OWASP Foundation</w:t>
          </w:r>
        </w:p>
      </w:tc>
    </w:tr>
  </w:tbl>
  <w:p w14:paraId="193CA993" w14:textId="73F0D5FA" w:rsidR="00381B3C" w:rsidRPr="00AC3581" w:rsidRDefault="00381B3C" w:rsidP="00AC3581">
    <w:pPr>
      <w:pStyle w:val="Header"/>
      <w:rPr>
        <w:rFonts w:ascii="Garamond" w:hAnsi="Garamond"/>
        <w:sz w:val="16"/>
        <w:szCs w:val="1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7AF5"/>
    <w:multiLevelType w:val="hybridMultilevel"/>
    <w:tmpl w:val="C364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A61584"/>
    <w:multiLevelType w:val="hybridMultilevel"/>
    <w:tmpl w:val="52D8C2C4"/>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4137E4"/>
    <w:multiLevelType w:val="hybridMultilevel"/>
    <w:tmpl w:val="77BA9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C05023"/>
    <w:multiLevelType w:val="hybridMultilevel"/>
    <w:tmpl w:val="0992A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7A4326"/>
    <w:multiLevelType w:val="multilevel"/>
    <w:tmpl w:val="A6707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C051B4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3054AB"/>
    <w:multiLevelType w:val="hybridMultilevel"/>
    <w:tmpl w:val="E6A49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271662"/>
    <w:multiLevelType w:val="hybridMultilevel"/>
    <w:tmpl w:val="714E192C"/>
    <w:lvl w:ilvl="0" w:tplc="DB90C1B8">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F772D7"/>
    <w:multiLevelType w:val="multilevel"/>
    <w:tmpl w:val="52D8C2C4"/>
    <w:lvl w:ilvl="0">
      <w:start w:val="1"/>
      <w:numFmt w:val="decimal"/>
      <w:lvlText w:val="B%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3A7D1BD3"/>
    <w:multiLevelType w:val="hybridMultilevel"/>
    <w:tmpl w:val="27AC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EBB5124"/>
    <w:multiLevelType w:val="hybridMultilevel"/>
    <w:tmpl w:val="2CAA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C74407A"/>
    <w:multiLevelType w:val="hybridMultilevel"/>
    <w:tmpl w:val="7E90D53C"/>
    <w:lvl w:ilvl="0" w:tplc="E3946BC4">
      <w:start w:val="1"/>
      <w:numFmt w:val="decimal"/>
      <w:lvlText w:val="D%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CEF325D"/>
    <w:multiLevelType w:val="multilevel"/>
    <w:tmpl w:val="F75AFC02"/>
    <w:lvl w:ilvl="0">
      <w:start w:val="1"/>
      <w:numFmt w:val="decimal"/>
      <w:lvlText w:val="C%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FE55755"/>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1ED2E0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5303C98"/>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901C98"/>
    <w:multiLevelType w:val="multilevel"/>
    <w:tmpl w:val="E6A49F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6"/>
  </w:num>
  <w:num w:numId="3">
    <w:abstractNumId w:val="9"/>
  </w:num>
  <w:num w:numId="4">
    <w:abstractNumId w:val="7"/>
  </w:num>
  <w:num w:numId="5">
    <w:abstractNumId w:val="4"/>
  </w:num>
  <w:num w:numId="6">
    <w:abstractNumId w:val="16"/>
  </w:num>
  <w:num w:numId="7">
    <w:abstractNumId w:val="5"/>
  </w:num>
  <w:num w:numId="8">
    <w:abstractNumId w:val="1"/>
  </w:num>
  <w:num w:numId="9">
    <w:abstractNumId w:val="8"/>
  </w:num>
  <w:num w:numId="10">
    <w:abstractNumId w:val="15"/>
  </w:num>
  <w:num w:numId="11">
    <w:abstractNumId w:val="3"/>
  </w:num>
  <w:num w:numId="12">
    <w:abstractNumId w:val="2"/>
  </w:num>
  <w:num w:numId="13">
    <w:abstractNumId w:val="0"/>
  </w:num>
  <w:num w:numId="14">
    <w:abstractNumId w:val="14"/>
  </w:num>
  <w:num w:numId="15">
    <w:abstractNumId w:val="13"/>
  </w:num>
  <w:num w:numId="16">
    <w:abstractNumId w:val="12"/>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1418"/>
    <w:rsid w:val="00002752"/>
    <w:rsid w:val="00003C3A"/>
    <w:rsid w:val="00012DD9"/>
    <w:rsid w:val="00016C50"/>
    <w:rsid w:val="000178BF"/>
    <w:rsid w:val="0002059E"/>
    <w:rsid w:val="0002122B"/>
    <w:rsid w:val="00032A99"/>
    <w:rsid w:val="00032DFD"/>
    <w:rsid w:val="00040390"/>
    <w:rsid w:val="00045AE0"/>
    <w:rsid w:val="00055242"/>
    <w:rsid w:val="000718F5"/>
    <w:rsid w:val="00073196"/>
    <w:rsid w:val="00073685"/>
    <w:rsid w:val="00074EF2"/>
    <w:rsid w:val="00081E9C"/>
    <w:rsid w:val="00082F65"/>
    <w:rsid w:val="00085DCB"/>
    <w:rsid w:val="00092D86"/>
    <w:rsid w:val="000A7953"/>
    <w:rsid w:val="000B186F"/>
    <w:rsid w:val="000B6485"/>
    <w:rsid w:val="000C64DF"/>
    <w:rsid w:val="000D0A75"/>
    <w:rsid w:val="000D4EA9"/>
    <w:rsid w:val="000F0DA3"/>
    <w:rsid w:val="000F481F"/>
    <w:rsid w:val="000F7D6B"/>
    <w:rsid w:val="00100FB2"/>
    <w:rsid w:val="001023D7"/>
    <w:rsid w:val="00104206"/>
    <w:rsid w:val="00110317"/>
    <w:rsid w:val="001119EC"/>
    <w:rsid w:val="00127EEE"/>
    <w:rsid w:val="00131418"/>
    <w:rsid w:val="00135351"/>
    <w:rsid w:val="00144A1E"/>
    <w:rsid w:val="00144AE9"/>
    <w:rsid w:val="00160C88"/>
    <w:rsid w:val="00165FE5"/>
    <w:rsid w:val="0017793D"/>
    <w:rsid w:val="00180460"/>
    <w:rsid w:val="00181BD6"/>
    <w:rsid w:val="0018364D"/>
    <w:rsid w:val="00186CBC"/>
    <w:rsid w:val="00191018"/>
    <w:rsid w:val="00191B12"/>
    <w:rsid w:val="0019306E"/>
    <w:rsid w:val="00193D38"/>
    <w:rsid w:val="00195629"/>
    <w:rsid w:val="00197D10"/>
    <w:rsid w:val="001A6E3D"/>
    <w:rsid w:val="001A7167"/>
    <w:rsid w:val="001B4C30"/>
    <w:rsid w:val="001B5499"/>
    <w:rsid w:val="001D0063"/>
    <w:rsid w:val="001D4F00"/>
    <w:rsid w:val="001D726E"/>
    <w:rsid w:val="001E5500"/>
    <w:rsid w:val="001F05FC"/>
    <w:rsid w:val="002004B2"/>
    <w:rsid w:val="00210876"/>
    <w:rsid w:val="002357A0"/>
    <w:rsid w:val="00244CCE"/>
    <w:rsid w:val="00250021"/>
    <w:rsid w:val="002528C3"/>
    <w:rsid w:val="0026135C"/>
    <w:rsid w:val="00261DC9"/>
    <w:rsid w:val="00262D9D"/>
    <w:rsid w:val="0026661F"/>
    <w:rsid w:val="002802DE"/>
    <w:rsid w:val="002808C2"/>
    <w:rsid w:val="00282865"/>
    <w:rsid w:val="00282A41"/>
    <w:rsid w:val="002834AF"/>
    <w:rsid w:val="002A08A1"/>
    <w:rsid w:val="002A42F9"/>
    <w:rsid w:val="002B223C"/>
    <w:rsid w:val="002B78E1"/>
    <w:rsid w:val="002B7D6A"/>
    <w:rsid w:val="002C4BA9"/>
    <w:rsid w:val="002C53E8"/>
    <w:rsid w:val="002D4093"/>
    <w:rsid w:val="002F04E0"/>
    <w:rsid w:val="002F3BB9"/>
    <w:rsid w:val="002F6AC3"/>
    <w:rsid w:val="002F71CA"/>
    <w:rsid w:val="002F77DD"/>
    <w:rsid w:val="00306097"/>
    <w:rsid w:val="00320CE3"/>
    <w:rsid w:val="003222DF"/>
    <w:rsid w:val="00323E15"/>
    <w:rsid w:val="00340A4A"/>
    <w:rsid w:val="0034110F"/>
    <w:rsid w:val="0034419C"/>
    <w:rsid w:val="00346594"/>
    <w:rsid w:val="00357CF4"/>
    <w:rsid w:val="003658A4"/>
    <w:rsid w:val="003751DB"/>
    <w:rsid w:val="003754D6"/>
    <w:rsid w:val="0037717F"/>
    <w:rsid w:val="00381B3C"/>
    <w:rsid w:val="00383699"/>
    <w:rsid w:val="00386196"/>
    <w:rsid w:val="00396D14"/>
    <w:rsid w:val="00397550"/>
    <w:rsid w:val="003A07ED"/>
    <w:rsid w:val="003B7B22"/>
    <w:rsid w:val="003E0AF2"/>
    <w:rsid w:val="003E173D"/>
    <w:rsid w:val="003F0F38"/>
    <w:rsid w:val="003F5B4E"/>
    <w:rsid w:val="00401FBF"/>
    <w:rsid w:val="00420C46"/>
    <w:rsid w:val="0042428B"/>
    <w:rsid w:val="004264A6"/>
    <w:rsid w:val="00441BA4"/>
    <w:rsid w:val="004457E8"/>
    <w:rsid w:val="0045210D"/>
    <w:rsid w:val="004530A5"/>
    <w:rsid w:val="00475524"/>
    <w:rsid w:val="00476863"/>
    <w:rsid w:val="00483440"/>
    <w:rsid w:val="0049066F"/>
    <w:rsid w:val="004A0924"/>
    <w:rsid w:val="004B2433"/>
    <w:rsid w:val="004C149C"/>
    <w:rsid w:val="004C6AFF"/>
    <w:rsid w:val="004D310C"/>
    <w:rsid w:val="004D6372"/>
    <w:rsid w:val="004E35B6"/>
    <w:rsid w:val="004F1AFA"/>
    <w:rsid w:val="004F51DF"/>
    <w:rsid w:val="005056AD"/>
    <w:rsid w:val="00505C26"/>
    <w:rsid w:val="00505E92"/>
    <w:rsid w:val="005174DB"/>
    <w:rsid w:val="00521F35"/>
    <w:rsid w:val="00524AC5"/>
    <w:rsid w:val="0054592B"/>
    <w:rsid w:val="00550506"/>
    <w:rsid w:val="00565E22"/>
    <w:rsid w:val="005825C4"/>
    <w:rsid w:val="00584225"/>
    <w:rsid w:val="00586F98"/>
    <w:rsid w:val="0058711B"/>
    <w:rsid w:val="005A1396"/>
    <w:rsid w:val="005B0FEB"/>
    <w:rsid w:val="005B4E2E"/>
    <w:rsid w:val="005B6CF1"/>
    <w:rsid w:val="005C36FB"/>
    <w:rsid w:val="005D3CA1"/>
    <w:rsid w:val="005F0E7E"/>
    <w:rsid w:val="006025AC"/>
    <w:rsid w:val="00611469"/>
    <w:rsid w:val="006278EA"/>
    <w:rsid w:val="006375C1"/>
    <w:rsid w:val="00643E00"/>
    <w:rsid w:val="00654AC9"/>
    <w:rsid w:val="00654EFA"/>
    <w:rsid w:val="00675997"/>
    <w:rsid w:val="006777CF"/>
    <w:rsid w:val="00683EF4"/>
    <w:rsid w:val="00690C0B"/>
    <w:rsid w:val="006945EB"/>
    <w:rsid w:val="006948EC"/>
    <w:rsid w:val="006A59CD"/>
    <w:rsid w:val="006B151B"/>
    <w:rsid w:val="006B34C6"/>
    <w:rsid w:val="006B7214"/>
    <w:rsid w:val="006D1C9B"/>
    <w:rsid w:val="006D30D7"/>
    <w:rsid w:val="006D3127"/>
    <w:rsid w:val="006E1986"/>
    <w:rsid w:val="006E1C99"/>
    <w:rsid w:val="006F4E39"/>
    <w:rsid w:val="00702FA1"/>
    <w:rsid w:val="00704A2A"/>
    <w:rsid w:val="00710272"/>
    <w:rsid w:val="007179B7"/>
    <w:rsid w:val="00746958"/>
    <w:rsid w:val="007522E3"/>
    <w:rsid w:val="00752C36"/>
    <w:rsid w:val="007570A6"/>
    <w:rsid w:val="007707F7"/>
    <w:rsid w:val="00776087"/>
    <w:rsid w:val="00777036"/>
    <w:rsid w:val="00785B95"/>
    <w:rsid w:val="007A3F16"/>
    <w:rsid w:val="007B3A33"/>
    <w:rsid w:val="007C3792"/>
    <w:rsid w:val="007E493F"/>
    <w:rsid w:val="007F60CE"/>
    <w:rsid w:val="008015F2"/>
    <w:rsid w:val="00802378"/>
    <w:rsid w:val="00806A33"/>
    <w:rsid w:val="00807EFD"/>
    <w:rsid w:val="0081344B"/>
    <w:rsid w:val="00825595"/>
    <w:rsid w:val="008257F4"/>
    <w:rsid w:val="00831405"/>
    <w:rsid w:val="00837A54"/>
    <w:rsid w:val="008439A8"/>
    <w:rsid w:val="00846DCC"/>
    <w:rsid w:val="00847163"/>
    <w:rsid w:val="00853F25"/>
    <w:rsid w:val="00861C91"/>
    <w:rsid w:val="008624BE"/>
    <w:rsid w:val="00870405"/>
    <w:rsid w:val="00873BD8"/>
    <w:rsid w:val="00877129"/>
    <w:rsid w:val="0088453A"/>
    <w:rsid w:val="008846C9"/>
    <w:rsid w:val="008877B4"/>
    <w:rsid w:val="00897FF0"/>
    <w:rsid w:val="008A2138"/>
    <w:rsid w:val="008A281A"/>
    <w:rsid w:val="008B0761"/>
    <w:rsid w:val="008C2DEF"/>
    <w:rsid w:val="008E1A45"/>
    <w:rsid w:val="008E28F9"/>
    <w:rsid w:val="008F7EEF"/>
    <w:rsid w:val="00915D6A"/>
    <w:rsid w:val="009213D1"/>
    <w:rsid w:val="00921658"/>
    <w:rsid w:val="00921D58"/>
    <w:rsid w:val="00926773"/>
    <w:rsid w:val="00940E13"/>
    <w:rsid w:val="00944165"/>
    <w:rsid w:val="00946D61"/>
    <w:rsid w:val="00950C99"/>
    <w:rsid w:val="0095369F"/>
    <w:rsid w:val="0096213B"/>
    <w:rsid w:val="00964444"/>
    <w:rsid w:val="00974706"/>
    <w:rsid w:val="0097482B"/>
    <w:rsid w:val="00980816"/>
    <w:rsid w:val="00985CA0"/>
    <w:rsid w:val="00991A9B"/>
    <w:rsid w:val="00991DD2"/>
    <w:rsid w:val="009B0FA2"/>
    <w:rsid w:val="009B3366"/>
    <w:rsid w:val="009C1035"/>
    <w:rsid w:val="009C4B8E"/>
    <w:rsid w:val="009C6EDD"/>
    <w:rsid w:val="009D2114"/>
    <w:rsid w:val="009D3431"/>
    <w:rsid w:val="009D54AF"/>
    <w:rsid w:val="009D68DF"/>
    <w:rsid w:val="009E4737"/>
    <w:rsid w:val="009E57E0"/>
    <w:rsid w:val="009E5A4D"/>
    <w:rsid w:val="009E605A"/>
    <w:rsid w:val="00A00D3F"/>
    <w:rsid w:val="00A03CF5"/>
    <w:rsid w:val="00A03FD7"/>
    <w:rsid w:val="00A05F66"/>
    <w:rsid w:val="00A12FD5"/>
    <w:rsid w:val="00A27374"/>
    <w:rsid w:val="00A31539"/>
    <w:rsid w:val="00A42E9D"/>
    <w:rsid w:val="00A43A7F"/>
    <w:rsid w:val="00A45A0D"/>
    <w:rsid w:val="00A47643"/>
    <w:rsid w:val="00A53065"/>
    <w:rsid w:val="00A53DE1"/>
    <w:rsid w:val="00A60459"/>
    <w:rsid w:val="00A614CB"/>
    <w:rsid w:val="00A62544"/>
    <w:rsid w:val="00A802B6"/>
    <w:rsid w:val="00A80C33"/>
    <w:rsid w:val="00A95286"/>
    <w:rsid w:val="00AA194A"/>
    <w:rsid w:val="00AA55A7"/>
    <w:rsid w:val="00AB10DC"/>
    <w:rsid w:val="00AB1780"/>
    <w:rsid w:val="00AB1BED"/>
    <w:rsid w:val="00AB2BE4"/>
    <w:rsid w:val="00AB3EB9"/>
    <w:rsid w:val="00AB4126"/>
    <w:rsid w:val="00AC2FE7"/>
    <w:rsid w:val="00AC3581"/>
    <w:rsid w:val="00AC3D1D"/>
    <w:rsid w:val="00AD0646"/>
    <w:rsid w:val="00AD1223"/>
    <w:rsid w:val="00AD3D34"/>
    <w:rsid w:val="00AD58C8"/>
    <w:rsid w:val="00AD61AB"/>
    <w:rsid w:val="00AE1EC4"/>
    <w:rsid w:val="00AF0B0A"/>
    <w:rsid w:val="00AF4AA7"/>
    <w:rsid w:val="00B06E8F"/>
    <w:rsid w:val="00B14EAB"/>
    <w:rsid w:val="00B159AB"/>
    <w:rsid w:val="00B16D0D"/>
    <w:rsid w:val="00B25D9F"/>
    <w:rsid w:val="00B36A0F"/>
    <w:rsid w:val="00B3709C"/>
    <w:rsid w:val="00B37330"/>
    <w:rsid w:val="00B42451"/>
    <w:rsid w:val="00B428BA"/>
    <w:rsid w:val="00B46E16"/>
    <w:rsid w:val="00B53BC4"/>
    <w:rsid w:val="00B634EE"/>
    <w:rsid w:val="00B66BA2"/>
    <w:rsid w:val="00B71E39"/>
    <w:rsid w:val="00B74E67"/>
    <w:rsid w:val="00B767AA"/>
    <w:rsid w:val="00B800EC"/>
    <w:rsid w:val="00B90151"/>
    <w:rsid w:val="00B9521B"/>
    <w:rsid w:val="00BA19A5"/>
    <w:rsid w:val="00BA6FC4"/>
    <w:rsid w:val="00BB567E"/>
    <w:rsid w:val="00BB6D29"/>
    <w:rsid w:val="00BC4D25"/>
    <w:rsid w:val="00BD2F3A"/>
    <w:rsid w:val="00BD3014"/>
    <w:rsid w:val="00BD4E6B"/>
    <w:rsid w:val="00BD4EBA"/>
    <w:rsid w:val="00BD5C4E"/>
    <w:rsid w:val="00BE036B"/>
    <w:rsid w:val="00BE4375"/>
    <w:rsid w:val="00BF2E82"/>
    <w:rsid w:val="00BF47C9"/>
    <w:rsid w:val="00BF4E97"/>
    <w:rsid w:val="00C05558"/>
    <w:rsid w:val="00C05A59"/>
    <w:rsid w:val="00C13959"/>
    <w:rsid w:val="00C17D42"/>
    <w:rsid w:val="00C20BCB"/>
    <w:rsid w:val="00C21560"/>
    <w:rsid w:val="00C321D9"/>
    <w:rsid w:val="00C33831"/>
    <w:rsid w:val="00C51BBE"/>
    <w:rsid w:val="00C57613"/>
    <w:rsid w:val="00C57FAC"/>
    <w:rsid w:val="00C64958"/>
    <w:rsid w:val="00C81E3D"/>
    <w:rsid w:val="00C90145"/>
    <w:rsid w:val="00C97A5E"/>
    <w:rsid w:val="00CB2154"/>
    <w:rsid w:val="00CB3E04"/>
    <w:rsid w:val="00CB5B7A"/>
    <w:rsid w:val="00CB6DBA"/>
    <w:rsid w:val="00CD446E"/>
    <w:rsid w:val="00CE4F88"/>
    <w:rsid w:val="00CE76CB"/>
    <w:rsid w:val="00CF0844"/>
    <w:rsid w:val="00CF4C03"/>
    <w:rsid w:val="00D018ED"/>
    <w:rsid w:val="00D059C6"/>
    <w:rsid w:val="00D12B61"/>
    <w:rsid w:val="00D2684D"/>
    <w:rsid w:val="00D26D73"/>
    <w:rsid w:val="00D33730"/>
    <w:rsid w:val="00D526DD"/>
    <w:rsid w:val="00D5285B"/>
    <w:rsid w:val="00D54C04"/>
    <w:rsid w:val="00D6005F"/>
    <w:rsid w:val="00D6436E"/>
    <w:rsid w:val="00D6784A"/>
    <w:rsid w:val="00D77697"/>
    <w:rsid w:val="00D80F49"/>
    <w:rsid w:val="00D83444"/>
    <w:rsid w:val="00D86A67"/>
    <w:rsid w:val="00D90CAF"/>
    <w:rsid w:val="00D97F80"/>
    <w:rsid w:val="00DC5009"/>
    <w:rsid w:val="00DC77D8"/>
    <w:rsid w:val="00DD4F55"/>
    <w:rsid w:val="00DD6063"/>
    <w:rsid w:val="00DE02AA"/>
    <w:rsid w:val="00DE1754"/>
    <w:rsid w:val="00DE3D50"/>
    <w:rsid w:val="00DE3FB7"/>
    <w:rsid w:val="00DE5E5B"/>
    <w:rsid w:val="00DF1F35"/>
    <w:rsid w:val="00E05BD9"/>
    <w:rsid w:val="00E06E90"/>
    <w:rsid w:val="00E12054"/>
    <w:rsid w:val="00E143E9"/>
    <w:rsid w:val="00E14750"/>
    <w:rsid w:val="00E1556B"/>
    <w:rsid w:val="00E160F8"/>
    <w:rsid w:val="00E17F97"/>
    <w:rsid w:val="00E21F0E"/>
    <w:rsid w:val="00E2349C"/>
    <w:rsid w:val="00E301CA"/>
    <w:rsid w:val="00E331DE"/>
    <w:rsid w:val="00E41A5C"/>
    <w:rsid w:val="00E544C7"/>
    <w:rsid w:val="00E564A4"/>
    <w:rsid w:val="00E61DCC"/>
    <w:rsid w:val="00E7505E"/>
    <w:rsid w:val="00E80CF3"/>
    <w:rsid w:val="00E836B6"/>
    <w:rsid w:val="00E85027"/>
    <w:rsid w:val="00E92BDF"/>
    <w:rsid w:val="00E942CA"/>
    <w:rsid w:val="00EA4121"/>
    <w:rsid w:val="00EA4857"/>
    <w:rsid w:val="00EB6633"/>
    <w:rsid w:val="00EB7444"/>
    <w:rsid w:val="00ED23D0"/>
    <w:rsid w:val="00ED322A"/>
    <w:rsid w:val="00EE3ADA"/>
    <w:rsid w:val="00EF593B"/>
    <w:rsid w:val="00EF6094"/>
    <w:rsid w:val="00F01F0E"/>
    <w:rsid w:val="00F04336"/>
    <w:rsid w:val="00F2787C"/>
    <w:rsid w:val="00F336AB"/>
    <w:rsid w:val="00F40C5F"/>
    <w:rsid w:val="00F42F3C"/>
    <w:rsid w:val="00F47BDC"/>
    <w:rsid w:val="00F5040A"/>
    <w:rsid w:val="00F50DC0"/>
    <w:rsid w:val="00F6401A"/>
    <w:rsid w:val="00F73D0B"/>
    <w:rsid w:val="00F742D9"/>
    <w:rsid w:val="00F75371"/>
    <w:rsid w:val="00F75834"/>
    <w:rsid w:val="00F76FDB"/>
    <w:rsid w:val="00F8742B"/>
    <w:rsid w:val="00F91A92"/>
    <w:rsid w:val="00F92428"/>
    <w:rsid w:val="00F931F8"/>
    <w:rsid w:val="00F94936"/>
    <w:rsid w:val="00F95D9E"/>
    <w:rsid w:val="00FA2C9F"/>
    <w:rsid w:val="00FA53F4"/>
    <w:rsid w:val="00FB0995"/>
    <w:rsid w:val="00FB5CF9"/>
    <w:rsid w:val="00FC62DD"/>
    <w:rsid w:val="00FC6E40"/>
    <w:rsid w:val="00FC7D52"/>
    <w:rsid w:val="00FD28FE"/>
    <w:rsid w:val="00FD387E"/>
    <w:rsid w:val="00FD520A"/>
    <w:rsid w:val="00FD71AA"/>
    <w:rsid w:val="00FF0C22"/>
    <w:rsid w:val="00FF611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01C2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031">
      <w:bodyDiv w:val="1"/>
      <w:marLeft w:val="0"/>
      <w:marRight w:val="0"/>
      <w:marTop w:val="0"/>
      <w:marBottom w:val="0"/>
      <w:divBdr>
        <w:top w:val="none" w:sz="0" w:space="0" w:color="auto"/>
        <w:left w:val="none" w:sz="0" w:space="0" w:color="auto"/>
        <w:bottom w:val="none" w:sz="0" w:space="0" w:color="auto"/>
        <w:right w:val="none" w:sz="0" w:space="0" w:color="auto"/>
      </w:divBdr>
    </w:div>
    <w:div w:id="7222742">
      <w:bodyDiv w:val="1"/>
      <w:marLeft w:val="0"/>
      <w:marRight w:val="0"/>
      <w:marTop w:val="0"/>
      <w:marBottom w:val="0"/>
      <w:divBdr>
        <w:top w:val="none" w:sz="0" w:space="0" w:color="auto"/>
        <w:left w:val="none" w:sz="0" w:space="0" w:color="auto"/>
        <w:bottom w:val="none" w:sz="0" w:space="0" w:color="auto"/>
        <w:right w:val="none" w:sz="0" w:space="0" w:color="auto"/>
      </w:divBdr>
    </w:div>
    <w:div w:id="13464663">
      <w:bodyDiv w:val="1"/>
      <w:marLeft w:val="0"/>
      <w:marRight w:val="0"/>
      <w:marTop w:val="0"/>
      <w:marBottom w:val="0"/>
      <w:divBdr>
        <w:top w:val="none" w:sz="0" w:space="0" w:color="auto"/>
        <w:left w:val="none" w:sz="0" w:space="0" w:color="auto"/>
        <w:bottom w:val="none" w:sz="0" w:space="0" w:color="auto"/>
        <w:right w:val="none" w:sz="0" w:space="0" w:color="auto"/>
      </w:divBdr>
    </w:div>
    <w:div w:id="18942962">
      <w:bodyDiv w:val="1"/>
      <w:marLeft w:val="0"/>
      <w:marRight w:val="0"/>
      <w:marTop w:val="0"/>
      <w:marBottom w:val="0"/>
      <w:divBdr>
        <w:top w:val="none" w:sz="0" w:space="0" w:color="auto"/>
        <w:left w:val="none" w:sz="0" w:space="0" w:color="auto"/>
        <w:bottom w:val="none" w:sz="0" w:space="0" w:color="auto"/>
        <w:right w:val="none" w:sz="0" w:space="0" w:color="auto"/>
      </w:divBdr>
    </w:div>
    <w:div w:id="24792888">
      <w:bodyDiv w:val="1"/>
      <w:marLeft w:val="0"/>
      <w:marRight w:val="0"/>
      <w:marTop w:val="0"/>
      <w:marBottom w:val="0"/>
      <w:divBdr>
        <w:top w:val="none" w:sz="0" w:space="0" w:color="auto"/>
        <w:left w:val="none" w:sz="0" w:space="0" w:color="auto"/>
        <w:bottom w:val="none" w:sz="0" w:space="0" w:color="auto"/>
        <w:right w:val="none" w:sz="0" w:space="0" w:color="auto"/>
      </w:divBdr>
    </w:div>
    <w:div w:id="39864909">
      <w:bodyDiv w:val="1"/>
      <w:marLeft w:val="0"/>
      <w:marRight w:val="0"/>
      <w:marTop w:val="0"/>
      <w:marBottom w:val="0"/>
      <w:divBdr>
        <w:top w:val="none" w:sz="0" w:space="0" w:color="auto"/>
        <w:left w:val="none" w:sz="0" w:space="0" w:color="auto"/>
        <w:bottom w:val="none" w:sz="0" w:space="0" w:color="auto"/>
        <w:right w:val="none" w:sz="0" w:space="0" w:color="auto"/>
      </w:divBdr>
    </w:div>
    <w:div w:id="54546689">
      <w:bodyDiv w:val="1"/>
      <w:marLeft w:val="0"/>
      <w:marRight w:val="0"/>
      <w:marTop w:val="0"/>
      <w:marBottom w:val="0"/>
      <w:divBdr>
        <w:top w:val="none" w:sz="0" w:space="0" w:color="auto"/>
        <w:left w:val="none" w:sz="0" w:space="0" w:color="auto"/>
        <w:bottom w:val="none" w:sz="0" w:space="0" w:color="auto"/>
        <w:right w:val="none" w:sz="0" w:space="0" w:color="auto"/>
      </w:divBdr>
    </w:div>
    <w:div w:id="55056338">
      <w:bodyDiv w:val="1"/>
      <w:marLeft w:val="0"/>
      <w:marRight w:val="0"/>
      <w:marTop w:val="0"/>
      <w:marBottom w:val="0"/>
      <w:divBdr>
        <w:top w:val="none" w:sz="0" w:space="0" w:color="auto"/>
        <w:left w:val="none" w:sz="0" w:space="0" w:color="auto"/>
        <w:bottom w:val="none" w:sz="0" w:space="0" w:color="auto"/>
        <w:right w:val="none" w:sz="0" w:space="0" w:color="auto"/>
      </w:divBdr>
    </w:div>
    <w:div w:id="57822991">
      <w:bodyDiv w:val="1"/>
      <w:marLeft w:val="0"/>
      <w:marRight w:val="0"/>
      <w:marTop w:val="0"/>
      <w:marBottom w:val="0"/>
      <w:divBdr>
        <w:top w:val="none" w:sz="0" w:space="0" w:color="auto"/>
        <w:left w:val="none" w:sz="0" w:space="0" w:color="auto"/>
        <w:bottom w:val="none" w:sz="0" w:space="0" w:color="auto"/>
        <w:right w:val="none" w:sz="0" w:space="0" w:color="auto"/>
      </w:divBdr>
    </w:div>
    <w:div w:id="74515338">
      <w:bodyDiv w:val="1"/>
      <w:marLeft w:val="0"/>
      <w:marRight w:val="0"/>
      <w:marTop w:val="0"/>
      <w:marBottom w:val="0"/>
      <w:divBdr>
        <w:top w:val="none" w:sz="0" w:space="0" w:color="auto"/>
        <w:left w:val="none" w:sz="0" w:space="0" w:color="auto"/>
        <w:bottom w:val="none" w:sz="0" w:space="0" w:color="auto"/>
        <w:right w:val="none" w:sz="0" w:space="0" w:color="auto"/>
      </w:divBdr>
    </w:div>
    <w:div w:id="77750856">
      <w:bodyDiv w:val="1"/>
      <w:marLeft w:val="0"/>
      <w:marRight w:val="0"/>
      <w:marTop w:val="0"/>
      <w:marBottom w:val="0"/>
      <w:divBdr>
        <w:top w:val="none" w:sz="0" w:space="0" w:color="auto"/>
        <w:left w:val="none" w:sz="0" w:space="0" w:color="auto"/>
        <w:bottom w:val="none" w:sz="0" w:space="0" w:color="auto"/>
        <w:right w:val="none" w:sz="0" w:space="0" w:color="auto"/>
      </w:divBdr>
    </w:div>
    <w:div w:id="80417545">
      <w:bodyDiv w:val="1"/>
      <w:marLeft w:val="0"/>
      <w:marRight w:val="0"/>
      <w:marTop w:val="0"/>
      <w:marBottom w:val="0"/>
      <w:divBdr>
        <w:top w:val="none" w:sz="0" w:space="0" w:color="auto"/>
        <w:left w:val="none" w:sz="0" w:space="0" w:color="auto"/>
        <w:bottom w:val="none" w:sz="0" w:space="0" w:color="auto"/>
        <w:right w:val="none" w:sz="0" w:space="0" w:color="auto"/>
      </w:divBdr>
    </w:div>
    <w:div w:id="98108351">
      <w:bodyDiv w:val="1"/>
      <w:marLeft w:val="0"/>
      <w:marRight w:val="0"/>
      <w:marTop w:val="0"/>
      <w:marBottom w:val="0"/>
      <w:divBdr>
        <w:top w:val="none" w:sz="0" w:space="0" w:color="auto"/>
        <w:left w:val="none" w:sz="0" w:space="0" w:color="auto"/>
        <w:bottom w:val="none" w:sz="0" w:space="0" w:color="auto"/>
        <w:right w:val="none" w:sz="0" w:space="0" w:color="auto"/>
      </w:divBdr>
    </w:div>
    <w:div w:id="111091428">
      <w:bodyDiv w:val="1"/>
      <w:marLeft w:val="0"/>
      <w:marRight w:val="0"/>
      <w:marTop w:val="0"/>
      <w:marBottom w:val="0"/>
      <w:divBdr>
        <w:top w:val="none" w:sz="0" w:space="0" w:color="auto"/>
        <w:left w:val="none" w:sz="0" w:space="0" w:color="auto"/>
        <w:bottom w:val="none" w:sz="0" w:space="0" w:color="auto"/>
        <w:right w:val="none" w:sz="0" w:space="0" w:color="auto"/>
      </w:divBdr>
    </w:div>
    <w:div w:id="111362375">
      <w:bodyDiv w:val="1"/>
      <w:marLeft w:val="0"/>
      <w:marRight w:val="0"/>
      <w:marTop w:val="0"/>
      <w:marBottom w:val="0"/>
      <w:divBdr>
        <w:top w:val="none" w:sz="0" w:space="0" w:color="auto"/>
        <w:left w:val="none" w:sz="0" w:space="0" w:color="auto"/>
        <w:bottom w:val="none" w:sz="0" w:space="0" w:color="auto"/>
        <w:right w:val="none" w:sz="0" w:space="0" w:color="auto"/>
      </w:divBdr>
    </w:div>
    <w:div w:id="112864804">
      <w:bodyDiv w:val="1"/>
      <w:marLeft w:val="0"/>
      <w:marRight w:val="0"/>
      <w:marTop w:val="0"/>
      <w:marBottom w:val="0"/>
      <w:divBdr>
        <w:top w:val="none" w:sz="0" w:space="0" w:color="auto"/>
        <w:left w:val="none" w:sz="0" w:space="0" w:color="auto"/>
        <w:bottom w:val="none" w:sz="0" w:space="0" w:color="auto"/>
        <w:right w:val="none" w:sz="0" w:space="0" w:color="auto"/>
      </w:divBdr>
    </w:div>
    <w:div w:id="136268519">
      <w:bodyDiv w:val="1"/>
      <w:marLeft w:val="0"/>
      <w:marRight w:val="0"/>
      <w:marTop w:val="0"/>
      <w:marBottom w:val="0"/>
      <w:divBdr>
        <w:top w:val="none" w:sz="0" w:space="0" w:color="auto"/>
        <w:left w:val="none" w:sz="0" w:space="0" w:color="auto"/>
        <w:bottom w:val="none" w:sz="0" w:space="0" w:color="auto"/>
        <w:right w:val="none" w:sz="0" w:space="0" w:color="auto"/>
      </w:divBdr>
    </w:div>
    <w:div w:id="137114321">
      <w:bodyDiv w:val="1"/>
      <w:marLeft w:val="0"/>
      <w:marRight w:val="0"/>
      <w:marTop w:val="0"/>
      <w:marBottom w:val="0"/>
      <w:divBdr>
        <w:top w:val="none" w:sz="0" w:space="0" w:color="auto"/>
        <w:left w:val="none" w:sz="0" w:space="0" w:color="auto"/>
        <w:bottom w:val="none" w:sz="0" w:space="0" w:color="auto"/>
        <w:right w:val="none" w:sz="0" w:space="0" w:color="auto"/>
      </w:divBdr>
    </w:div>
    <w:div w:id="138156364">
      <w:bodyDiv w:val="1"/>
      <w:marLeft w:val="0"/>
      <w:marRight w:val="0"/>
      <w:marTop w:val="0"/>
      <w:marBottom w:val="0"/>
      <w:divBdr>
        <w:top w:val="none" w:sz="0" w:space="0" w:color="auto"/>
        <w:left w:val="none" w:sz="0" w:space="0" w:color="auto"/>
        <w:bottom w:val="none" w:sz="0" w:space="0" w:color="auto"/>
        <w:right w:val="none" w:sz="0" w:space="0" w:color="auto"/>
      </w:divBdr>
    </w:div>
    <w:div w:id="143741200">
      <w:bodyDiv w:val="1"/>
      <w:marLeft w:val="0"/>
      <w:marRight w:val="0"/>
      <w:marTop w:val="0"/>
      <w:marBottom w:val="0"/>
      <w:divBdr>
        <w:top w:val="none" w:sz="0" w:space="0" w:color="auto"/>
        <w:left w:val="none" w:sz="0" w:space="0" w:color="auto"/>
        <w:bottom w:val="none" w:sz="0" w:space="0" w:color="auto"/>
        <w:right w:val="none" w:sz="0" w:space="0" w:color="auto"/>
      </w:divBdr>
    </w:div>
    <w:div w:id="154302835">
      <w:bodyDiv w:val="1"/>
      <w:marLeft w:val="0"/>
      <w:marRight w:val="0"/>
      <w:marTop w:val="0"/>
      <w:marBottom w:val="0"/>
      <w:divBdr>
        <w:top w:val="none" w:sz="0" w:space="0" w:color="auto"/>
        <w:left w:val="none" w:sz="0" w:space="0" w:color="auto"/>
        <w:bottom w:val="none" w:sz="0" w:space="0" w:color="auto"/>
        <w:right w:val="none" w:sz="0" w:space="0" w:color="auto"/>
      </w:divBdr>
    </w:div>
    <w:div w:id="156314327">
      <w:bodyDiv w:val="1"/>
      <w:marLeft w:val="0"/>
      <w:marRight w:val="0"/>
      <w:marTop w:val="0"/>
      <w:marBottom w:val="0"/>
      <w:divBdr>
        <w:top w:val="none" w:sz="0" w:space="0" w:color="auto"/>
        <w:left w:val="none" w:sz="0" w:space="0" w:color="auto"/>
        <w:bottom w:val="none" w:sz="0" w:space="0" w:color="auto"/>
        <w:right w:val="none" w:sz="0" w:space="0" w:color="auto"/>
      </w:divBdr>
    </w:div>
    <w:div w:id="156773717">
      <w:bodyDiv w:val="1"/>
      <w:marLeft w:val="0"/>
      <w:marRight w:val="0"/>
      <w:marTop w:val="0"/>
      <w:marBottom w:val="0"/>
      <w:divBdr>
        <w:top w:val="none" w:sz="0" w:space="0" w:color="auto"/>
        <w:left w:val="none" w:sz="0" w:space="0" w:color="auto"/>
        <w:bottom w:val="none" w:sz="0" w:space="0" w:color="auto"/>
        <w:right w:val="none" w:sz="0" w:space="0" w:color="auto"/>
      </w:divBdr>
    </w:div>
    <w:div w:id="159194991">
      <w:bodyDiv w:val="1"/>
      <w:marLeft w:val="0"/>
      <w:marRight w:val="0"/>
      <w:marTop w:val="0"/>
      <w:marBottom w:val="0"/>
      <w:divBdr>
        <w:top w:val="none" w:sz="0" w:space="0" w:color="auto"/>
        <w:left w:val="none" w:sz="0" w:space="0" w:color="auto"/>
        <w:bottom w:val="none" w:sz="0" w:space="0" w:color="auto"/>
        <w:right w:val="none" w:sz="0" w:space="0" w:color="auto"/>
      </w:divBdr>
    </w:div>
    <w:div w:id="160200949">
      <w:bodyDiv w:val="1"/>
      <w:marLeft w:val="0"/>
      <w:marRight w:val="0"/>
      <w:marTop w:val="0"/>
      <w:marBottom w:val="0"/>
      <w:divBdr>
        <w:top w:val="none" w:sz="0" w:space="0" w:color="auto"/>
        <w:left w:val="none" w:sz="0" w:space="0" w:color="auto"/>
        <w:bottom w:val="none" w:sz="0" w:space="0" w:color="auto"/>
        <w:right w:val="none" w:sz="0" w:space="0" w:color="auto"/>
      </w:divBdr>
    </w:div>
    <w:div w:id="166603210">
      <w:bodyDiv w:val="1"/>
      <w:marLeft w:val="0"/>
      <w:marRight w:val="0"/>
      <w:marTop w:val="0"/>
      <w:marBottom w:val="0"/>
      <w:divBdr>
        <w:top w:val="none" w:sz="0" w:space="0" w:color="auto"/>
        <w:left w:val="none" w:sz="0" w:space="0" w:color="auto"/>
        <w:bottom w:val="none" w:sz="0" w:space="0" w:color="auto"/>
        <w:right w:val="none" w:sz="0" w:space="0" w:color="auto"/>
      </w:divBdr>
    </w:div>
    <w:div w:id="169105304">
      <w:bodyDiv w:val="1"/>
      <w:marLeft w:val="0"/>
      <w:marRight w:val="0"/>
      <w:marTop w:val="0"/>
      <w:marBottom w:val="0"/>
      <w:divBdr>
        <w:top w:val="none" w:sz="0" w:space="0" w:color="auto"/>
        <w:left w:val="none" w:sz="0" w:space="0" w:color="auto"/>
        <w:bottom w:val="none" w:sz="0" w:space="0" w:color="auto"/>
        <w:right w:val="none" w:sz="0" w:space="0" w:color="auto"/>
      </w:divBdr>
    </w:div>
    <w:div w:id="171190504">
      <w:bodyDiv w:val="1"/>
      <w:marLeft w:val="0"/>
      <w:marRight w:val="0"/>
      <w:marTop w:val="0"/>
      <w:marBottom w:val="0"/>
      <w:divBdr>
        <w:top w:val="none" w:sz="0" w:space="0" w:color="auto"/>
        <w:left w:val="none" w:sz="0" w:space="0" w:color="auto"/>
        <w:bottom w:val="none" w:sz="0" w:space="0" w:color="auto"/>
        <w:right w:val="none" w:sz="0" w:space="0" w:color="auto"/>
      </w:divBdr>
    </w:div>
    <w:div w:id="172233188">
      <w:bodyDiv w:val="1"/>
      <w:marLeft w:val="0"/>
      <w:marRight w:val="0"/>
      <w:marTop w:val="0"/>
      <w:marBottom w:val="0"/>
      <w:divBdr>
        <w:top w:val="none" w:sz="0" w:space="0" w:color="auto"/>
        <w:left w:val="none" w:sz="0" w:space="0" w:color="auto"/>
        <w:bottom w:val="none" w:sz="0" w:space="0" w:color="auto"/>
        <w:right w:val="none" w:sz="0" w:space="0" w:color="auto"/>
      </w:divBdr>
    </w:div>
    <w:div w:id="172425563">
      <w:bodyDiv w:val="1"/>
      <w:marLeft w:val="0"/>
      <w:marRight w:val="0"/>
      <w:marTop w:val="0"/>
      <w:marBottom w:val="0"/>
      <w:divBdr>
        <w:top w:val="none" w:sz="0" w:space="0" w:color="auto"/>
        <w:left w:val="none" w:sz="0" w:space="0" w:color="auto"/>
        <w:bottom w:val="none" w:sz="0" w:space="0" w:color="auto"/>
        <w:right w:val="none" w:sz="0" w:space="0" w:color="auto"/>
      </w:divBdr>
    </w:div>
    <w:div w:id="190385997">
      <w:bodyDiv w:val="1"/>
      <w:marLeft w:val="0"/>
      <w:marRight w:val="0"/>
      <w:marTop w:val="0"/>
      <w:marBottom w:val="0"/>
      <w:divBdr>
        <w:top w:val="none" w:sz="0" w:space="0" w:color="auto"/>
        <w:left w:val="none" w:sz="0" w:space="0" w:color="auto"/>
        <w:bottom w:val="none" w:sz="0" w:space="0" w:color="auto"/>
        <w:right w:val="none" w:sz="0" w:space="0" w:color="auto"/>
      </w:divBdr>
    </w:div>
    <w:div w:id="191461372">
      <w:bodyDiv w:val="1"/>
      <w:marLeft w:val="0"/>
      <w:marRight w:val="0"/>
      <w:marTop w:val="0"/>
      <w:marBottom w:val="0"/>
      <w:divBdr>
        <w:top w:val="none" w:sz="0" w:space="0" w:color="auto"/>
        <w:left w:val="none" w:sz="0" w:space="0" w:color="auto"/>
        <w:bottom w:val="none" w:sz="0" w:space="0" w:color="auto"/>
        <w:right w:val="none" w:sz="0" w:space="0" w:color="auto"/>
      </w:divBdr>
    </w:div>
    <w:div w:id="192614794">
      <w:bodyDiv w:val="1"/>
      <w:marLeft w:val="0"/>
      <w:marRight w:val="0"/>
      <w:marTop w:val="0"/>
      <w:marBottom w:val="0"/>
      <w:divBdr>
        <w:top w:val="none" w:sz="0" w:space="0" w:color="auto"/>
        <w:left w:val="none" w:sz="0" w:space="0" w:color="auto"/>
        <w:bottom w:val="none" w:sz="0" w:space="0" w:color="auto"/>
        <w:right w:val="none" w:sz="0" w:space="0" w:color="auto"/>
      </w:divBdr>
    </w:div>
    <w:div w:id="200671977">
      <w:bodyDiv w:val="1"/>
      <w:marLeft w:val="0"/>
      <w:marRight w:val="0"/>
      <w:marTop w:val="0"/>
      <w:marBottom w:val="0"/>
      <w:divBdr>
        <w:top w:val="none" w:sz="0" w:space="0" w:color="auto"/>
        <w:left w:val="none" w:sz="0" w:space="0" w:color="auto"/>
        <w:bottom w:val="none" w:sz="0" w:space="0" w:color="auto"/>
        <w:right w:val="none" w:sz="0" w:space="0" w:color="auto"/>
      </w:divBdr>
    </w:div>
    <w:div w:id="202254030">
      <w:bodyDiv w:val="1"/>
      <w:marLeft w:val="0"/>
      <w:marRight w:val="0"/>
      <w:marTop w:val="0"/>
      <w:marBottom w:val="0"/>
      <w:divBdr>
        <w:top w:val="none" w:sz="0" w:space="0" w:color="auto"/>
        <w:left w:val="none" w:sz="0" w:space="0" w:color="auto"/>
        <w:bottom w:val="none" w:sz="0" w:space="0" w:color="auto"/>
        <w:right w:val="none" w:sz="0" w:space="0" w:color="auto"/>
      </w:divBdr>
    </w:div>
    <w:div w:id="203251805">
      <w:bodyDiv w:val="1"/>
      <w:marLeft w:val="0"/>
      <w:marRight w:val="0"/>
      <w:marTop w:val="0"/>
      <w:marBottom w:val="0"/>
      <w:divBdr>
        <w:top w:val="none" w:sz="0" w:space="0" w:color="auto"/>
        <w:left w:val="none" w:sz="0" w:space="0" w:color="auto"/>
        <w:bottom w:val="none" w:sz="0" w:space="0" w:color="auto"/>
        <w:right w:val="none" w:sz="0" w:space="0" w:color="auto"/>
      </w:divBdr>
    </w:div>
    <w:div w:id="218903819">
      <w:bodyDiv w:val="1"/>
      <w:marLeft w:val="0"/>
      <w:marRight w:val="0"/>
      <w:marTop w:val="0"/>
      <w:marBottom w:val="0"/>
      <w:divBdr>
        <w:top w:val="none" w:sz="0" w:space="0" w:color="auto"/>
        <w:left w:val="none" w:sz="0" w:space="0" w:color="auto"/>
        <w:bottom w:val="none" w:sz="0" w:space="0" w:color="auto"/>
        <w:right w:val="none" w:sz="0" w:space="0" w:color="auto"/>
      </w:divBdr>
    </w:div>
    <w:div w:id="230622870">
      <w:bodyDiv w:val="1"/>
      <w:marLeft w:val="0"/>
      <w:marRight w:val="0"/>
      <w:marTop w:val="0"/>
      <w:marBottom w:val="0"/>
      <w:divBdr>
        <w:top w:val="none" w:sz="0" w:space="0" w:color="auto"/>
        <w:left w:val="none" w:sz="0" w:space="0" w:color="auto"/>
        <w:bottom w:val="none" w:sz="0" w:space="0" w:color="auto"/>
        <w:right w:val="none" w:sz="0" w:space="0" w:color="auto"/>
      </w:divBdr>
    </w:div>
    <w:div w:id="231501913">
      <w:bodyDiv w:val="1"/>
      <w:marLeft w:val="0"/>
      <w:marRight w:val="0"/>
      <w:marTop w:val="0"/>
      <w:marBottom w:val="0"/>
      <w:divBdr>
        <w:top w:val="none" w:sz="0" w:space="0" w:color="auto"/>
        <w:left w:val="none" w:sz="0" w:space="0" w:color="auto"/>
        <w:bottom w:val="none" w:sz="0" w:space="0" w:color="auto"/>
        <w:right w:val="none" w:sz="0" w:space="0" w:color="auto"/>
      </w:divBdr>
    </w:div>
    <w:div w:id="235627662">
      <w:bodyDiv w:val="1"/>
      <w:marLeft w:val="0"/>
      <w:marRight w:val="0"/>
      <w:marTop w:val="0"/>
      <w:marBottom w:val="0"/>
      <w:divBdr>
        <w:top w:val="none" w:sz="0" w:space="0" w:color="auto"/>
        <w:left w:val="none" w:sz="0" w:space="0" w:color="auto"/>
        <w:bottom w:val="none" w:sz="0" w:space="0" w:color="auto"/>
        <w:right w:val="none" w:sz="0" w:space="0" w:color="auto"/>
      </w:divBdr>
    </w:div>
    <w:div w:id="237062639">
      <w:bodyDiv w:val="1"/>
      <w:marLeft w:val="0"/>
      <w:marRight w:val="0"/>
      <w:marTop w:val="0"/>
      <w:marBottom w:val="0"/>
      <w:divBdr>
        <w:top w:val="none" w:sz="0" w:space="0" w:color="auto"/>
        <w:left w:val="none" w:sz="0" w:space="0" w:color="auto"/>
        <w:bottom w:val="none" w:sz="0" w:space="0" w:color="auto"/>
        <w:right w:val="none" w:sz="0" w:space="0" w:color="auto"/>
      </w:divBdr>
    </w:div>
    <w:div w:id="240679323">
      <w:bodyDiv w:val="1"/>
      <w:marLeft w:val="0"/>
      <w:marRight w:val="0"/>
      <w:marTop w:val="0"/>
      <w:marBottom w:val="0"/>
      <w:divBdr>
        <w:top w:val="none" w:sz="0" w:space="0" w:color="auto"/>
        <w:left w:val="none" w:sz="0" w:space="0" w:color="auto"/>
        <w:bottom w:val="none" w:sz="0" w:space="0" w:color="auto"/>
        <w:right w:val="none" w:sz="0" w:space="0" w:color="auto"/>
      </w:divBdr>
    </w:div>
    <w:div w:id="245505750">
      <w:bodyDiv w:val="1"/>
      <w:marLeft w:val="0"/>
      <w:marRight w:val="0"/>
      <w:marTop w:val="0"/>
      <w:marBottom w:val="0"/>
      <w:divBdr>
        <w:top w:val="none" w:sz="0" w:space="0" w:color="auto"/>
        <w:left w:val="none" w:sz="0" w:space="0" w:color="auto"/>
        <w:bottom w:val="none" w:sz="0" w:space="0" w:color="auto"/>
        <w:right w:val="none" w:sz="0" w:space="0" w:color="auto"/>
      </w:divBdr>
    </w:div>
    <w:div w:id="257106950">
      <w:bodyDiv w:val="1"/>
      <w:marLeft w:val="0"/>
      <w:marRight w:val="0"/>
      <w:marTop w:val="0"/>
      <w:marBottom w:val="0"/>
      <w:divBdr>
        <w:top w:val="none" w:sz="0" w:space="0" w:color="auto"/>
        <w:left w:val="none" w:sz="0" w:space="0" w:color="auto"/>
        <w:bottom w:val="none" w:sz="0" w:space="0" w:color="auto"/>
        <w:right w:val="none" w:sz="0" w:space="0" w:color="auto"/>
      </w:divBdr>
    </w:div>
    <w:div w:id="269627085">
      <w:bodyDiv w:val="1"/>
      <w:marLeft w:val="0"/>
      <w:marRight w:val="0"/>
      <w:marTop w:val="0"/>
      <w:marBottom w:val="0"/>
      <w:divBdr>
        <w:top w:val="none" w:sz="0" w:space="0" w:color="auto"/>
        <w:left w:val="none" w:sz="0" w:space="0" w:color="auto"/>
        <w:bottom w:val="none" w:sz="0" w:space="0" w:color="auto"/>
        <w:right w:val="none" w:sz="0" w:space="0" w:color="auto"/>
      </w:divBdr>
    </w:div>
    <w:div w:id="273246051">
      <w:bodyDiv w:val="1"/>
      <w:marLeft w:val="0"/>
      <w:marRight w:val="0"/>
      <w:marTop w:val="0"/>
      <w:marBottom w:val="0"/>
      <w:divBdr>
        <w:top w:val="none" w:sz="0" w:space="0" w:color="auto"/>
        <w:left w:val="none" w:sz="0" w:space="0" w:color="auto"/>
        <w:bottom w:val="none" w:sz="0" w:space="0" w:color="auto"/>
        <w:right w:val="none" w:sz="0" w:space="0" w:color="auto"/>
      </w:divBdr>
    </w:div>
    <w:div w:id="280914503">
      <w:bodyDiv w:val="1"/>
      <w:marLeft w:val="0"/>
      <w:marRight w:val="0"/>
      <w:marTop w:val="0"/>
      <w:marBottom w:val="0"/>
      <w:divBdr>
        <w:top w:val="none" w:sz="0" w:space="0" w:color="auto"/>
        <w:left w:val="none" w:sz="0" w:space="0" w:color="auto"/>
        <w:bottom w:val="none" w:sz="0" w:space="0" w:color="auto"/>
        <w:right w:val="none" w:sz="0" w:space="0" w:color="auto"/>
      </w:divBdr>
    </w:div>
    <w:div w:id="287711353">
      <w:bodyDiv w:val="1"/>
      <w:marLeft w:val="0"/>
      <w:marRight w:val="0"/>
      <w:marTop w:val="0"/>
      <w:marBottom w:val="0"/>
      <w:divBdr>
        <w:top w:val="none" w:sz="0" w:space="0" w:color="auto"/>
        <w:left w:val="none" w:sz="0" w:space="0" w:color="auto"/>
        <w:bottom w:val="none" w:sz="0" w:space="0" w:color="auto"/>
        <w:right w:val="none" w:sz="0" w:space="0" w:color="auto"/>
      </w:divBdr>
    </w:div>
    <w:div w:id="293803101">
      <w:bodyDiv w:val="1"/>
      <w:marLeft w:val="0"/>
      <w:marRight w:val="0"/>
      <w:marTop w:val="0"/>
      <w:marBottom w:val="0"/>
      <w:divBdr>
        <w:top w:val="none" w:sz="0" w:space="0" w:color="auto"/>
        <w:left w:val="none" w:sz="0" w:space="0" w:color="auto"/>
        <w:bottom w:val="none" w:sz="0" w:space="0" w:color="auto"/>
        <w:right w:val="none" w:sz="0" w:space="0" w:color="auto"/>
      </w:divBdr>
    </w:div>
    <w:div w:id="297536855">
      <w:bodyDiv w:val="1"/>
      <w:marLeft w:val="0"/>
      <w:marRight w:val="0"/>
      <w:marTop w:val="0"/>
      <w:marBottom w:val="0"/>
      <w:divBdr>
        <w:top w:val="none" w:sz="0" w:space="0" w:color="auto"/>
        <w:left w:val="none" w:sz="0" w:space="0" w:color="auto"/>
        <w:bottom w:val="none" w:sz="0" w:space="0" w:color="auto"/>
        <w:right w:val="none" w:sz="0" w:space="0" w:color="auto"/>
      </w:divBdr>
    </w:div>
    <w:div w:id="298193556">
      <w:bodyDiv w:val="1"/>
      <w:marLeft w:val="0"/>
      <w:marRight w:val="0"/>
      <w:marTop w:val="0"/>
      <w:marBottom w:val="0"/>
      <w:divBdr>
        <w:top w:val="none" w:sz="0" w:space="0" w:color="auto"/>
        <w:left w:val="none" w:sz="0" w:space="0" w:color="auto"/>
        <w:bottom w:val="none" w:sz="0" w:space="0" w:color="auto"/>
        <w:right w:val="none" w:sz="0" w:space="0" w:color="auto"/>
      </w:divBdr>
    </w:div>
    <w:div w:id="306281192">
      <w:bodyDiv w:val="1"/>
      <w:marLeft w:val="0"/>
      <w:marRight w:val="0"/>
      <w:marTop w:val="0"/>
      <w:marBottom w:val="0"/>
      <w:divBdr>
        <w:top w:val="none" w:sz="0" w:space="0" w:color="auto"/>
        <w:left w:val="none" w:sz="0" w:space="0" w:color="auto"/>
        <w:bottom w:val="none" w:sz="0" w:space="0" w:color="auto"/>
        <w:right w:val="none" w:sz="0" w:space="0" w:color="auto"/>
      </w:divBdr>
    </w:div>
    <w:div w:id="310641012">
      <w:bodyDiv w:val="1"/>
      <w:marLeft w:val="0"/>
      <w:marRight w:val="0"/>
      <w:marTop w:val="0"/>
      <w:marBottom w:val="0"/>
      <w:divBdr>
        <w:top w:val="none" w:sz="0" w:space="0" w:color="auto"/>
        <w:left w:val="none" w:sz="0" w:space="0" w:color="auto"/>
        <w:bottom w:val="none" w:sz="0" w:space="0" w:color="auto"/>
        <w:right w:val="none" w:sz="0" w:space="0" w:color="auto"/>
      </w:divBdr>
    </w:div>
    <w:div w:id="325672128">
      <w:bodyDiv w:val="1"/>
      <w:marLeft w:val="0"/>
      <w:marRight w:val="0"/>
      <w:marTop w:val="0"/>
      <w:marBottom w:val="0"/>
      <w:divBdr>
        <w:top w:val="none" w:sz="0" w:space="0" w:color="auto"/>
        <w:left w:val="none" w:sz="0" w:space="0" w:color="auto"/>
        <w:bottom w:val="none" w:sz="0" w:space="0" w:color="auto"/>
        <w:right w:val="none" w:sz="0" w:space="0" w:color="auto"/>
      </w:divBdr>
    </w:div>
    <w:div w:id="325715314">
      <w:bodyDiv w:val="1"/>
      <w:marLeft w:val="0"/>
      <w:marRight w:val="0"/>
      <w:marTop w:val="0"/>
      <w:marBottom w:val="0"/>
      <w:divBdr>
        <w:top w:val="none" w:sz="0" w:space="0" w:color="auto"/>
        <w:left w:val="none" w:sz="0" w:space="0" w:color="auto"/>
        <w:bottom w:val="none" w:sz="0" w:space="0" w:color="auto"/>
        <w:right w:val="none" w:sz="0" w:space="0" w:color="auto"/>
      </w:divBdr>
    </w:div>
    <w:div w:id="327638056">
      <w:bodyDiv w:val="1"/>
      <w:marLeft w:val="0"/>
      <w:marRight w:val="0"/>
      <w:marTop w:val="0"/>
      <w:marBottom w:val="0"/>
      <w:divBdr>
        <w:top w:val="none" w:sz="0" w:space="0" w:color="auto"/>
        <w:left w:val="none" w:sz="0" w:space="0" w:color="auto"/>
        <w:bottom w:val="none" w:sz="0" w:space="0" w:color="auto"/>
        <w:right w:val="none" w:sz="0" w:space="0" w:color="auto"/>
      </w:divBdr>
    </w:div>
    <w:div w:id="334502636">
      <w:bodyDiv w:val="1"/>
      <w:marLeft w:val="0"/>
      <w:marRight w:val="0"/>
      <w:marTop w:val="0"/>
      <w:marBottom w:val="0"/>
      <w:divBdr>
        <w:top w:val="none" w:sz="0" w:space="0" w:color="auto"/>
        <w:left w:val="none" w:sz="0" w:space="0" w:color="auto"/>
        <w:bottom w:val="none" w:sz="0" w:space="0" w:color="auto"/>
        <w:right w:val="none" w:sz="0" w:space="0" w:color="auto"/>
      </w:divBdr>
    </w:div>
    <w:div w:id="339048169">
      <w:bodyDiv w:val="1"/>
      <w:marLeft w:val="0"/>
      <w:marRight w:val="0"/>
      <w:marTop w:val="0"/>
      <w:marBottom w:val="0"/>
      <w:divBdr>
        <w:top w:val="none" w:sz="0" w:space="0" w:color="auto"/>
        <w:left w:val="none" w:sz="0" w:space="0" w:color="auto"/>
        <w:bottom w:val="none" w:sz="0" w:space="0" w:color="auto"/>
        <w:right w:val="none" w:sz="0" w:space="0" w:color="auto"/>
      </w:divBdr>
    </w:div>
    <w:div w:id="340355244">
      <w:bodyDiv w:val="1"/>
      <w:marLeft w:val="0"/>
      <w:marRight w:val="0"/>
      <w:marTop w:val="0"/>
      <w:marBottom w:val="0"/>
      <w:divBdr>
        <w:top w:val="none" w:sz="0" w:space="0" w:color="auto"/>
        <w:left w:val="none" w:sz="0" w:space="0" w:color="auto"/>
        <w:bottom w:val="none" w:sz="0" w:space="0" w:color="auto"/>
        <w:right w:val="none" w:sz="0" w:space="0" w:color="auto"/>
      </w:divBdr>
    </w:div>
    <w:div w:id="342900636">
      <w:bodyDiv w:val="1"/>
      <w:marLeft w:val="0"/>
      <w:marRight w:val="0"/>
      <w:marTop w:val="0"/>
      <w:marBottom w:val="0"/>
      <w:divBdr>
        <w:top w:val="none" w:sz="0" w:space="0" w:color="auto"/>
        <w:left w:val="none" w:sz="0" w:space="0" w:color="auto"/>
        <w:bottom w:val="none" w:sz="0" w:space="0" w:color="auto"/>
        <w:right w:val="none" w:sz="0" w:space="0" w:color="auto"/>
      </w:divBdr>
    </w:div>
    <w:div w:id="346952862">
      <w:bodyDiv w:val="1"/>
      <w:marLeft w:val="0"/>
      <w:marRight w:val="0"/>
      <w:marTop w:val="0"/>
      <w:marBottom w:val="0"/>
      <w:divBdr>
        <w:top w:val="none" w:sz="0" w:space="0" w:color="auto"/>
        <w:left w:val="none" w:sz="0" w:space="0" w:color="auto"/>
        <w:bottom w:val="none" w:sz="0" w:space="0" w:color="auto"/>
        <w:right w:val="none" w:sz="0" w:space="0" w:color="auto"/>
      </w:divBdr>
    </w:div>
    <w:div w:id="348408992">
      <w:bodyDiv w:val="1"/>
      <w:marLeft w:val="0"/>
      <w:marRight w:val="0"/>
      <w:marTop w:val="0"/>
      <w:marBottom w:val="0"/>
      <w:divBdr>
        <w:top w:val="none" w:sz="0" w:space="0" w:color="auto"/>
        <w:left w:val="none" w:sz="0" w:space="0" w:color="auto"/>
        <w:bottom w:val="none" w:sz="0" w:space="0" w:color="auto"/>
        <w:right w:val="none" w:sz="0" w:space="0" w:color="auto"/>
      </w:divBdr>
    </w:div>
    <w:div w:id="349727004">
      <w:bodyDiv w:val="1"/>
      <w:marLeft w:val="0"/>
      <w:marRight w:val="0"/>
      <w:marTop w:val="0"/>
      <w:marBottom w:val="0"/>
      <w:divBdr>
        <w:top w:val="none" w:sz="0" w:space="0" w:color="auto"/>
        <w:left w:val="none" w:sz="0" w:space="0" w:color="auto"/>
        <w:bottom w:val="none" w:sz="0" w:space="0" w:color="auto"/>
        <w:right w:val="none" w:sz="0" w:space="0" w:color="auto"/>
      </w:divBdr>
    </w:div>
    <w:div w:id="353459337">
      <w:bodyDiv w:val="1"/>
      <w:marLeft w:val="0"/>
      <w:marRight w:val="0"/>
      <w:marTop w:val="0"/>
      <w:marBottom w:val="0"/>
      <w:divBdr>
        <w:top w:val="none" w:sz="0" w:space="0" w:color="auto"/>
        <w:left w:val="none" w:sz="0" w:space="0" w:color="auto"/>
        <w:bottom w:val="none" w:sz="0" w:space="0" w:color="auto"/>
        <w:right w:val="none" w:sz="0" w:space="0" w:color="auto"/>
      </w:divBdr>
    </w:div>
    <w:div w:id="362287207">
      <w:bodyDiv w:val="1"/>
      <w:marLeft w:val="0"/>
      <w:marRight w:val="0"/>
      <w:marTop w:val="0"/>
      <w:marBottom w:val="0"/>
      <w:divBdr>
        <w:top w:val="none" w:sz="0" w:space="0" w:color="auto"/>
        <w:left w:val="none" w:sz="0" w:space="0" w:color="auto"/>
        <w:bottom w:val="none" w:sz="0" w:space="0" w:color="auto"/>
        <w:right w:val="none" w:sz="0" w:space="0" w:color="auto"/>
      </w:divBdr>
    </w:div>
    <w:div w:id="371075480">
      <w:bodyDiv w:val="1"/>
      <w:marLeft w:val="0"/>
      <w:marRight w:val="0"/>
      <w:marTop w:val="0"/>
      <w:marBottom w:val="0"/>
      <w:divBdr>
        <w:top w:val="none" w:sz="0" w:space="0" w:color="auto"/>
        <w:left w:val="none" w:sz="0" w:space="0" w:color="auto"/>
        <w:bottom w:val="none" w:sz="0" w:space="0" w:color="auto"/>
        <w:right w:val="none" w:sz="0" w:space="0" w:color="auto"/>
      </w:divBdr>
    </w:div>
    <w:div w:id="378870091">
      <w:bodyDiv w:val="1"/>
      <w:marLeft w:val="0"/>
      <w:marRight w:val="0"/>
      <w:marTop w:val="0"/>
      <w:marBottom w:val="0"/>
      <w:divBdr>
        <w:top w:val="none" w:sz="0" w:space="0" w:color="auto"/>
        <w:left w:val="none" w:sz="0" w:space="0" w:color="auto"/>
        <w:bottom w:val="none" w:sz="0" w:space="0" w:color="auto"/>
        <w:right w:val="none" w:sz="0" w:space="0" w:color="auto"/>
      </w:divBdr>
    </w:div>
    <w:div w:id="379524630">
      <w:bodyDiv w:val="1"/>
      <w:marLeft w:val="0"/>
      <w:marRight w:val="0"/>
      <w:marTop w:val="0"/>
      <w:marBottom w:val="0"/>
      <w:divBdr>
        <w:top w:val="none" w:sz="0" w:space="0" w:color="auto"/>
        <w:left w:val="none" w:sz="0" w:space="0" w:color="auto"/>
        <w:bottom w:val="none" w:sz="0" w:space="0" w:color="auto"/>
        <w:right w:val="none" w:sz="0" w:space="0" w:color="auto"/>
      </w:divBdr>
    </w:div>
    <w:div w:id="397636380">
      <w:bodyDiv w:val="1"/>
      <w:marLeft w:val="0"/>
      <w:marRight w:val="0"/>
      <w:marTop w:val="0"/>
      <w:marBottom w:val="0"/>
      <w:divBdr>
        <w:top w:val="none" w:sz="0" w:space="0" w:color="auto"/>
        <w:left w:val="none" w:sz="0" w:space="0" w:color="auto"/>
        <w:bottom w:val="none" w:sz="0" w:space="0" w:color="auto"/>
        <w:right w:val="none" w:sz="0" w:space="0" w:color="auto"/>
      </w:divBdr>
    </w:div>
    <w:div w:id="401677459">
      <w:bodyDiv w:val="1"/>
      <w:marLeft w:val="0"/>
      <w:marRight w:val="0"/>
      <w:marTop w:val="0"/>
      <w:marBottom w:val="0"/>
      <w:divBdr>
        <w:top w:val="none" w:sz="0" w:space="0" w:color="auto"/>
        <w:left w:val="none" w:sz="0" w:space="0" w:color="auto"/>
        <w:bottom w:val="none" w:sz="0" w:space="0" w:color="auto"/>
        <w:right w:val="none" w:sz="0" w:space="0" w:color="auto"/>
      </w:divBdr>
    </w:div>
    <w:div w:id="406806328">
      <w:bodyDiv w:val="1"/>
      <w:marLeft w:val="0"/>
      <w:marRight w:val="0"/>
      <w:marTop w:val="0"/>
      <w:marBottom w:val="0"/>
      <w:divBdr>
        <w:top w:val="none" w:sz="0" w:space="0" w:color="auto"/>
        <w:left w:val="none" w:sz="0" w:space="0" w:color="auto"/>
        <w:bottom w:val="none" w:sz="0" w:space="0" w:color="auto"/>
        <w:right w:val="none" w:sz="0" w:space="0" w:color="auto"/>
      </w:divBdr>
    </w:div>
    <w:div w:id="416943092">
      <w:bodyDiv w:val="1"/>
      <w:marLeft w:val="0"/>
      <w:marRight w:val="0"/>
      <w:marTop w:val="0"/>
      <w:marBottom w:val="0"/>
      <w:divBdr>
        <w:top w:val="none" w:sz="0" w:space="0" w:color="auto"/>
        <w:left w:val="none" w:sz="0" w:space="0" w:color="auto"/>
        <w:bottom w:val="none" w:sz="0" w:space="0" w:color="auto"/>
        <w:right w:val="none" w:sz="0" w:space="0" w:color="auto"/>
      </w:divBdr>
    </w:div>
    <w:div w:id="422802403">
      <w:bodyDiv w:val="1"/>
      <w:marLeft w:val="0"/>
      <w:marRight w:val="0"/>
      <w:marTop w:val="0"/>
      <w:marBottom w:val="0"/>
      <w:divBdr>
        <w:top w:val="none" w:sz="0" w:space="0" w:color="auto"/>
        <w:left w:val="none" w:sz="0" w:space="0" w:color="auto"/>
        <w:bottom w:val="none" w:sz="0" w:space="0" w:color="auto"/>
        <w:right w:val="none" w:sz="0" w:space="0" w:color="auto"/>
      </w:divBdr>
    </w:div>
    <w:div w:id="423772645">
      <w:bodyDiv w:val="1"/>
      <w:marLeft w:val="0"/>
      <w:marRight w:val="0"/>
      <w:marTop w:val="0"/>
      <w:marBottom w:val="0"/>
      <w:divBdr>
        <w:top w:val="none" w:sz="0" w:space="0" w:color="auto"/>
        <w:left w:val="none" w:sz="0" w:space="0" w:color="auto"/>
        <w:bottom w:val="none" w:sz="0" w:space="0" w:color="auto"/>
        <w:right w:val="none" w:sz="0" w:space="0" w:color="auto"/>
      </w:divBdr>
    </w:div>
    <w:div w:id="427196275">
      <w:bodyDiv w:val="1"/>
      <w:marLeft w:val="0"/>
      <w:marRight w:val="0"/>
      <w:marTop w:val="0"/>
      <w:marBottom w:val="0"/>
      <w:divBdr>
        <w:top w:val="none" w:sz="0" w:space="0" w:color="auto"/>
        <w:left w:val="none" w:sz="0" w:space="0" w:color="auto"/>
        <w:bottom w:val="none" w:sz="0" w:space="0" w:color="auto"/>
        <w:right w:val="none" w:sz="0" w:space="0" w:color="auto"/>
      </w:divBdr>
    </w:div>
    <w:div w:id="432671190">
      <w:bodyDiv w:val="1"/>
      <w:marLeft w:val="0"/>
      <w:marRight w:val="0"/>
      <w:marTop w:val="0"/>
      <w:marBottom w:val="0"/>
      <w:divBdr>
        <w:top w:val="none" w:sz="0" w:space="0" w:color="auto"/>
        <w:left w:val="none" w:sz="0" w:space="0" w:color="auto"/>
        <w:bottom w:val="none" w:sz="0" w:space="0" w:color="auto"/>
        <w:right w:val="none" w:sz="0" w:space="0" w:color="auto"/>
      </w:divBdr>
    </w:div>
    <w:div w:id="436565790">
      <w:bodyDiv w:val="1"/>
      <w:marLeft w:val="0"/>
      <w:marRight w:val="0"/>
      <w:marTop w:val="0"/>
      <w:marBottom w:val="0"/>
      <w:divBdr>
        <w:top w:val="none" w:sz="0" w:space="0" w:color="auto"/>
        <w:left w:val="none" w:sz="0" w:space="0" w:color="auto"/>
        <w:bottom w:val="none" w:sz="0" w:space="0" w:color="auto"/>
        <w:right w:val="none" w:sz="0" w:space="0" w:color="auto"/>
      </w:divBdr>
    </w:div>
    <w:div w:id="440682523">
      <w:bodyDiv w:val="1"/>
      <w:marLeft w:val="0"/>
      <w:marRight w:val="0"/>
      <w:marTop w:val="0"/>
      <w:marBottom w:val="0"/>
      <w:divBdr>
        <w:top w:val="none" w:sz="0" w:space="0" w:color="auto"/>
        <w:left w:val="none" w:sz="0" w:space="0" w:color="auto"/>
        <w:bottom w:val="none" w:sz="0" w:space="0" w:color="auto"/>
        <w:right w:val="none" w:sz="0" w:space="0" w:color="auto"/>
      </w:divBdr>
    </w:div>
    <w:div w:id="450828070">
      <w:bodyDiv w:val="1"/>
      <w:marLeft w:val="0"/>
      <w:marRight w:val="0"/>
      <w:marTop w:val="0"/>
      <w:marBottom w:val="0"/>
      <w:divBdr>
        <w:top w:val="none" w:sz="0" w:space="0" w:color="auto"/>
        <w:left w:val="none" w:sz="0" w:space="0" w:color="auto"/>
        <w:bottom w:val="none" w:sz="0" w:space="0" w:color="auto"/>
        <w:right w:val="none" w:sz="0" w:space="0" w:color="auto"/>
      </w:divBdr>
    </w:div>
    <w:div w:id="455564816">
      <w:bodyDiv w:val="1"/>
      <w:marLeft w:val="0"/>
      <w:marRight w:val="0"/>
      <w:marTop w:val="0"/>
      <w:marBottom w:val="0"/>
      <w:divBdr>
        <w:top w:val="none" w:sz="0" w:space="0" w:color="auto"/>
        <w:left w:val="none" w:sz="0" w:space="0" w:color="auto"/>
        <w:bottom w:val="none" w:sz="0" w:space="0" w:color="auto"/>
        <w:right w:val="none" w:sz="0" w:space="0" w:color="auto"/>
      </w:divBdr>
    </w:div>
    <w:div w:id="480847809">
      <w:bodyDiv w:val="1"/>
      <w:marLeft w:val="0"/>
      <w:marRight w:val="0"/>
      <w:marTop w:val="0"/>
      <w:marBottom w:val="0"/>
      <w:divBdr>
        <w:top w:val="none" w:sz="0" w:space="0" w:color="auto"/>
        <w:left w:val="none" w:sz="0" w:space="0" w:color="auto"/>
        <w:bottom w:val="none" w:sz="0" w:space="0" w:color="auto"/>
        <w:right w:val="none" w:sz="0" w:space="0" w:color="auto"/>
      </w:divBdr>
    </w:div>
    <w:div w:id="483661790">
      <w:bodyDiv w:val="1"/>
      <w:marLeft w:val="0"/>
      <w:marRight w:val="0"/>
      <w:marTop w:val="0"/>
      <w:marBottom w:val="0"/>
      <w:divBdr>
        <w:top w:val="none" w:sz="0" w:space="0" w:color="auto"/>
        <w:left w:val="none" w:sz="0" w:space="0" w:color="auto"/>
        <w:bottom w:val="none" w:sz="0" w:space="0" w:color="auto"/>
        <w:right w:val="none" w:sz="0" w:space="0" w:color="auto"/>
      </w:divBdr>
    </w:div>
    <w:div w:id="484859705">
      <w:bodyDiv w:val="1"/>
      <w:marLeft w:val="0"/>
      <w:marRight w:val="0"/>
      <w:marTop w:val="0"/>
      <w:marBottom w:val="0"/>
      <w:divBdr>
        <w:top w:val="none" w:sz="0" w:space="0" w:color="auto"/>
        <w:left w:val="none" w:sz="0" w:space="0" w:color="auto"/>
        <w:bottom w:val="none" w:sz="0" w:space="0" w:color="auto"/>
        <w:right w:val="none" w:sz="0" w:space="0" w:color="auto"/>
      </w:divBdr>
    </w:div>
    <w:div w:id="490826965">
      <w:bodyDiv w:val="1"/>
      <w:marLeft w:val="0"/>
      <w:marRight w:val="0"/>
      <w:marTop w:val="0"/>
      <w:marBottom w:val="0"/>
      <w:divBdr>
        <w:top w:val="none" w:sz="0" w:space="0" w:color="auto"/>
        <w:left w:val="none" w:sz="0" w:space="0" w:color="auto"/>
        <w:bottom w:val="none" w:sz="0" w:space="0" w:color="auto"/>
        <w:right w:val="none" w:sz="0" w:space="0" w:color="auto"/>
      </w:divBdr>
    </w:div>
    <w:div w:id="498347713">
      <w:bodyDiv w:val="1"/>
      <w:marLeft w:val="0"/>
      <w:marRight w:val="0"/>
      <w:marTop w:val="0"/>
      <w:marBottom w:val="0"/>
      <w:divBdr>
        <w:top w:val="none" w:sz="0" w:space="0" w:color="auto"/>
        <w:left w:val="none" w:sz="0" w:space="0" w:color="auto"/>
        <w:bottom w:val="none" w:sz="0" w:space="0" w:color="auto"/>
        <w:right w:val="none" w:sz="0" w:space="0" w:color="auto"/>
      </w:divBdr>
    </w:div>
    <w:div w:id="504901848">
      <w:bodyDiv w:val="1"/>
      <w:marLeft w:val="0"/>
      <w:marRight w:val="0"/>
      <w:marTop w:val="0"/>
      <w:marBottom w:val="0"/>
      <w:divBdr>
        <w:top w:val="none" w:sz="0" w:space="0" w:color="auto"/>
        <w:left w:val="none" w:sz="0" w:space="0" w:color="auto"/>
        <w:bottom w:val="none" w:sz="0" w:space="0" w:color="auto"/>
        <w:right w:val="none" w:sz="0" w:space="0" w:color="auto"/>
      </w:divBdr>
    </w:div>
    <w:div w:id="510680589">
      <w:bodyDiv w:val="1"/>
      <w:marLeft w:val="0"/>
      <w:marRight w:val="0"/>
      <w:marTop w:val="0"/>
      <w:marBottom w:val="0"/>
      <w:divBdr>
        <w:top w:val="none" w:sz="0" w:space="0" w:color="auto"/>
        <w:left w:val="none" w:sz="0" w:space="0" w:color="auto"/>
        <w:bottom w:val="none" w:sz="0" w:space="0" w:color="auto"/>
        <w:right w:val="none" w:sz="0" w:space="0" w:color="auto"/>
      </w:divBdr>
    </w:div>
    <w:div w:id="516191320">
      <w:bodyDiv w:val="1"/>
      <w:marLeft w:val="0"/>
      <w:marRight w:val="0"/>
      <w:marTop w:val="0"/>
      <w:marBottom w:val="0"/>
      <w:divBdr>
        <w:top w:val="none" w:sz="0" w:space="0" w:color="auto"/>
        <w:left w:val="none" w:sz="0" w:space="0" w:color="auto"/>
        <w:bottom w:val="none" w:sz="0" w:space="0" w:color="auto"/>
        <w:right w:val="none" w:sz="0" w:space="0" w:color="auto"/>
      </w:divBdr>
    </w:div>
    <w:div w:id="518395583">
      <w:bodyDiv w:val="1"/>
      <w:marLeft w:val="0"/>
      <w:marRight w:val="0"/>
      <w:marTop w:val="0"/>
      <w:marBottom w:val="0"/>
      <w:divBdr>
        <w:top w:val="none" w:sz="0" w:space="0" w:color="auto"/>
        <w:left w:val="none" w:sz="0" w:space="0" w:color="auto"/>
        <w:bottom w:val="none" w:sz="0" w:space="0" w:color="auto"/>
        <w:right w:val="none" w:sz="0" w:space="0" w:color="auto"/>
      </w:divBdr>
    </w:div>
    <w:div w:id="521551295">
      <w:bodyDiv w:val="1"/>
      <w:marLeft w:val="0"/>
      <w:marRight w:val="0"/>
      <w:marTop w:val="0"/>
      <w:marBottom w:val="0"/>
      <w:divBdr>
        <w:top w:val="none" w:sz="0" w:space="0" w:color="auto"/>
        <w:left w:val="none" w:sz="0" w:space="0" w:color="auto"/>
        <w:bottom w:val="none" w:sz="0" w:space="0" w:color="auto"/>
        <w:right w:val="none" w:sz="0" w:space="0" w:color="auto"/>
      </w:divBdr>
    </w:div>
    <w:div w:id="525294109">
      <w:bodyDiv w:val="1"/>
      <w:marLeft w:val="0"/>
      <w:marRight w:val="0"/>
      <w:marTop w:val="0"/>
      <w:marBottom w:val="0"/>
      <w:divBdr>
        <w:top w:val="none" w:sz="0" w:space="0" w:color="auto"/>
        <w:left w:val="none" w:sz="0" w:space="0" w:color="auto"/>
        <w:bottom w:val="none" w:sz="0" w:space="0" w:color="auto"/>
        <w:right w:val="none" w:sz="0" w:space="0" w:color="auto"/>
      </w:divBdr>
    </w:div>
    <w:div w:id="527641933">
      <w:bodyDiv w:val="1"/>
      <w:marLeft w:val="0"/>
      <w:marRight w:val="0"/>
      <w:marTop w:val="0"/>
      <w:marBottom w:val="0"/>
      <w:divBdr>
        <w:top w:val="none" w:sz="0" w:space="0" w:color="auto"/>
        <w:left w:val="none" w:sz="0" w:space="0" w:color="auto"/>
        <w:bottom w:val="none" w:sz="0" w:space="0" w:color="auto"/>
        <w:right w:val="none" w:sz="0" w:space="0" w:color="auto"/>
      </w:divBdr>
    </w:div>
    <w:div w:id="540433589">
      <w:bodyDiv w:val="1"/>
      <w:marLeft w:val="0"/>
      <w:marRight w:val="0"/>
      <w:marTop w:val="0"/>
      <w:marBottom w:val="0"/>
      <w:divBdr>
        <w:top w:val="none" w:sz="0" w:space="0" w:color="auto"/>
        <w:left w:val="none" w:sz="0" w:space="0" w:color="auto"/>
        <w:bottom w:val="none" w:sz="0" w:space="0" w:color="auto"/>
        <w:right w:val="none" w:sz="0" w:space="0" w:color="auto"/>
      </w:divBdr>
    </w:div>
    <w:div w:id="544370058">
      <w:bodyDiv w:val="1"/>
      <w:marLeft w:val="0"/>
      <w:marRight w:val="0"/>
      <w:marTop w:val="0"/>
      <w:marBottom w:val="0"/>
      <w:divBdr>
        <w:top w:val="none" w:sz="0" w:space="0" w:color="auto"/>
        <w:left w:val="none" w:sz="0" w:space="0" w:color="auto"/>
        <w:bottom w:val="none" w:sz="0" w:space="0" w:color="auto"/>
        <w:right w:val="none" w:sz="0" w:space="0" w:color="auto"/>
      </w:divBdr>
    </w:div>
    <w:div w:id="560529427">
      <w:bodyDiv w:val="1"/>
      <w:marLeft w:val="0"/>
      <w:marRight w:val="0"/>
      <w:marTop w:val="0"/>
      <w:marBottom w:val="0"/>
      <w:divBdr>
        <w:top w:val="none" w:sz="0" w:space="0" w:color="auto"/>
        <w:left w:val="none" w:sz="0" w:space="0" w:color="auto"/>
        <w:bottom w:val="none" w:sz="0" w:space="0" w:color="auto"/>
        <w:right w:val="none" w:sz="0" w:space="0" w:color="auto"/>
      </w:divBdr>
    </w:div>
    <w:div w:id="577909959">
      <w:bodyDiv w:val="1"/>
      <w:marLeft w:val="0"/>
      <w:marRight w:val="0"/>
      <w:marTop w:val="0"/>
      <w:marBottom w:val="0"/>
      <w:divBdr>
        <w:top w:val="none" w:sz="0" w:space="0" w:color="auto"/>
        <w:left w:val="none" w:sz="0" w:space="0" w:color="auto"/>
        <w:bottom w:val="none" w:sz="0" w:space="0" w:color="auto"/>
        <w:right w:val="none" w:sz="0" w:space="0" w:color="auto"/>
      </w:divBdr>
    </w:div>
    <w:div w:id="600801124">
      <w:bodyDiv w:val="1"/>
      <w:marLeft w:val="0"/>
      <w:marRight w:val="0"/>
      <w:marTop w:val="0"/>
      <w:marBottom w:val="0"/>
      <w:divBdr>
        <w:top w:val="none" w:sz="0" w:space="0" w:color="auto"/>
        <w:left w:val="none" w:sz="0" w:space="0" w:color="auto"/>
        <w:bottom w:val="none" w:sz="0" w:space="0" w:color="auto"/>
        <w:right w:val="none" w:sz="0" w:space="0" w:color="auto"/>
      </w:divBdr>
    </w:div>
    <w:div w:id="608587108">
      <w:bodyDiv w:val="1"/>
      <w:marLeft w:val="0"/>
      <w:marRight w:val="0"/>
      <w:marTop w:val="0"/>
      <w:marBottom w:val="0"/>
      <w:divBdr>
        <w:top w:val="none" w:sz="0" w:space="0" w:color="auto"/>
        <w:left w:val="none" w:sz="0" w:space="0" w:color="auto"/>
        <w:bottom w:val="none" w:sz="0" w:space="0" w:color="auto"/>
        <w:right w:val="none" w:sz="0" w:space="0" w:color="auto"/>
      </w:divBdr>
    </w:div>
    <w:div w:id="612832372">
      <w:bodyDiv w:val="1"/>
      <w:marLeft w:val="0"/>
      <w:marRight w:val="0"/>
      <w:marTop w:val="0"/>
      <w:marBottom w:val="0"/>
      <w:divBdr>
        <w:top w:val="none" w:sz="0" w:space="0" w:color="auto"/>
        <w:left w:val="none" w:sz="0" w:space="0" w:color="auto"/>
        <w:bottom w:val="none" w:sz="0" w:space="0" w:color="auto"/>
        <w:right w:val="none" w:sz="0" w:space="0" w:color="auto"/>
      </w:divBdr>
    </w:div>
    <w:div w:id="617761127">
      <w:bodyDiv w:val="1"/>
      <w:marLeft w:val="0"/>
      <w:marRight w:val="0"/>
      <w:marTop w:val="0"/>
      <w:marBottom w:val="0"/>
      <w:divBdr>
        <w:top w:val="none" w:sz="0" w:space="0" w:color="auto"/>
        <w:left w:val="none" w:sz="0" w:space="0" w:color="auto"/>
        <w:bottom w:val="none" w:sz="0" w:space="0" w:color="auto"/>
        <w:right w:val="none" w:sz="0" w:space="0" w:color="auto"/>
      </w:divBdr>
    </w:div>
    <w:div w:id="626786341">
      <w:bodyDiv w:val="1"/>
      <w:marLeft w:val="0"/>
      <w:marRight w:val="0"/>
      <w:marTop w:val="0"/>
      <w:marBottom w:val="0"/>
      <w:divBdr>
        <w:top w:val="none" w:sz="0" w:space="0" w:color="auto"/>
        <w:left w:val="none" w:sz="0" w:space="0" w:color="auto"/>
        <w:bottom w:val="none" w:sz="0" w:space="0" w:color="auto"/>
        <w:right w:val="none" w:sz="0" w:space="0" w:color="auto"/>
      </w:divBdr>
    </w:div>
    <w:div w:id="627322333">
      <w:bodyDiv w:val="1"/>
      <w:marLeft w:val="0"/>
      <w:marRight w:val="0"/>
      <w:marTop w:val="0"/>
      <w:marBottom w:val="0"/>
      <w:divBdr>
        <w:top w:val="none" w:sz="0" w:space="0" w:color="auto"/>
        <w:left w:val="none" w:sz="0" w:space="0" w:color="auto"/>
        <w:bottom w:val="none" w:sz="0" w:space="0" w:color="auto"/>
        <w:right w:val="none" w:sz="0" w:space="0" w:color="auto"/>
      </w:divBdr>
    </w:div>
    <w:div w:id="628437807">
      <w:bodyDiv w:val="1"/>
      <w:marLeft w:val="0"/>
      <w:marRight w:val="0"/>
      <w:marTop w:val="0"/>
      <w:marBottom w:val="0"/>
      <w:divBdr>
        <w:top w:val="none" w:sz="0" w:space="0" w:color="auto"/>
        <w:left w:val="none" w:sz="0" w:space="0" w:color="auto"/>
        <w:bottom w:val="none" w:sz="0" w:space="0" w:color="auto"/>
        <w:right w:val="none" w:sz="0" w:space="0" w:color="auto"/>
      </w:divBdr>
    </w:div>
    <w:div w:id="628821468">
      <w:bodyDiv w:val="1"/>
      <w:marLeft w:val="0"/>
      <w:marRight w:val="0"/>
      <w:marTop w:val="0"/>
      <w:marBottom w:val="0"/>
      <w:divBdr>
        <w:top w:val="none" w:sz="0" w:space="0" w:color="auto"/>
        <w:left w:val="none" w:sz="0" w:space="0" w:color="auto"/>
        <w:bottom w:val="none" w:sz="0" w:space="0" w:color="auto"/>
        <w:right w:val="none" w:sz="0" w:space="0" w:color="auto"/>
      </w:divBdr>
    </w:div>
    <w:div w:id="633757590">
      <w:bodyDiv w:val="1"/>
      <w:marLeft w:val="0"/>
      <w:marRight w:val="0"/>
      <w:marTop w:val="0"/>
      <w:marBottom w:val="0"/>
      <w:divBdr>
        <w:top w:val="none" w:sz="0" w:space="0" w:color="auto"/>
        <w:left w:val="none" w:sz="0" w:space="0" w:color="auto"/>
        <w:bottom w:val="none" w:sz="0" w:space="0" w:color="auto"/>
        <w:right w:val="none" w:sz="0" w:space="0" w:color="auto"/>
      </w:divBdr>
    </w:div>
    <w:div w:id="639386088">
      <w:bodyDiv w:val="1"/>
      <w:marLeft w:val="0"/>
      <w:marRight w:val="0"/>
      <w:marTop w:val="0"/>
      <w:marBottom w:val="0"/>
      <w:divBdr>
        <w:top w:val="none" w:sz="0" w:space="0" w:color="auto"/>
        <w:left w:val="none" w:sz="0" w:space="0" w:color="auto"/>
        <w:bottom w:val="none" w:sz="0" w:space="0" w:color="auto"/>
        <w:right w:val="none" w:sz="0" w:space="0" w:color="auto"/>
      </w:divBdr>
    </w:div>
    <w:div w:id="653026589">
      <w:bodyDiv w:val="1"/>
      <w:marLeft w:val="0"/>
      <w:marRight w:val="0"/>
      <w:marTop w:val="0"/>
      <w:marBottom w:val="0"/>
      <w:divBdr>
        <w:top w:val="none" w:sz="0" w:space="0" w:color="auto"/>
        <w:left w:val="none" w:sz="0" w:space="0" w:color="auto"/>
        <w:bottom w:val="none" w:sz="0" w:space="0" w:color="auto"/>
        <w:right w:val="none" w:sz="0" w:space="0" w:color="auto"/>
      </w:divBdr>
    </w:div>
    <w:div w:id="661012177">
      <w:bodyDiv w:val="1"/>
      <w:marLeft w:val="0"/>
      <w:marRight w:val="0"/>
      <w:marTop w:val="0"/>
      <w:marBottom w:val="0"/>
      <w:divBdr>
        <w:top w:val="none" w:sz="0" w:space="0" w:color="auto"/>
        <w:left w:val="none" w:sz="0" w:space="0" w:color="auto"/>
        <w:bottom w:val="none" w:sz="0" w:space="0" w:color="auto"/>
        <w:right w:val="none" w:sz="0" w:space="0" w:color="auto"/>
      </w:divBdr>
    </w:div>
    <w:div w:id="666589926">
      <w:bodyDiv w:val="1"/>
      <w:marLeft w:val="0"/>
      <w:marRight w:val="0"/>
      <w:marTop w:val="0"/>
      <w:marBottom w:val="0"/>
      <w:divBdr>
        <w:top w:val="none" w:sz="0" w:space="0" w:color="auto"/>
        <w:left w:val="none" w:sz="0" w:space="0" w:color="auto"/>
        <w:bottom w:val="none" w:sz="0" w:space="0" w:color="auto"/>
        <w:right w:val="none" w:sz="0" w:space="0" w:color="auto"/>
      </w:divBdr>
    </w:div>
    <w:div w:id="678043526">
      <w:bodyDiv w:val="1"/>
      <w:marLeft w:val="0"/>
      <w:marRight w:val="0"/>
      <w:marTop w:val="0"/>
      <w:marBottom w:val="0"/>
      <w:divBdr>
        <w:top w:val="none" w:sz="0" w:space="0" w:color="auto"/>
        <w:left w:val="none" w:sz="0" w:space="0" w:color="auto"/>
        <w:bottom w:val="none" w:sz="0" w:space="0" w:color="auto"/>
        <w:right w:val="none" w:sz="0" w:space="0" w:color="auto"/>
      </w:divBdr>
    </w:div>
    <w:div w:id="682786704">
      <w:bodyDiv w:val="1"/>
      <w:marLeft w:val="0"/>
      <w:marRight w:val="0"/>
      <w:marTop w:val="0"/>
      <w:marBottom w:val="0"/>
      <w:divBdr>
        <w:top w:val="none" w:sz="0" w:space="0" w:color="auto"/>
        <w:left w:val="none" w:sz="0" w:space="0" w:color="auto"/>
        <w:bottom w:val="none" w:sz="0" w:space="0" w:color="auto"/>
        <w:right w:val="none" w:sz="0" w:space="0" w:color="auto"/>
      </w:divBdr>
    </w:div>
    <w:div w:id="685398750">
      <w:bodyDiv w:val="1"/>
      <w:marLeft w:val="0"/>
      <w:marRight w:val="0"/>
      <w:marTop w:val="0"/>
      <w:marBottom w:val="0"/>
      <w:divBdr>
        <w:top w:val="none" w:sz="0" w:space="0" w:color="auto"/>
        <w:left w:val="none" w:sz="0" w:space="0" w:color="auto"/>
        <w:bottom w:val="none" w:sz="0" w:space="0" w:color="auto"/>
        <w:right w:val="none" w:sz="0" w:space="0" w:color="auto"/>
      </w:divBdr>
    </w:div>
    <w:div w:id="687566196">
      <w:bodyDiv w:val="1"/>
      <w:marLeft w:val="0"/>
      <w:marRight w:val="0"/>
      <w:marTop w:val="0"/>
      <w:marBottom w:val="0"/>
      <w:divBdr>
        <w:top w:val="none" w:sz="0" w:space="0" w:color="auto"/>
        <w:left w:val="none" w:sz="0" w:space="0" w:color="auto"/>
        <w:bottom w:val="none" w:sz="0" w:space="0" w:color="auto"/>
        <w:right w:val="none" w:sz="0" w:space="0" w:color="auto"/>
      </w:divBdr>
    </w:div>
    <w:div w:id="689334577">
      <w:bodyDiv w:val="1"/>
      <w:marLeft w:val="0"/>
      <w:marRight w:val="0"/>
      <w:marTop w:val="0"/>
      <w:marBottom w:val="0"/>
      <w:divBdr>
        <w:top w:val="none" w:sz="0" w:space="0" w:color="auto"/>
        <w:left w:val="none" w:sz="0" w:space="0" w:color="auto"/>
        <w:bottom w:val="none" w:sz="0" w:space="0" w:color="auto"/>
        <w:right w:val="none" w:sz="0" w:space="0" w:color="auto"/>
      </w:divBdr>
    </w:div>
    <w:div w:id="691492354">
      <w:bodyDiv w:val="1"/>
      <w:marLeft w:val="0"/>
      <w:marRight w:val="0"/>
      <w:marTop w:val="0"/>
      <w:marBottom w:val="0"/>
      <w:divBdr>
        <w:top w:val="none" w:sz="0" w:space="0" w:color="auto"/>
        <w:left w:val="none" w:sz="0" w:space="0" w:color="auto"/>
        <w:bottom w:val="none" w:sz="0" w:space="0" w:color="auto"/>
        <w:right w:val="none" w:sz="0" w:space="0" w:color="auto"/>
      </w:divBdr>
    </w:div>
    <w:div w:id="696463498">
      <w:bodyDiv w:val="1"/>
      <w:marLeft w:val="0"/>
      <w:marRight w:val="0"/>
      <w:marTop w:val="0"/>
      <w:marBottom w:val="0"/>
      <w:divBdr>
        <w:top w:val="none" w:sz="0" w:space="0" w:color="auto"/>
        <w:left w:val="none" w:sz="0" w:space="0" w:color="auto"/>
        <w:bottom w:val="none" w:sz="0" w:space="0" w:color="auto"/>
        <w:right w:val="none" w:sz="0" w:space="0" w:color="auto"/>
      </w:divBdr>
    </w:div>
    <w:div w:id="702435701">
      <w:bodyDiv w:val="1"/>
      <w:marLeft w:val="0"/>
      <w:marRight w:val="0"/>
      <w:marTop w:val="0"/>
      <w:marBottom w:val="0"/>
      <w:divBdr>
        <w:top w:val="none" w:sz="0" w:space="0" w:color="auto"/>
        <w:left w:val="none" w:sz="0" w:space="0" w:color="auto"/>
        <w:bottom w:val="none" w:sz="0" w:space="0" w:color="auto"/>
        <w:right w:val="none" w:sz="0" w:space="0" w:color="auto"/>
      </w:divBdr>
    </w:div>
    <w:div w:id="709574967">
      <w:bodyDiv w:val="1"/>
      <w:marLeft w:val="0"/>
      <w:marRight w:val="0"/>
      <w:marTop w:val="0"/>
      <w:marBottom w:val="0"/>
      <w:divBdr>
        <w:top w:val="none" w:sz="0" w:space="0" w:color="auto"/>
        <w:left w:val="none" w:sz="0" w:space="0" w:color="auto"/>
        <w:bottom w:val="none" w:sz="0" w:space="0" w:color="auto"/>
        <w:right w:val="none" w:sz="0" w:space="0" w:color="auto"/>
      </w:divBdr>
    </w:div>
    <w:div w:id="712576295">
      <w:bodyDiv w:val="1"/>
      <w:marLeft w:val="0"/>
      <w:marRight w:val="0"/>
      <w:marTop w:val="0"/>
      <w:marBottom w:val="0"/>
      <w:divBdr>
        <w:top w:val="none" w:sz="0" w:space="0" w:color="auto"/>
        <w:left w:val="none" w:sz="0" w:space="0" w:color="auto"/>
        <w:bottom w:val="none" w:sz="0" w:space="0" w:color="auto"/>
        <w:right w:val="none" w:sz="0" w:space="0" w:color="auto"/>
      </w:divBdr>
    </w:div>
    <w:div w:id="718938027">
      <w:bodyDiv w:val="1"/>
      <w:marLeft w:val="0"/>
      <w:marRight w:val="0"/>
      <w:marTop w:val="0"/>
      <w:marBottom w:val="0"/>
      <w:divBdr>
        <w:top w:val="none" w:sz="0" w:space="0" w:color="auto"/>
        <w:left w:val="none" w:sz="0" w:space="0" w:color="auto"/>
        <w:bottom w:val="none" w:sz="0" w:space="0" w:color="auto"/>
        <w:right w:val="none" w:sz="0" w:space="0" w:color="auto"/>
      </w:divBdr>
    </w:div>
    <w:div w:id="720448814">
      <w:bodyDiv w:val="1"/>
      <w:marLeft w:val="0"/>
      <w:marRight w:val="0"/>
      <w:marTop w:val="0"/>
      <w:marBottom w:val="0"/>
      <w:divBdr>
        <w:top w:val="none" w:sz="0" w:space="0" w:color="auto"/>
        <w:left w:val="none" w:sz="0" w:space="0" w:color="auto"/>
        <w:bottom w:val="none" w:sz="0" w:space="0" w:color="auto"/>
        <w:right w:val="none" w:sz="0" w:space="0" w:color="auto"/>
      </w:divBdr>
    </w:div>
    <w:div w:id="730735811">
      <w:bodyDiv w:val="1"/>
      <w:marLeft w:val="0"/>
      <w:marRight w:val="0"/>
      <w:marTop w:val="0"/>
      <w:marBottom w:val="0"/>
      <w:divBdr>
        <w:top w:val="none" w:sz="0" w:space="0" w:color="auto"/>
        <w:left w:val="none" w:sz="0" w:space="0" w:color="auto"/>
        <w:bottom w:val="none" w:sz="0" w:space="0" w:color="auto"/>
        <w:right w:val="none" w:sz="0" w:space="0" w:color="auto"/>
      </w:divBdr>
    </w:div>
    <w:div w:id="747461107">
      <w:bodyDiv w:val="1"/>
      <w:marLeft w:val="0"/>
      <w:marRight w:val="0"/>
      <w:marTop w:val="0"/>
      <w:marBottom w:val="0"/>
      <w:divBdr>
        <w:top w:val="none" w:sz="0" w:space="0" w:color="auto"/>
        <w:left w:val="none" w:sz="0" w:space="0" w:color="auto"/>
        <w:bottom w:val="none" w:sz="0" w:space="0" w:color="auto"/>
        <w:right w:val="none" w:sz="0" w:space="0" w:color="auto"/>
      </w:divBdr>
    </w:div>
    <w:div w:id="751974691">
      <w:bodyDiv w:val="1"/>
      <w:marLeft w:val="0"/>
      <w:marRight w:val="0"/>
      <w:marTop w:val="0"/>
      <w:marBottom w:val="0"/>
      <w:divBdr>
        <w:top w:val="none" w:sz="0" w:space="0" w:color="auto"/>
        <w:left w:val="none" w:sz="0" w:space="0" w:color="auto"/>
        <w:bottom w:val="none" w:sz="0" w:space="0" w:color="auto"/>
        <w:right w:val="none" w:sz="0" w:space="0" w:color="auto"/>
      </w:divBdr>
    </w:div>
    <w:div w:id="760217986">
      <w:bodyDiv w:val="1"/>
      <w:marLeft w:val="0"/>
      <w:marRight w:val="0"/>
      <w:marTop w:val="0"/>
      <w:marBottom w:val="0"/>
      <w:divBdr>
        <w:top w:val="none" w:sz="0" w:space="0" w:color="auto"/>
        <w:left w:val="none" w:sz="0" w:space="0" w:color="auto"/>
        <w:bottom w:val="none" w:sz="0" w:space="0" w:color="auto"/>
        <w:right w:val="none" w:sz="0" w:space="0" w:color="auto"/>
      </w:divBdr>
    </w:div>
    <w:div w:id="762190284">
      <w:bodyDiv w:val="1"/>
      <w:marLeft w:val="0"/>
      <w:marRight w:val="0"/>
      <w:marTop w:val="0"/>
      <w:marBottom w:val="0"/>
      <w:divBdr>
        <w:top w:val="none" w:sz="0" w:space="0" w:color="auto"/>
        <w:left w:val="none" w:sz="0" w:space="0" w:color="auto"/>
        <w:bottom w:val="none" w:sz="0" w:space="0" w:color="auto"/>
        <w:right w:val="none" w:sz="0" w:space="0" w:color="auto"/>
      </w:divBdr>
    </w:div>
    <w:div w:id="776565117">
      <w:bodyDiv w:val="1"/>
      <w:marLeft w:val="0"/>
      <w:marRight w:val="0"/>
      <w:marTop w:val="0"/>
      <w:marBottom w:val="0"/>
      <w:divBdr>
        <w:top w:val="none" w:sz="0" w:space="0" w:color="auto"/>
        <w:left w:val="none" w:sz="0" w:space="0" w:color="auto"/>
        <w:bottom w:val="none" w:sz="0" w:space="0" w:color="auto"/>
        <w:right w:val="none" w:sz="0" w:space="0" w:color="auto"/>
      </w:divBdr>
    </w:div>
    <w:div w:id="778136417">
      <w:bodyDiv w:val="1"/>
      <w:marLeft w:val="0"/>
      <w:marRight w:val="0"/>
      <w:marTop w:val="0"/>
      <w:marBottom w:val="0"/>
      <w:divBdr>
        <w:top w:val="none" w:sz="0" w:space="0" w:color="auto"/>
        <w:left w:val="none" w:sz="0" w:space="0" w:color="auto"/>
        <w:bottom w:val="none" w:sz="0" w:space="0" w:color="auto"/>
        <w:right w:val="none" w:sz="0" w:space="0" w:color="auto"/>
      </w:divBdr>
    </w:div>
    <w:div w:id="782262796">
      <w:bodyDiv w:val="1"/>
      <w:marLeft w:val="0"/>
      <w:marRight w:val="0"/>
      <w:marTop w:val="0"/>
      <w:marBottom w:val="0"/>
      <w:divBdr>
        <w:top w:val="none" w:sz="0" w:space="0" w:color="auto"/>
        <w:left w:val="none" w:sz="0" w:space="0" w:color="auto"/>
        <w:bottom w:val="none" w:sz="0" w:space="0" w:color="auto"/>
        <w:right w:val="none" w:sz="0" w:space="0" w:color="auto"/>
      </w:divBdr>
    </w:div>
    <w:div w:id="784036905">
      <w:bodyDiv w:val="1"/>
      <w:marLeft w:val="0"/>
      <w:marRight w:val="0"/>
      <w:marTop w:val="0"/>
      <w:marBottom w:val="0"/>
      <w:divBdr>
        <w:top w:val="none" w:sz="0" w:space="0" w:color="auto"/>
        <w:left w:val="none" w:sz="0" w:space="0" w:color="auto"/>
        <w:bottom w:val="none" w:sz="0" w:space="0" w:color="auto"/>
        <w:right w:val="none" w:sz="0" w:space="0" w:color="auto"/>
      </w:divBdr>
    </w:div>
    <w:div w:id="786581033">
      <w:bodyDiv w:val="1"/>
      <w:marLeft w:val="0"/>
      <w:marRight w:val="0"/>
      <w:marTop w:val="0"/>
      <w:marBottom w:val="0"/>
      <w:divBdr>
        <w:top w:val="none" w:sz="0" w:space="0" w:color="auto"/>
        <w:left w:val="none" w:sz="0" w:space="0" w:color="auto"/>
        <w:bottom w:val="none" w:sz="0" w:space="0" w:color="auto"/>
        <w:right w:val="none" w:sz="0" w:space="0" w:color="auto"/>
      </w:divBdr>
    </w:div>
    <w:div w:id="787431410">
      <w:bodyDiv w:val="1"/>
      <w:marLeft w:val="0"/>
      <w:marRight w:val="0"/>
      <w:marTop w:val="0"/>
      <w:marBottom w:val="0"/>
      <w:divBdr>
        <w:top w:val="none" w:sz="0" w:space="0" w:color="auto"/>
        <w:left w:val="none" w:sz="0" w:space="0" w:color="auto"/>
        <w:bottom w:val="none" w:sz="0" w:space="0" w:color="auto"/>
        <w:right w:val="none" w:sz="0" w:space="0" w:color="auto"/>
      </w:divBdr>
    </w:div>
    <w:div w:id="803040214">
      <w:bodyDiv w:val="1"/>
      <w:marLeft w:val="0"/>
      <w:marRight w:val="0"/>
      <w:marTop w:val="0"/>
      <w:marBottom w:val="0"/>
      <w:divBdr>
        <w:top w:val="none" w:sz="0" w:space="0" w:color="auto"/>
        <w:left w:val="none" w:sz="0" w:space="0" w:color="auto"/>
        <w:bottom w:val="none" w:sz="0" w:space="0" w:color="auto"/>
        <w:right w:val="none" w:sz="0" w:space="0" w:color="auto"/>
      </w:divBdr>
    </w:div>
    <w:div w:id="813982552">
      <w:bodyDiv w:val="1"/>
      <w:marLeft w:val="0"/>
      <w:marRight w:val="0"/>
      <w:marTop w:val="0"/>
      <w:marBottom w:val="0"/>
      <w:divBdr>
        <w:top w:val="none" w:sz="0" w:space="0" w:color="auto"/>
        <w:left w:val="none" w:sz="0" w:space="0" w:color="auto"/>
        <w:bottom w:val="none" w:sz="0" w:space="0" w:color="auto"/>
        <w:right w:val="none" w:sz="0" w:space="0" w:color="auto"/>
      </w:divBdr>
    </w:div>
    <w:div w:id="819811794">
      <w:bodyDiv w:val="1"/>
      <w:marLeft w:val="0"/>
      <w:marRight w:val="0"/>
      <w:marTop w:val="0"/>
      <w:marBottom w:val="0"/>
      <w:divBdr>
        <w:top w:val="none" w:sz="0" w:space="0" w:color="auto"/>
        <w:left w:val="none" w:sz="0" w:space="0" w:color="auto"/>
        <w:bottom w:val="none" w:sz="0" w:space="0" w:color="auto"/>
        <w:right w:val="none" w:sz="0" w:space="0" w:color="auto"/>
      </w:divBdr>
    </w:div>
    <w:div w:id="822548034">
      <w:bodyDiv w:val="1"/>
      <w:marLeft w:val="0"/>
      <w:marRight w:val="0"/>
      <w:marTop w:val="0"/>
      <w:marBottom w:val="0"/>
      <w:divBdr>
        <w:top w:val="none" w:sz="0" w:space="0" w:color="auto"/>
        <w:left w:val="none" w:sz="0" w:space="0" w:color="auto"/>
        <w:bottom w:val="none" w:sz="0" w:space="0" w:color="auto"/>
        <w:right w:val="none" w:sz="0" w:space="0" w:color="auto"/>
      </w:divBdr>
    </w:div>
    <w:div w:id="823397349">
      <w:bodyDiv w:val="1"/>
      <w:marLeft w:val="0"/>
      <w:marRight w:val="0"/>
      <w:marTop w:val="0"/>
      <w:marBottom w:val="0"/>
      <w:divBdr>
        <w:top w:val="none" w:sz="0" w:space="0" w:color="auto"/>
        <w:left w:val="none" w:sz="0" w:space="0" w:color="auto"/>
        <w:bottom w:val="none" w:sz="0" w:space="0" w:color="auto"/>
        <w:right w:val="none" w:sz="0" w:space="0" w:color="auto"/>
      </w:divBdr>
    </w:div>
    <w:div w:id="831338125">
      <w:bodyDiv w:val="1"/>
      <w:marLeft w:val="0"/>
      <w:marRight w:val="0"/>
      <w:marTop w:val="0"/>
      <w:marBottom w:val="0"/>
      <w:divBdr>
        <w:top w:val="none" w:sz="0" w:space="0" w:color="auto"/>
        <w:left w:val="none" w:sz="0" w:space="0" w:color="auto"/>
        <w:bottom w:val="none" w:sz="0" w:space="0" w:color="auto"/>
        <w:right w:val="none" w:sz="0" w:space="0" w:color="auto"/>
      </w:divBdr>
    </w:div>
    <w:div w:id="835341924">
      <w:bodyDiv w:val="1"/>
      <w:marLeft w:val="0"/>
      <w:marRight w:val="0"/>
      <w:marTop w:val="0"/>
      <w:marBottom w:val="0"/>
      <w:divBdr>
        <w:top w:val="none" w:sz="0" w:space="0" w:color="auto"/>
        <w:left w:val="none" w:sz="0" w:space="0" w:color="auto"/>
        <w:bottom w:val="none" w:sz="0" w:space="0" w:color="auto"/>
        <w:right w:val="none" w:sz="0" w:space="0" w:color="auto"/>
      </w:divBdr>
    </w:div>
    <w:div w:id="844903007">
      <w:bodyDiv w:val="1"/>
      <w:marLeft w:val="0"/>
      <w:marRight w:val="0"/>
      <w:marTop w:val="0"/>
      <w:marBottom w:val="0"/>
      <w:divBdr>
        <w:top w:val="none" w:sz="0" w:space="0" w:color="auto"/>
        <w:left w:val="none" w:sz="0" w:space="0" w:color="auto"/>
        <w:bottom w:val="none" w:sz="0" w:space="0" w:color="auto"/>
        <w:right w:val="none" w:sz="0" w:space="0" w:color="auto"/>
      </w:divBdr>
    </w:div>
    <w:div w:id="849636531">
      <w:bodyDiv w:val="1"/>
      <w:marLeft w:val="0"/>
      <w:marRight w:val="0"/>
      <w:marTop w:val="0"/>
      <w:marBottom w:val="0"/>
      <w:divBdr>
        <w:top w:val="none" w:sz="0" w:space="0" w:color="auto"/>
        <w:left w:val="none" w:sz="0" w:space="0" w:color="auto"/>
        <w:bottom w:val="none" w:sz="0" w:space="0" w:color="auto"/>
        <w:right w:val="none" w:sz="0" w:space="0" w:color="auto"/>
      </w:divBdr>
    </w:div>
    <w:div w:id="854462948">
      <w:bodyDiv w:val="1"/>
      <w:marLeft w:val="0"/>
      <w:marRight w:val="0"/>
      <w:marTop w:val="0"/>
      <w:marBottom w:val="0"/>
      <w:divBdr>
        <w:top w:val="none" w:sz="0" w:space="0" w:color="auto"/>
        <w:left w:val="none" w:sz="0" w:space="0" w:color="auto"/>
        <w:bottom w:val="none" w:sz="0" w:space="0" w:color="auto"/>
        <w:right w:val="none" w:sz="0" w:space="0" w:color="auto"/>
      </w:divBdr>
    </w:div>
    <w:div w:id="857428273">
      <w:bodyDiv w:val="1"/>
      <w:marLeft w:val="0"/>
      <w:marRight w:val="0"/>
      <w:marTop w:val="0"/>
      <w:marBottom w:val="0"/>
      <w:divBdr>
        <w:top w:val="none" w:sz="0" w:space="0" w:color="auto"/>
        <w:left w:val="none" w:sz="0" w:space="0" w:color="auto"/>
        <w:bottom w:val="none" w:sz="0" w:space="0" w:color="auto"/>
        <w:right w:val="none" w:sz="0" w:space="0" w:color="auto"/>
      </w:divBdr>
    </w:div>
    <w:div w:id="859583837">
      <w:bodyDiv w:val="1"/>
      <w:marLeft w:val="0"/>
      <w:marRight w:val="0"/>
      <w:marTop w:val="0"/>
      <w:marBottom w:val="0"/>
      <w:divBdr>
        <w:top w:val="none" w:sz="0" w:space="0" w:color="auto"/>
        <w:left w:val="none" w:sz="0" w:space="0" w:color="auto"/>
        <w:bottom w:val="none" w:sz="0" w:space="0" w:color="auto"/>
        <w:right w:val="none" w:sz="0" w:space="0" w:color="auto"/>
      </w:divBdr>
    </w:div>
    <w:div w:id="864514816">
      <w:bodyDiv w:val="1"/>
      <w:marLeft w:val="0"/>
      <w:marRight w:val="0"/>
      <w:marTop w:val="0"/>
      <w:marBottom w:val="0"/>
      <w:divBdr>
        <w:top w:val="none" w:sz="0" w:space="0" w:color="auto"/>
        <w:left w:val="none" w:sz="0" w:space="0" w:color="auto"/>
        <w:bottom w:val="none" w:sz="0" w:space="0" w:color="auto"/>
        <w:right w:val="none" w:sz="0" w:space="0" w:color="auto"/>
      </w:divBdr>
    </w:div>
    <w:div w:id="871915349">
      <w:bodyDiv w:val="1"/>
      <w:marLeft w:val="0"/>
      <w:marRight w:val="0"/>
      <w:marTop w:val="0"/>
      <w:marBottom w:val="0"/>
      <w:divBdr>
        <w:top w:val="none" w:sz="0" w:space="0" w:color="auto"/>
        <w:left w:val="none" w:sz="0" w:space="0" w:color="auto"/>
        <w:bottom w:val="none" w:sz="0" w:space="0" w:color="auto"/>
        <w:right w:val="none" w:sz="0" w:space="0" w:color="auto"/>
      </w:divBdr>
    </w:div>
    <w:div w:id="878660883">
      <w:bodyDiv w:val="1"/>
      <w:marLeft w:val="0"/>
      <w:marRight w:val="0"/>
      <w:marTop w:val="0"/>
      <w:marBottom w:val="0"/>
      <w:divBdr>
        <w:top w:val="none" w:sz="0" w:space="0" w:color="auto"/>
        <w:left w:val="none" w:sz="0" w:space="0" w:color="auto"/>
        <w:bottom w:val="none" w:sz="0" w:space="0" w:color="auto"/>
        <w:right w:val="none" w:sz="0" w:space="0" w:color="auto"/>
      </w:divBdr>
    </w:div>
    <w:div w:id="884491711">
      <w:bodyDiv w:val="1"/>
      <w:marLeft w:val="0"/>
      <w:marRight w:val="0"/>
      <w:marTop w:val="0"/>
      <w:marBottom w:val="0"/>
      <w:divBdr>
        <w:top w:val="none" w:sz="0" w:space="0" w:color="auto"/>
        <w:left w:val="none" w:sz="0" w:space="0" w:color="auto"/>
        <w:bottom w:val="none" w:sz="0" w:space="0" w:color="auto"/>
        <w:right w:val="none" w:sz="0" w:space="0" w:color="auto"/>
      </w:divBdr>
    </w:div>
    <w:div w:id="895354675">
      <w:bodyDiv w:val="1"/>
      <w:marLeft w:val="0"/>
      <w:marRight w:val="0"/>
      <w:marTop w:val="0"/>
      <w:marBottom w:val="0"/>
      <w:divBdr>
        <w:top w:val="none" w:sz="0" w:space="0" w:color="auto"/>
        <w:left w:val="none" w:sz="0" w:space="0" w:color="auto"/>
        <w:bottom w:val="none" w:sz="0" w:space="0" w:color="auto"/>
        <w:right w:val="none" w:sz="0" w:space="0" w:color="auto"/>
      </w:divBdr>
    </w:div>
    <w:div w:id="911356414">
      <w:bodyDiv w:val="1"/>
      <w:marLeft w:val="0"/>
      <w:marRight w:val="0"/>
      <w:marTop w:val="0"/>
      <w:marBottom w:val="0"/>
      <w:divBdr>
        <w:top w:val="none" w:sz="0" w:space="0" w:color="auto"/>
        <w:left w:val="none" w:sz="0" w:space="0" w:color="auto"/>
        <w:bottom w:val="none" w:sz="0" w:space="0" w:color="auto"/>
        <w:right w:val="none" w:sz="0" w:space="0" w:color="auto"/>
      </w:divBdr>
    </w:div>
    <w:div w:id="919290375">
      <w:bodyDiv w:val="1"/>
      <w:marLeft w:val="0"/>
      <w:marRight w:val="0"/>
      <w:marTop w:val="0"/>
      <w:marBottom w:val="0"/>
      <w:divBdr>
        <w:top w:val="none" w:sz="0" w:space="0" w:color="auto"/>
        <w:left w:val="none" w:sz="0" w:space="0" w:color="auto"/>
        <w:bottom w:val="none" w:sz="0" w:space="0" w:color="auto"/>
        <w:right w:val="none" w:sz="0" w:space="0" w:color="auto"/>
      </w:divBdr>
    </w:div>
    <w:div w:id="920022884">
      <w:bodyDiv w:val="1"/>
      <w:marLeft w:val="0"/>
      <w:marRight w:val="0"/>
      <w:marTop w:val="0"/>
      <w:marBottom w:val="0"/>
      <w:divBdr>
        <w:top w:val="none" w:sz="0" w:space="0" w:color="auto"/>
        <w:left w:val="none" w:sz="0" w:space="0" w:color="auto"/>
        <w:bottom w:val="none" w:sz="0" w:space="0" w:color="auto"/>
        <w:right w:val="none" w:sz="0" w:space="0" w:color="auto"/>
      </w:divBdr>
    </w:div>
    <w:div w:id="925966168">
      <w:bodyDiv w:val="1"/>
      <w:marLeft w:val="0"/>
      <w:marRight w:val="0"/>
      <w:marTop w:val="0"/>
      <w:marBottom w:val="0"/>
      <w:divBdr>
        <w:top w:val="none" w:sz="0" w:space="0" w:color="auto"/>
        <w:left w:val="none" w:sz="0" w:space="0" w:color="auto"/>
        <w:bottom w:val="none" w:sz="0" w:space="0" w:color="auto"/>
        <w:right w:val="none" w:sz="0" w:space="0" w:color="auto"/>
      </w:divBdr>
    </w:div>
    <w:div w:id="929044401">
      <w:bodyDiv w:val="1"/>
      <w:marLeft w:val="0"/>
      <w:marRight w:val="0"/>
      <w:marTop w:val="0"/>
      <w:marBottom w:val="0"/>
      <w:divBdr>
        <w:top w:val="none" w:sz="0" w:space="0" w:color="auto"/>
        <w:left w:val="none" w:sz="0" w:space="0" w:color="auto"/>
        <w:bottom w:val="none" w:sz="0" w:space="0" w:color="auto"/>
        <w:right w:val="none" w:sz="0" w:space="0" w:color="auto"/>
      </w:divBdr>
    </w:div>
    <w:div w:id="941644029">
      <w:bodyDiv w:val="1"/>
      <w:marLeft w:val="0"/>
      <w:marRight w:val="0"/>
      <w:marTop w:val="0"/>
      <w:marBottom w:val="0"/>
      <w:divBdr>
        <w:top w:val="none" w:sz="0" w:space="0" w:color="auto"/>
        <w:left w:val="none" w:sz="0" w:space="0" w:color="auto"/>
        <w:bottom w:val="none" w:sz="0" w:space="0" w:color="auto"/>
        <w:right w:val="none" w:sz="0" w:space="0" w:color="auto"/>
      </w:divBdr>
    </w:div>
    <w:div w:id="944967038">
      <w:bodyDiv w:val="1"/>
      <w:marLeft w:val="0"/>
      <w:marRight w:val="0"/>
      <w:marTop w:val="0"/>
      <w:marBottom w:val="0"/>
      <w:divBdr>
        <w:top w:val="none" w:sz="0" w:space="0" w:color="auto"/>
        <w:left w:val="none" w:sz="0" w:space="0" w:color="auto"/>
        <w:bottom w:val="none" w:sz="0" w:space="0" w:color="auto"/>
        <w:right w:val="none" w:sz="0" w:space="0" w:color="auto"/>
      </w:divBdr>
    </w:div>
    <w:div w:id="950084969">
      <w:bodyDiv w:val="1"/>
      <w:marLeft w:val="0"/>
      <w:marRight w:val="0"/>
      <w:marTop w:val="0"/>
      <w:marBottom w:val="0"/>
      <w:divBdr>
        <w:top w:val="none" w:sz="0" w:space="0" w:color="auto"/>
        <w:left w:val="none" w:sz="0" w:space="0" w:color="auto"/>
        <w:bottom w:val="none" w:sz="0" w:space="0" w:color="auto"/>
        <w:right w:val="none" w:sz="0" w:space="0" w:color="auto"/>
      </w:divBdr>
    </w:div>
    <w:div w:id="951133685">
      <w:bodyDiv w:val="1"/>
      <w:marLeft w:val="0"/>
      <w:marRight w:val="0"/>
      <w:marTop w:val="0"/>
      <w:marBottom w:val="0"/>
      <w:divBdr>
        <w:top w:val="none" w:sz="0" w:space="0" w:color="auto"/>
        <w:left w:val="none" w:sz="0" w:space="0" w:color="auto"/>
        <w:bottom w:val="none" w:sz="0" w:space="0" w:color="auto"/>
        <w:right w:val="none" w:sz="0" w:space="0" w:color="auto"/>
      </w:divBdr>
    </w:div>
    <w:div w:id="953901075">
      <w:bodyDiv w:val="1"/>
      <w:marLeft w:val="0"/>
      <w:marRight w:val="0"/>
      <w:marTop w:val="0"/>
      <w:marBottom w:val="0"/>
      <w:divBdr>
        <w:top w:val="none" w:sz="0" w:space="0" w:color="auto"/>
        <w:left w:val="none" w:sz="0" w:space="0" w:color="auto"/>
        <w:bottom w:val="none" w:sz="0" w:space="0" w:color="auto"/>
        <w:right w:val="none" w:sz="0" w:space="0" w:color="auto"/>
      </w:divBdr>
    </w:div>
    <w:div w:id="954563361">
      <w:bodyDiv w:val="1"/>
      <w:marLeft w:val="0"/>
      <w:marRight w:val="0"/>
      <w:marTop w:val="0"/>
      <w:marBottom w:val="0"/>
      <w:divBdr>
        <w:top w:val="none" w:sz="0" w:space="0" w:color="auto"/>
        <w:left w:val="none" w:sz="0" w:space="0" w:color="auto"/>
        <w:bottom w:val="none" w:sz="0" w:space="0" w:color="auto"/>
        <w:right w:val="none" w:sz="0" w:space="0" w:color="auto"/>
      </w:divBdr>
    </w:div>
    <w:div w:id="969016188">
      <w:bodyDiv w:val="1"/>
      <w:marLeft w:val="0"/>
      <w:marRight w:val="0"/>
      <w:marTop w:val="0"/>
      <w:marBottom w:val="0"/>
      <w:divBdr>
        <w:top w:val="none" w:sz="0" w:space="0" w:color="auto"/>
        <w:left w:val="none" w:sz="0" w:space="0" w:color="auto"/>
        <w:bottom w:val="none" w:sz="0" w:space="0" w:color="auto"/>
        <w:right w:val="none" w:sz="0" w:space="0" w:color="auto"/>
      </w:divBdr>
    </w:div>
    <w:div w:id="969701937">
      <w:bodyDiv w:val="1"/>
      <w:marLeft w:val="0"/>
      <w:marRight w:val="0"/>
      <w:marTop w:val="0"/>
      <w:marBottom w:val="0"/>
      <w:divBdr>
        <w:top w:val="none" w:sz="0" w:space="0" w:color="auto"/>
        <w:left w:val="none" w:sz="0" w:space="0" w:color="auto"/>
        <w:bottom w:val="none" w:sz="0" w:space="0" w:color="auto"/>
        <w:right w:val="none" w:sz="0" w:space="0" w:color="auto"/>
      </w:divBdr>
    </w:div>
    <w:div w:id="969752597">
      <w:bodyDiv w:val="1"/>
      <w:marLeft w:val="0"/>
      <w:marRight w:val="0"/>
      <w:marTop w:val="0"/>
      <w:marBottom w:val="0"/>
      <w:divBdr>
        <w:top w:val="none" w:sz="0" w:space="0" w:color="auto"/>
        <w:left w:val="none" w:sz="0" w:space="0" w:color="auto"/>
        <w:bottom w:val="none" w:sz="0" w:space="0" w:color="auto"/>
        <w:right w:val="none" w:sz="0" w:space="0" w:color="auto"/>
      </w:divBdr>
    </w:div>
    <w:div w:id="972641034">
      <w:bodyDiv w:val="1"/>
      <w:marLeft w:val="0"/>
      <w:marRight w:val="0"/>
      <w:marTop w:val="0"/>
      <w:marBottom w:val="0"/>
      <w:divBdr>
        <w:top w:val="none" w:sz="0" w:space="0" w:color="auto"/>
        <w:left w:val="none" w:sz="0" w:space="0" w:color="auto"/>
        <w:bottom w:val="none" w:sz="0" w:space="0" w:color="auto"/>
        <w:right w:val="none" w:sz="0" w:space="0" w:color="auto"/>
      </w:divBdr>
    </w:div>
    <w:div w:id="972641216">
      <w:bodyDiv w:val="1"/>
      <w:marLeft w:val="0"/>
      <w:marRight w:val="0"/>
      <w:marTop w:val="0"/>
      <w:marBottom w:val="0"/>
      <w:divBdr>
        <w:top w:val="none" w:sz="0" w:space="0" w:color="auto"/>
        <w:left w:val="none" w:sz="0" w:space="0" w:color="auto"/>
        <w:bottom w:val="none" w:sz="0" w:space="0" w:color="auto"/>
        <w:right w:val="none" w:sz="0" w:space="0" w:color="auto"/>
      </w:divBdr>
    </w:div>
    <w:div w:id="976224307">
      <w:bodyDiv w:val="1"/>
      <w:marLeft w:val="0"/>
      <w:marRight w:val="0"/>
      <w:marTop w:val="0"/>
      <w:marBottom w:val="0"/>
      <w:divBdr>
        <w:top w:val="none" w:sz="0" w:space="0" w:color="auto"/>
        <w:left w:val="none" w:sz="0" w:space="0" w:color="auto"/>
        <w:bottom w:val="none" w:sz="0" w:space="0" w:color="auto"/>
        <w:right w:val="none" w:sz="0" w:space="0" w:color="auto"/>
      </w:divBdr>
    </w:div>
    <w:div w:id="979070713">
      <w:bodyDiv w:val="1"/>
      <w:marLeft w:val="0"/>
      <w:marRight w:val="0"/>
      <w:marTop w:val="0"/>
      <w:marBottom w:val="0"/>
      <w:divBdr>
        <w:top w:val="none" w:sz="0" w:space="0" w:color="auto"/>
        <w:left w:val="none" w:sz="0" w:space="0" w:color="auto"/>
        <w:bottom w:val="none" w:sz="0" w:space="0" w:color="auto"/>
        <w:right w:val="none" w:sz="0" w:space="0" w:color="auto"/>
      </w:divBdr>
    </w:div>
    <w:div w:id="1010527544">
      <w:bodyDiv w:val="1"/>
      <w:marLeft w:val="0"/>
      <w:marRight w:val="0"/>
      <w:marTop w:val="0"/>
      <w:marBottom w:val="0"/>
      <w:divBdr>
        <w:top w:val="none" w:sz="0" w:space="0" w:color="auto"/>
        <w:left w:val="none" w:sz="0" w:space="0" w:color="auto"/>
        <w:bottom w:val="none" w:sz="0" w:space="0" w:color="auto"/>
        <w:right w:val="none" w:sz="0" w:space="0" w:color="auto"/>
      </w:divBdr>
    </w:div>
    <w:div w:id="1015424644">
      <w:bodyDiv w:val="1"/>
      <w:marLeft w:val="0"/>
      <w:marRight w:val="0"/>
      <w:marTop w:val="0"/>
      <w:marBottom w:val="0"/>
      <w:divBdr>
        <w:top w:val="none" w:sz="0" w:space="0" w:color="auto"/>
        <w:left w:val="none" w:sz="0" w:space="0" w:color="auto"/>
        <w:bottom w:val="none" w:sz="0" w:space="0" w:color="auto"/>
        <w:right w:val="none" w:sz="0" w:space="0" w:color="auto"/>
      </w:divBdr>
    </w:div>
    <w:div w:id="1016231599">
      <w:bodyDiv w:val="1"/>
      <w:marLeft w:val="0"/>
      <w:marRight w:val="0"/>
      <w:marTop w:val="0"/>
      <w:marBottom w:val="0"/>
      <w:divBdr>
        <w:top w:val="none" w:sz="0" w:space="0" w:color="auto"/>
        <w:left w:val="none" w:sz="0" w:space="0" w:color="auto"/>
        <w:bottom w:val="none" w:sz="0" w:space="0" w:color="auto"/>
        <w:right w:val="none" w:sz="0" w:space="0" w:color="auto"/>
      </w:divBdr>
    </w:div>
    <w:div w:id="1020618381">
      <w:bodyDiv w:val="1"/>
      <w:marLeft w:val="0"/>
      <w:marRight w:val="0"/>
      <w:marTop w:val="0"/>
      <w:marBottom w:val="0"/>
      <w:divBdr>
        <w:top w:val="none" w:sz="0" w:space="0" w:color="auto"/>
        <w:left w:val="none" w:sz="0" w:space="0" w:color="auto"/>
        <w:bottom w:val="none" w:sz="0" w:space="0" w:color="auto"/>
        <w:right w:val="none" w:sz="0" w:space="0" w:color="auto"/>
      </w:divBdr>
    </w:div>
    <w:div w:id="1020742216">
      <w:bodyDiv w:val="1"/>
      <w:marLeft w:val="0"/>
      <w:marRight w:val="0"/>
      <w:marTop w:val="0"/>
      <w:marBottom w:val="0"/>
      <w:divBdr>
        <w:top w:val="none" w:sz="0" w:space="0" w:color="auto"/>
        <w:left w:val="none" w:sz="0" w:space="0" w:color="auto"/>
        <w:bottom w:val="none" w:sz="0" w:space="0" w:color="auto"/>
        <w:right w:val="none" w:sz="0" w:space="0" w:color="auto"/>
      </w:divBdr>
    </w:div>
    <w:div w:id="1027409522">
      <w:bodyDiv w:val="1"/>
      <w:marLeft w:val="0"/>
      <w:marRight w:val="0"/>
      <w:marTop w:val="0"/>
      <w:marBottom w:val="0"/>
      <w:divBdr>
        <w:top w:val="none" w:sz="0" w:space="0" w:color="auto"/>
        <w:left w:val="none" w:sz="0" w:space="0" w:color="auto"/>
        <w:bottom w:val="none" w:sz="0" w:space="0" w:color="auto"/>
        <w:right w:val="none" w:sz="0" w:space="0" w:color="auto"/>
      </w:divBdr>
    </w:div>
    <w:div w:id="1034647589">
      <w:bodyDiv w:val="1"/>
      <w:marLeft w:val="0"/>
      <w:marRight w:val="0"/>
      <w:marTop w:val="0"/>
      <w:marBottom w:val="0"/>
      <w:divBdr>
        <w:top w:val="none" w:sz="0" w:space="0" w:color="auto"/>
        <w:left w:val="none" w:sz="0" w:space="0" w:color="auto"/>
        <w:bottom w:val="none" w:sz="0" w:space="0" w:color="auto"/>
        <w:right w:val="none" w:sz="0" w:space="0" w:color="auto"/>
      </w:divBdr>
    </w:div>
    <w:div w:id="1046487490">
      <w:bodyDiv w:val="1"/>
      <w:marLeft w:val="0"/>
      <w:marRight w:val="0"/>
      <w:marTop w:val="0"/>
      <w:marBottom w:val="0"/>
      <w:divBdr>
        <w:top w:val="none" w:sz="0" w:space="0" w:color="auto"/>
        <w:left w:val="none" w:sz="0" w:space="0" w:color="auto"/>
        <w:bottom w:val="none" w:sz="0" w:space="0" w:color="auto"/>
        <w:right w:val="none" w:sz="0" w:space="0" w:color="auto"/>
      </w:divBdr>
    </w:div>
    <w:div w:id="1048990094">
      <w:bodyDiv w:val="1"/>
      <w:marLeft w:val="0"/>
      <w:marRight w:val="0"/>
      <w:marTop w:val="0"/>
      <w:marBottom w:val="0"/>
      <w:divBdr>
        <w:top w:val="none" w:sz="0" w:space="0" w:color="auto"/>
        <w:left w:val="none" w:sz="0" w:space="0" w:color="auto"/>
        <w:bottom w:val="none" w:sz="0" w:space="0" w:color="auto"/>
        <w:right w:val="none" w:sz="0" w:space="0" w:color="auto"/>
      </w:divBdr>
    </w:div>
    <w:div w:id="1048991455">
      <w:bodyDiv w:val="1"/>
      <w:marLeft w:val="0"/>
      <w:marRight w:val="0"/>
      <w:marTop w:val="0"/>
      <w:marBottom w:val="0"/>
      <w:divBdr>
        <w:top w:val="none" w:sz="0" w:space="0" w:color="auto"/>
        <w:left w:val="none" w:sz="0" w:space="0" w:color="auto"/>
        <w:bottom w:val="none" w:sz="0" w:space="0" w:color="auto"/>
        <w:right w:val="none" w:sz="0" w:space="0" w:color="auto"/>
      </w:divBdr>
    </w:div>
    <w:div w:id="1062607428">
      <w:bodyDiv w:val="1"/>
      <w:marLeft w:val="0"/>
      <w:marRight w:val="0"/>
      <w:marTop w:val="0"/>
      <w:marBottom w:val="0"/>
      <w:divBdr>
        <w:top w:val="none" w:sz="0" w:space="0" w:color="auto"/>
        <w:left w:val="none" w:sz="0" w:space="0" w:color="auto"/>
        <w:bottom w:val="none" w:sz="0" w:space="0" w:color="auto"/>
        <w:right w:val="none" w:sz="0" w:space="0" w:color="auto"/>
      </w:divBdr>
    </w:div>
    <w:div w:id="1080176062">
      <w:bodyDiv w:val="1"/>
      <w:marLeft w:val="0"/>
      <w:marRight w:val="0"/>
      <w:marTop w:val="0"/>
      <w:marBottom w:val="0"/>
      <w:divBdr>
        <w:top w:val="none" w:sz="0" w:space="0" w:color="auto"/>
        <w:left w:val="none" w:sz="0" w:space="0" w:color="auto"/>
        <w:bottom w:val="none" w:sz="0" w:space="0" w:color="auto"/>
        <w:right w:val="none" w:sz="0" w:space="0" w:color="auto"/>
      </w:divBdr>
    </w:div>
    <w:div w:id="1080324900">
      <w:bodyDiv w:val="1"/>
      <w:marLeft w:val="0"/>
      <w:marRight w:val="0"/>
      <w:marTop w:val="0"/>
      <w:marBottom w:val="0"/>
      <w:divBdr>
        <w:top w:val="none" w:sz="0" w:space="0" w:color="auto"/>
        <w:left w:val="none" w:sz="0" w:space="0" w:color="auto"/>
        <w:bottom w:val="none" w:sz="0" w:space="0" w:color="auto"/>
        <w:right w:val="none" w:sz="0" w:space="0" w:color="auto"/>
      </w:divBdr>
    </w:div>
    <w:div w:id="1083916427">
      <w:bodyDiv w:val="1"/>
      <w:marLeft w:val="0"/>
      <w:marRight w:val="0"/>
      <w:marTop w:val="0"/>
      <w:marBottom w:val="0"/>
      <w:divBdr>
        <w:top w:val="none" w:sz="0" w:space="0" w:color="auto"/>
        <w:left w:val="none" w:sz="0" w:space="0" w:color="auto"/>
        <w:bottom w:val="none" w:sz="0" w:space="0" w:color="auto"/>
        <w:right w:val="none" w:sz="0" w:space="0" w:color="auto"/>
      </w:divBdr>
    </w:div>
    <w:div w:id="1110009863">
      <w:bodyDiv w:val="1"/>
      <w:marLeft w:val="0"/>
      <w:marRight w:val="0"/>
      <w:marTop w:val="0"/>
      <w:marBottom w:val="0"/>
      <w:divBdr>
        <w:top w:val="none" w:sz="0" w:space="0" w:color="auto"/>
        <w:left w:val="none" w:sz="0" w:space="0" w:color="auto"/>
        <w:bottom w:val="none" w:sz="0" w:space="0" w:color="auto"/>
        <w:right w:val="none" w:sz="0" w:space="0" w:color="auto"/>
      </w:divBdr>
    </w:div>
    <w:div w:id="1117723814">
      <w:bodyDiv w:val="1"/>
      <w:marLeft w:val="0"/>
      <w:marRight w:val="0"/>
      <w:marTop w:val="0"/>
      <w:marBottom w:val="0"/>
      <w:divBdr>
        <w:top w:val="none" w:sz="0" w:space="0" w:color="auto"/>
        <w:left w:val="none" w:sz="0" w:space="0" w:color="auto"/>
        <w:bottom w:val="none" w:sz="0" w:space="0" w:color="auto"/>
        <w:right w:val="none" w:sz="0" w:space="0" w:color="auto"/>
      </w:divBdr>
    </w:div>
    <w:div w:id="1123646759">
      <w:bodyDiv w:val="1"/>
      <w:marLeft w:val="0"/>
      <w:marRight w:val="0"/>
      <w:marTop w:val="0"/>
      <w:marBottom w:val="0"/>
      <w:divBdr>
        <w:top w:val="none" w:sz="0" w:space="0" w:color="auto"/>
        <w:left w:val="none" w:sz="0" w:space="0" w:color="auto"/>
        <w:bottom w:val="none" w:sz="0" w:space="0" w:color="auto"/>
        <w:right w:val="none" w:sz="0" w:space="0" w:color="auto"/>
      </w:divBdr>
    </w:div>
    <w:div w:id="1132945495">
      <w:bodyDiv w:val="1"/>
      <w:marLeft w:val="0"/>
      <w:marRight w:val="0"/>
      <w:marTop w:val="0"/>
      <w:marBottom w:val="0"/>
      <w:divBdr>
        <w:top w:val="none" w:sz="0" w:space="0" w:color="auto"/>
        <w:left w:val="none" w:sz="0" w:space="0" w:color="auto"/>
        <w:bottom w:val="none" w:sz="0" w:space="0" w:color="auto"/>
        <w:right w:val="none" w:sz="0" w:space="0" w:color="auto"/>
      </w:divBdr>
    </w:div>
    <w:div w:id="1134905162">
      <w:bodyDiv w:val="1"/>
      <w:marLeft w:val="0"/>
      <w:marRight w:val="0"/>
      <w:marTop w:val="0"/>
      <w:marBottom w:val="0"/>
      <w:divBdr>
        <w:top w:val="none" w:sz="0" w:space="0" w:color="auto"/>
        <w:left w:val="none" w:sz="0" w:space="0" w:color="auto"/>
        <w:bottom w:val="none" w:sz="0" w:space="0" w:color="auto"/>
        <w:right w:val="none" w:sz="0" w:space="0" w:color="auto"/>
      </w:divBdr>
    </w:div>
    <w:div w:id="1136676487">
      <w:bodyDiv w:val="1"/>
      <w:marLeft w:val="0"/>
      <w:marRight w:val="0"/>
      <w:marTop w:val="0"/>
      <w:marBottom w:val="0"/>
      <w:divBdr>
        <w:top w:val="none" w:sz="0" w:space="0" w:color="auto"/>
        <w:left w:val="none" w:sz="0" w:space="0" w:color="auto"/>
        <w:bottom w:val="none" w:sz="0" w:space="0" w:color="auto"/>
        <w:right w:val="none" w:sz="0" w:space="0" w:color="auto"/>
      </w:divBdr>
    </w:div>
    <w:div w:id="1138035045">
      <w:bodyDiv w:val="1"/>
      <w:marLeft w:val="0"/>
      <w:marRight w:val="0"/>
      <w:marTop w:val="0"/>
      <w:marBottom w:val="0"/>
      <w:divBdr>
        <w:top w:val="none" w:sz="0" w:space="0" w:color="auto"/>
        <w:left w:val="none" w:sz="0" w:space="0" w:color="auto"/>
        <w:bottom w:val="none" w:sz="0" w:space="0" w:color="auto"/>
        <w:right w:val="none" w:sz="0" w:space="0" w:color="auto"/>
      </w:divBdr>
    </w:div>
    <w:div w:id="1141532954">
      <w:bodyDiv w:val="1"/>
      <w:marLeft w:val="0"/>
      <w:marRight w:val="0"/>
      <w:marTop w:val="0"/>
      <w:marBottom w:val="0"/>
      <w:divBdr>
        <w:top w:val="none" w:sz="0" w:space="0" w:color="auto"/>
        <w:left w:val="none" w:sz="0" w:space="0" w:color="auto"/>
        <w:bottom w:val="none" w:sz="0" w:space="0" w:color="auto"/>
        <w:right w:val="none" w:sz="0" w:space="0" w:color="auto"/>
      </w:divBdr>
    </w:div>
    <w:div w:id="1145312698">
      <w:bodyDiv w:val="1"/>
      <w:marLeft w:val="0"/>
      <w:marRight w:val="0"/>
      <w:marTop w:val="0"/>
      <w:marBottom w:val="0"/>
      <w:divBdr>
        <w:top w:val="none" w:sz="0" w:space="0" w:color="auto"/>
        <w:left w:val="none" w:sz="0" w:space="0" w:color="auto"/>
        <w:bottom w:val="none" w:sz="0" w:space="0" w:color="auto"/>
        <w:right w:val="none" w:sz="0" w:space="0" w:color="auto"/>
      </w:divBdr>
    </w:div>
    <w:div w:id="1147553462">
      <w:bodyDiv w:val="1"/>
      <w:marLeft w:val="0"/>
      <w:marRight w:val="0"/>
      <w:marTop w:val="0"/>
      <w:marBottom w:val="0"/>
      <w:divBdr>
        <w:top w:val="none" w:sz="0" w:space="0" w:color="auto"/>
        <w:left w:val="none" w:sz="0" w:space="0" w:color="auto"/>
        <w:bottom w:val="none" w:sz="0" w:space="0" w:color="auto"/>
        <w:right w:val="none" w:sz="0" w:space="0" w:color="auto"/>
      </w:divBdr>
    </w:div>
    <w:div w:id="1161770249">
      <w:bodyDiv w:val="1"/>
      <w:marLeft w:val="0"/>
      <w:marRight w:val="0"/>
      <w:marTop w:val="0"/>
      <w:marBottom w:val="0"/>
      <w:divBdr>
        <w:top w:val="none" w:sz="0" w:space="0" w:color="auto"/>
        <w:left w:val="none" w:sz="0" w:space="0" w:color="auto"/>
        <w:bottom w:val="none" w:sz="0" w:space="0" w:color="auto"/>
        <w:right w:val="none" w:sz="0" w:space="0" w:color="auto"/>
      </w:divBdr>
    </w:div>
    <w:div w:id="1168014857">
      <w:bodyDiv w:val="1"/>
      <w:marLeft w:val="0"/>
      <w:marRight w:val="0"/>
      <w:marTop w:val="0"/>
      <w:marBottom w:val="0"/>
      <w:divBdr>
        <w:top w:val="none" w:sz="0" w:space="0" w:color="auto"/>
        <w:left w:val="none" w:sz="0" w:space="0" w:color="auto"/>
        <w:bottom w:val="none" w:sz="0" w:space="0" w:color="auto"/>
        <w:right w:val="none" w:sz="0" w:space="0" w:color="auto"/>
      </w:divBdr>
    </w:div>
    <w:div w:id="1170558468">
      <w:bodyDiv w:val="1"/>
      <w:marLeft w:val="0"/>
      <w:marRight w:val="0"/>
      <w:marTop w:val="0"/>
      <w:marBottom w:val="0"/>
      <w:divBdr>
        <w:top w:val="none" w:sz="0" w:space="0" w:color="auto"/>
        <w:left w:val="none" w:sz="0" w:space="0" w:color="auto"/>
        <w:bottom w:val="none" w:sz="0" w:space="0" w:color="auto"/>
        <w:right w:val="none" w:sz="0" w:space="0" w:color="auto"/>
      </w:divBdr>
    </w:div>
    <w:div w:id="1181168456">
      <w:bodyDiv w:val="1"/>
      <w:marLeft w:val="0"/>
      <w:marRight w:val="0"/>
      <w:marTop w:val="0"/>
      <w:marBottom w:val="0"/>
      <w:divBdr>
        <w:top w:val="none" w:sz="0" w:space="0" w:color="auto"/>
        <w:left w:val="none" w:sz="0" w:space="0" w:color="auto"/>
        <w:bottom w:val="none" w:sz="0" w:space="0" w:color="auto"/>
        <w:right w:val="none" w:sz="0" w:space="0" w:color="auto"/>
      </w:divBdr>
    </w:div>
    <w:div w:id="1190098703">
      <w:bodyDiv w:val="1"/>
      <w:marLeft w:val="0"/>
      <w:marRight w:val="0"/>
      <w:marTop w:val="0"/>
      <w:marBottom w:val="0"/>
      <w:divBdr>
        <w:top w:val="none" w:sz="0" w:space="0" w:color="auto"/>
        <w:left w:val="none" w:sz="0" w:space="0" w:color="auto"/>
        <w:bottom w:val="none" w:sz="0" w:space="0" w:color="auto"/>
        <w:right w:val="none" w:sz="0" w:space="0" w:color="auto"/>
      </w:divBdr>
    </w:div>
    <w:div w:id="1190408212">
      <w:bodyDiv w:val="1"/>
      <w:marLeft w:val="0"/>
      <w:marRight w:val="0"/>
      <w:marTop w:val="0"/>
      <w:marBottom w:val="0"/>
      <w:divBdr>
        <w:top w:val="none" w:sz="0" w:space="0" w:color="auto"/>
        <w:left w:val="none" w:sz="0" w:space="0" w:color="auto"/>
        <w:bottom w:val="none" w:sz="0" w:space="0" w:color="auto"/>
        <w:right w:val="none" w:sz="0" w:space="0" w:color="auto"/>
      </w:divBdr>
    </w:div>
    <w:div w:id="1197234718">
      <w:bodyDiv w:val="1"/>
      <w:marLeft w:val="0"/>
      <w:marRight w:val="0"/>
      <w:marTop w:val="0"/>
      <w:marBottom w:val="0"/>
      <w:divBdr>
        <w:top w:val="none" w:sz="0" w:space="0" w:color="auto"/>
        <w:left w:val="none" w:sz="0" w:space="0" w:color="auto"/>
        <w:bottom w:val="none" w:sz="0" w:space="0" w:color="auto"/>
        <w:right w:val="none" w:sz="0" w:space="0" w:color="auto"/>
      </w:divBdr>
    </w:div>
    <w:div w:id="1200781553">
      <w:bodyDiv w:val="1"/>
      <w:marLeft w:val="0"/>
      <w:marRight w:val="0"/>
      <w:marTop w:val="0"/>
      <w:marBottom w:val="0"/>
      <w:divBdr>
        <w:top w:val="none" w:sz="0" w:space="0" w:color="auto"/>
        <w:left w:val="none" w:sz="0" w:space="0" w:color="auto"/>
        <w:bottom w:val="none" w:sz="0" w:space="0" w:color="auto"/>
        <w:right w:val="none" w:sz="0" w:space="0" w:color="auto"/>
      </w:divBdr>
    </w:div>
    <w:div w:id="1206526472">
      <w:bodyDiv w:val="1"/>
      <w:marLeft w:val="0"/>
      <w:marRight w:val="0"/>
      <w:marTop w:val="0"/>
      <w:marBottom w:val="0"/>
      <w:divBdr>
        <w:top w:val="none" w:sz="0" w:space="0" w:color="auto"/>
        <w:left w:val="none" w:sz="0" w:space="0" w:color="auto"/>
        <w:bottom w:val="none" w:sz="0" w:space="0" w:color="auto"/>
        <w:right w:val="none" w:sz="0" w:space="0" w:color="auto"/>
      </w:divBdr>
    </w:div>
    <w:div w:id="1219710070">
      <w:bodyDiv w:val="1"/>
      <w:marLeft w:val="0"/>
      <w:marRight w:val="0"/>
      <w:marTop w:val="0"/>
      <w:marBottom w:val="0"/>
      <w:divBdr>
        <w:top w:val="none" w:sz="0" w:space="0" w:color="auto"/>
        <w:left w:val="none" w:sz="0" w:space="0" w:color="auto"/>
        <w:bottom w:val="none" w:sz="0" w:space="0" w:color="auto"/>
        <w:right w:val="none" w:sz="0" w:space="0" w:color="auto"/>
      </w:divBdr>
    </w:div>
    <w:div w:id="1224872721">
      <w:bodyDiv w:val="1"/>
      <w:marLeft w:val="0"/>
      <w:marRight w:val="0"/>
      <w:marTop w:val="0"/>
      <w:marBottom w:val="0"/>
      <w:divBdr>
        <w:top w:val="none" w:sz="0" w:space="0" w:color="auto"/>
        <w:left w:val="none" w:sz="0" w:space="0" w:color="auto"/>
        <w:bottom w:val="none" w:sz="0" w:space="0" w:color="auto"/>
        <w:right w:val="none" w:sz="0" w:space="0" w:color="auto"/>
      </w:divBdr>
    </w:div>
    <w:div w:id="1227454790">
      <w:bodyDiv w:val="1"/>
      <w:marLeft w:val="0"/>
      <w:marRight w:val="0"/>
      <w:marTop w:val="0"/>
      <w:marBottom w:val="0"/>
      <w:divBdr>
        <w:top w:val="none" w:sz="0" w:space="0" w:color="auto"/>
        <w:left w:val="none" w:sz="0" w:space="0" w:color="auto"/>
        <w:bottom w:val="none" w:sz="0" w:space="0" w:color="auto"/>
        <w:right w:val="none" w:sz="0" w:space="0" w:color="auto"/>
      </w:divBdr>
    </w:div>
    <w:div w:id="1229658187">
      <w:bodyDiv w:val="1"/>
      <w:marLeft w:val="0"/>
      <w:marRight w:val="0"/>
      <w:marTop w:val="0"/>
      <w:marBottom w:val="0"/>
      <w:divBdr>
        <w:top w:val="none" w:sz="0" w:space="0" w:color="auto"/>
        <w:left w:val="none" w:sz="0" w:space="0" w:color="auto"/>
        <w:bottom w:val="none" w:sz="0" w:space="0" w:color="auto"/>
        <w:right w:val="none" w:sz="0" w:space="0" w:color="auto"/>
      </w:divBdr>
    </w:div>
    <w:div w:id="1232739281">
      <w:bodyDiv w:val="1"/>
      <w:marLeft w:val="0"/>
      <w:marRight w:val="0"/>
      <w:marTop w:val="0"/>
      <w:marBottom w:val="0"/>
      <w:divBdr>
        <w:top w:val="none" w:sz="0" w:space="0" w:color="auto"/>
        <w:left w:val="none" w:sz="0" w:space="0" w:color="auto"/>
        <w:bottom w:val="none" w:sz="0" w:space="0" w:color="auto"/>
        <w:right w:val="none" w:sz="0" w:space="0" w:color="auto"/>
      </w:divBdr>
    </w:div>
    <w:div w:id="1239169358">
      <w:bodyDiv w:val="1"/>
      <w:marLeft w:val="0"/>
      <w:marRight w:val="0"/>
      <w:marTop w:val="0"/>
      <w:marBottom w:val="0"/>
      <w:divBdr>
        <w:top w:val="none" w:sz="0" w:space="0" w:color="auto"/>
        <w:left w:val="none" w:sz="0" w:space="0" w:color="auto"/>
        <w:bottom w:val="none" w:sz="0" w:space="0" w:color="auto"/>
        <w:right w:val="none" w:sz="0" w:space="0" w:color="auto"/>
      </w:divBdr>
    </w:div>
    <w:div w:id="1239171318">
      <w:bodyDiv w:val="1"/>
      <w:marLeft w:val="0"/>
      <w:marRight w:val="0"/>
      <w:marTop w:val="0"/>
      <w:marBottom w:val="0"/>
      <w:divBdr>
        <w:top w:val="none" w:sz="0" w:space="0" w:color="auto"/>
        <w:left w:val="none" w:sz="0" w:space="0" w:color="auto"/>
        <w:bottom w:val="none" w:sz="0" w:space="0" w:color="auto"/>
        <w:right w:val="none" w:sz="0" w:space="0" w:color="auto"/>
      </w:divBdr>
    </w:div>
    <w:div w:id="1243641996">
      <w:bodyDiv w:val="1"/>
      <w:marLeft w:val="0"/>
      <w:marRight w:val="0"/>
      <w:marTop w:val="0"/>
      <w:marBottom w:val="0"/>
      <w:divBdr>
        <w:top w:val="none" w:sz="0" w:space="0" w:color="auto"/>
        <w:left w:val="none" w:sz="0" w:space="0" w:color="auto"/>
        <w:bottom w:val="none" w:sz="0" w:space="0" w:color="auto"/>
        <w:right w:val="none" w:sz="0" w:space="0" w:color="auto"/>
      </w:divBdr>
    </w:div>
    <w:div w:id="1243759676">
      <w:bodyDiv w:val="1"/>
      <w:marLeft w:val="0"/>
      <w:marRight w:val="0"/>
      <w:marTop w:val="0"/>
      <w:marBottom w:val="0"/>
      <w:divBdr>
        <w:top w:val="none" w:sz="0" w:space="0" w:color="auto"/>
        <w:left w:val="none" w:sz="0" w:space="0" w:color="auto"/>
        <w:bottom w:val="none" w:sz="0" w:space="0" w:color="auto"/>
        <w:right w:val="none" w:sz="0" w:space="0" w:color="auto"/>
      </w:divBdr>
    </w:div>
    <w:div w:id="1247957886">
      <w:bodyDiv w:val="1"/>
      <w:marLeft w:val="0"/>
      <w:marRight w:val="0"/>
      <w:marTop w:val="0"/>
      <w:marBottom w:val="0"/>
      <w:divBdr>
        <w:top w:val="none" w:sz="0" w:space="0" w:color="auto"/>
        <w:left w:val="none" w:sz="0" w:space="0" w:color="auto"/>
        <w:bottom w:val="none" w:sz="0" w:space="0" w:color="auto"/>
        <w:right w:val="none" w:sz="0" w:space="0" w:color="auto"/>
      </w:divBdr>
    </w:div>
    <w:div w:id="1251085495">
      <w:bodyDiv w:val="1"/>
      <w:marLeft w:val="0"/>
      <w:marRight w:val="0"/>
      <w:marTop w:val="0"/>
      <w:marBottom w:val="0"/>
      <w:divBdr>
        <w:top w:val="none" w:sz="0" w:space="0" w:color="auto"/>
        <w:left w:val="none" w:sz="0" w:space="0" w:color="auto"/>
        <w:bottom w:val="none" w:sz="0" w:space="0" w:color="auto"/>
        <w:right w:val="none" w:sz="0" w:space="0" w:color="auto"/>
      </w:divBdr>
    </w:div>
    <w:div w:id="1256593240">
      <w:bodyDiv w:val="1"/>
      <w:marLeft w:val="0"/>
      <w:marRight w:val="0"/>
      <w:marTop w:val="0"/>
      <w:marBottom w:val="0"/>
      <w:divBdr>
        <w:top w:val="none" w:sz="0" w:space="0" w:color="auto"/>
        <w:left w:val="none" w:sz="0" w:space="0" w:color="auto"/>
        <w:bottom w:val="none" w:sz="0" w:space="0" w:color="auto"/>
        <w:right w:val="none" w:sz="0" w:space="0" w:color="auto"/>
      </w:divBdr>
    </w:div>
    <w:div w:id="1256936842">
      <w:bodyDiv w:val="1"/>
      <w:marLeft w:val="0"/>
      <w:marRight w:val="0"/>
      <w:marTop w:val="0"/>
      <w:marBottom w:val="0"/>
      <w:divBdr>
        <w:top w:val="none" w:sz="0" w:space="0" w:color="auto"/>
        <w:left w:val="none" w:sz="0" w:space="0" w:color="auto"/>
        <w:bottom w:val="none" w:sz="0" w:space="0" w:color="auto"/>
        <w:right w:val="none" w:sz="0" w:space="0" w:color="auto"/>
      </w:divBdr>
    </w:div>
    <w:div w:id="1257445026">
      <w:bodyDiv w:val="1"/>
      <w:marLeft w:val="0"/>
      <w:marRight w:val="0"/>
      <w:marTop w:val="0"/>
      <w:marBottom w:val="0"/>
      <w:divBdr>
        <w:top w:val="none" w:sz="0" w:space="0" w:color="auto"/>
        <w:left w:val="none" w:sz="0" w:space="0" w:color="auto"/>
        <w:bottom w:val="none" w:sz="0" w:space="0" w:color="auto"/>
        <w:right w:val="none" w:sz="0" w:space="0" w:color="auto"/>
      </w:divBdr>
    </w:div>
    <w:div w:id="1268275216">
      <w:bodyDiv w:val="1"/>
      <w:marLeft w:val="0"/>
      <w:marRight w:val="0"/>
      <w:marTop w:val="0"/>
      <w:marBottom w:val="0"/>
      <w:divBdr>
        <w:top w:val="none" w:sz="0" w:space="0" w:color="auto"/>
        <w:left w:val="none" w:sz="0" w:space="0" w:color="auto"/>
        <w:bottom w:val="none" w:sz="0" w:space="0" w:color="auto"/>
        <w:right w:val="none" w:sz="0" w:space="0" w:color="auto"/>
      </w:divBdr>
    </w:div>
    <w:div w:id="1276206643">
      <w:bodyDiv w:val="1"/>
      <w:marLeft w:val="0"/>
      <w:marRight w:val="0"/>
      <w:marTop w:val="0"/>
      <w:marBottom w:val="0"/>
      <w:divBdr>
        <w:top w:val="none" w:sz="0" w:space="0" w:color="auto"/>
        <w:left w:val="none" w:sz="0" w:space="0" w:color="auto"/>
        <w:bottom w:val="none" w:sz="0" w:space="0" w:color="auto"/>
        <w:right w:val="none" w:sz="0" w:space="0" w:color="auto"/>
      </w:divBdr>
    </w:div>
    <w:div w:id="1283263548">
      <w:bodyDiv w:val="1"/>
      <w:marLeft w:val="0"/>
      <w:marRight w:val="0"/>
      <w:marTop w:val="0"/>
      <w:marBottom w:val="0"/>
      <w:divBdr>
        <w:top w:val="none" w:sz="0" w:space="0" w:color="auto"/>
        <w:left w:val="none" w:sz="0" w:space="0" w:color="auto"/>
        <w:bottom w:val="none" w:sz="0" w:space="0" w:color="auto"/>
        <w:right w:val="none" w:sz="0" w:space="0" w:color="auto"/>
      </w:divBdr>
    </w:div>
    <w:div w:id="1296906586">
      <w:bodyDiv w:val="1"/>
      <w:marLeft w:val="0"/>
      <w:marRight w:val="0"/>
      <w:marTop w:val="0"/>
      <w:marBottom w:val="0"/>
      <w:divBdr>
        <w:top w:val="none" w:sz="0" w:space="0" w:color="auto"/>
        <w:left w:val="none" w:sz="0" w:space="0" w:color="auto"/>
        <w:bottom w:val="none" w:sz="0" w:space="0" w:color="auto"/>
        <w:right w:val="none" w:sz="0" w:space="0" w:color="auto"/>
      </w:divBdr>
    </w:div>
    <w:div w:id="1302886654">
      <w:bodyDiv w:val="1"/>
      <w:marLeft w:val="0"/>
      <w:marRight w:val="0"/>
      <w:marTop w:val="0"/>
      <w:marBottom w:val="0"/>
      <w:divBdr>
        <w:top w:val="none" w:sz="0" w:space="0" w:color="auto"/>
        <w:left w:val="none" w:sz="0" w:space="0" w:color="auto"/>
        <w:bottom w:val="none" w:sz="0" w:space="0" w:color="auto"/>
        <w:right w:val="none" w:sz="0" w:space="0" w:color="auto"/>
      </w:divBdr>
    </w:div>
    <w:div w:id="1314916546">
      <w:bodyDiv w:val="1"/>
      <w:marLeft w:val="0"/>
      <w:marRight w:val="0"/>
      <w:marTop w:val="0"/>
      <w:marBottom w:val="0"/>
      <w:divBdr>
        <w:top w:val="none" w:sz="0" w:space="0" w:color="auto"/>
        <w:left w:val="none" w:sz="0" w:space="0" w:color="auto"/>
        <w:bottom w:val="none" w:sz="0" w:space="0" w:color="auto"/>
        <w:right w:val="none" w:sz="0" w:space="0" w:color="auto"/>
      </w:divBdr>
    </w:div>
    <w:div w:id="1329865067">
      <w:bodyDiv w:val="1"/>
      <w:marLeft w:val="0"/>
      <w:marRight w:val="0"/>
      <w:marTop w:val="0"/>
      <w:marBottom w:val="0"/>
      <w:divBdr>
        <w:top w:val="none" w:sz="0" w:space="0" w:color="auto"/>
        <w:left w:val="none" w:sz="0" w:space="0" w:color="auto"/>
        <w:bottom w:val="none" w:sz="0" w:space="0" w:color="auto"/>
        <w:right w:val="none" w:sz="0" w:space="0" w:color="auto"/>
      </w:divBdr>
    </w:div>
    <w:div w:id="1355224870">
      <w:bodyDiv w:val="1"/>
      <w:marLeft w:val="0"/>
      <w:marRight w:val="0"/>
      <w:marTop w:val="0"/>
      <w:marBottom w:val="0"/>
      <w:divBdr>
        <w:top w:val="none" w:sz="0" w:space="0" w:color="auto"/>
        <w:left w:val="none" w:sz="0" w:space="0" w:color="auto"/>
        <w:bottom w:val="none" w:sz="0" w:space="0" w:color="auto"/>
        <w:right w:val="none" w:sz="0" w:space="0" w:color="auto"/>
      </w:divBdr>
    </w:div>
    <w:div w:id="1370228585">
      <w:bodyDiv w:val="1"/>
      <w:marLeft w:val="0"/>
      <w:marRight w:val="0"/>
      <w:marTop w:val="0"/>
      <w:marBottom w:val="0"/>
      <w:divBdr>
        <w:top w:val="none" w:sz="0" w:space="0" w:color="auto"/>
        <w:left w:val="none" w:sz="0" w:space="0" w:color="auto"/>
        <w:bottom w:val="none" w:sz="0" w:space="0" w:color="auto"/>
        <w:right w:val="none" w:sz="0" w:space="0" w:color="auto"/>
      </w:divBdr>
    </w:div>
    <w:div w:id="1379549470">
      <w:bodyDiv w:val="1"/>
      <w:marLeft w:val="0"/>
      <w:marRight w:val="0"/>
      <w:marTop w:val="0"/>
      <w:marBottom w:val="0"/>
      <w:divBdr>
        <w:top w:val="none" w:sz="0" w:space="0" w:color="auto"/>
        <w:left w:val="none" w:sz="0" w:space="0" w:color="auto"/>
        <w:bottom w:val="none" w:sz="0" w:space="0" w:color="auto"/>
        <w:right w:val="none" w:sz="0" w:space="0" w:color="auto"/>
      </w:divBdr>
    </w:div>
    <w:div w:id="1380011562">
      <w:bodyDiv w:val="1"/>
      <w:marLeft w:val="0"/>
      <w:marRight w:val="0"/>
      <w:marTop w:val="0"/>
      <w:marBottom w:val="0"/>
      <w:divBdr>
        <w:top w:val="none" w:sz="0" w:space="0" w:color="auto"/>
        <w:left w:val="none" w:sz="0" w:space="0" w:color="auto"/>
        <w:bottom w:val="none" w:sz="0" w:space="0" w:color="auto"/>
        <w:right w:val="none" w:sz="0" w:space="0" w:color="auto"/>
      </w:divBdr>
    </w:div>
    <w:div w:id="1386442045">
      <w:bodyDiv w:val="1"/>
      <w:marLeft w:val="0"/>
      <w:marRight w:val="0"/>
      <w:marTop w:val="0"/>
      <w:marBottom w:val="0"/>
      <w:divBdr>
        <w:top w:val="none" w:sz="0" w:space="0" w:color="auto"/>
        <w:left w:val="none" w:sz="0" w:space="0" w:color="auto"/>
        <w:bottom w:val="none" w:sz="0" w:space="0" w:color="auto"/>
        <w:right w:val="none" w:sz="0" w:space="0" w:color="auto"/>
      </w:divBdr>
    </w:div>
    <w:div w:id="1390107026">
      <w:bodyDiv w:val="1"/>
      <w:marLeft w:val="0"/>
      <w:marRight w:val="0"/>
      <w:marTop w:val="0"/>
      <w:marBottom w:val="0"/>
      <w:divBdr>
        <w:top w:val="none" w:sz="0" w:space="0" w:color="auto"/>
        <w:left w:val="none" w:sz="0" w:space="0" w:color="auto"/>
        <w:bottom w:val="none" w:sz="0" w:space="0" w:color="auto"/>
        <w:right w:val="none" w:sz="0" w:space="0" w:color="auto"/>
      </w:divBdr>
    </w:div>
    <w:div w:id="1393967060">
      <w:bodyDiv w:val="1"/>
      <w:marLeft w:val="0"/>
      <w:marRight w:val="0"/>
      <w:marTop w:val="0"/>
      <w:marBottom w:val="0"/>
      <w:divBdr>
        <w:top w:val="none" w:sz="0" w:space="0" w:color="auto"/>
        <w:left w:val="none" w:sz="0" w:space="0" w:color="auto"/>
        <w:bottom w:val="none" w:sz="0" w:space="0" w:color="auto"/>
        <w:right w:val="none" w:sz="0" w:space="0" w:color="auto"/>
      </w:divBdr>
    </w:div>
    <w:div w:id="1395395002">
      <w:bodyDiv w:val="1"/>
      <w:marLeft w:val="0"/>
      <w:marRight w:val="0"/>
      <w:marTop w:val="0"/>
      <w:marBottom w:val="0"/>
      <w:divBdr>
        <w:top w:val="none" w:sz="0" w:space="0" w:color="auto"/>
        <w:left w:val="none" w:sz="0" w:space="0" w:color="auto"/>
        <w:bottom w:val="none" w:sz="0" w:space="0" w:color="auto"/>
        <w:right w:val="none" w:sz="0" w:space="0" w:color="auto"/>
      </w:divBdr>
    </w:div>
    <w:div w:id="1397045095">
      <w:bodyDiv w:val="1"/>
      <w:marLeft w:val="0"/>
      <w:marRight w:val="0"/>
      <w:marTop w:val="0"/>
      <w:marBottom w:val="0"/>
      <w:divBdr>
        <w:top w:val="none" w:sz="0" w:space="0" w:color="auto"/>
        <w:left w:val="none" w:sz="0" w:space="0" w:color="auto"/>
        <w:bottom w:val="none" w:sz="0" w:space="0" w:color="auto"/>
        <w:right w:val="none" w:sz="0" w:space="0" w:color="auto"/>
      </w:divBdr>
    </w:div>
    <w:div w:id="1402215964">
      <w:bodyDiv w:val="1"/>
      <w:marLeft w:val="0"/>
      <w:marRight w:val="0"/>
      <w:marTop w:val="0"/>
      <w:marBottom w:val="0"/>
      <w:divBdr>
        <w:top w:val="none" w:sz="0" w:space="0" w:color="auto"/>
        <w:left w:val="none" w:sz="0" w:space="0" w:color="auto"/>
        <w:bottom w:val="none" w:sz="0" w:space="0" w:color="auto"/>
        <w:right w:val="none" w:sz="0" w:space="0" w:color="auto"/>
      </w:divBdr>
    </w:div>
    <w:div w:id="1409813131">
      <w:bodyDiv w:val="1"/>
      <w:marLeft w:val="0"/>
      <w:marRight w:val="0"/>
      <w:marTop w:val="0"/>
      <w:marBottom w:val="0"/>
      <w:divBdr>
        <w:top w:val="none" w:sz="0" w:space="0" w:color="auto"/>
        <w:left w:val="none" w:sz="0" w:space="0" w:color="auto"/>
        <w:bottom w:val="none" w:sz="0" w:space="0" w:color="auto"/>
        <w:right w:val="none" w:sz="0" w:space="0" w:color="auto"/>
      </w:divBdr>
    </w:div>
    <w:div w:id="1437557887">
      <w:bodyDiv w:val="1"/>
      <w:marLeft w:val="0"/>
      <w:marRight w:val="0"/>
      <w:marTop w:val="0"/>
      <w:marBottom w:val="0"/>
      <w:divBdr>
        <w:top w:val="none" w:sz="0" w:space="0" w:color="auto"/>
        <w:left w:val="none" w:sz="0" w:space="0" w:color="auto"/>
        <w:bottom w:val="none" w:sz="0" w:space="0" w:color="auto"/>
        <w:right w:val="none" w:sz="0" w:space="0" w:color="auto"/>
      </w:divBdr>
    </w:div>
    <w:div w:id="1441993028">
      <w:bodyDiv w:val="1"/>
      <w:marLeft w:val="0"/>
      <w:marRight w:val="0"/>
      <w:marTop w:val="0"/>
      <w:marBottom w:val="0"/>
      <w:divBdr>
        <w:top w:val="none" w:sz="0" w:space="0" w:color="auto"/>
        <w:left w:val="none" w:sz="0" w:space="0" w:color="auto"/>
        <w:bottom w:val="none" w:sz="0" w:space="0" w:color="auto"/>
        <w:right w:val="none" w:sz="0" w:space="0" w:color="auto"/>
      </w:divBdr>
    </w:div>
    <w:div w:id="1456828229">
      <w:bodyDiv w:val="1"/>
      <w:marLeft w:val="0"/>
      <w:marRight w:val="0"/>
      <w:marTop w:val="0"/>
      <w:marBottom w:val="0"/>
      <w:divBdr>
        <w:top w:val="none" w:sz="0" w:space="0" w:color="auto"/>
        <w:left w:val="none" w:sz="0" w:space="0" w:color="auto"/>
        <w:bottom w:val="none" w:sz="0" w:space="0" w:color="auto"/>
        <w:right w:val="none" w:sz="0" w:space="0" w:color="auto"/>
      </w:divBdr>
    </w:div>
    <w:div w:id="1457916848">
      <w:bodyDiv w:val="1"/>
      <w:marLeft w:val="0"/>
      <w:marRight w:val="0"/>
      <w:marTop w:val="0"/>
      <w:marBottom w:val="0"/>
      <w:divBdr>
        <w:top w:val="none" w:sz="0" w:space="0" w:color="auto"/>
        <w:left w:val="none" w:sz="0" w:space="0" w:color="auto"/>
        <w:bottom w:val="none" w:sz="0" w:space="0" w:color="auto"/>
        <w:right w:val="none" w:sz="0" w:space="0" w:color="auto"/>
      </w:divBdr>
    </w:div>
    <w:div w:id="1457942153">
      <w:bodyDiv w:val="1"/>
      <w:marLeft w:val="0"/>
      <w:marRight w:val="0"/>
      <w:marTop w:val="0"/>
      <w:marBottom w:val="0"/>
      <w:divBdr>
        <w:top w:val="none" w:sz="0" w:space="0" w:color="auto"/>
        <w:left w:val="none" w:sz="0" w:space="0" w:color="auto"/>
        <w:bottom w:val="none" w:sz="0" w:space="0" w:color="auto"/>
        <w:right w:val="none" w:sz="0" w:space="0" w:color="auto"/>
      </w:divBdr>
    </w:div>
    <w:div w:id="1458138577">
      <w:bodyDiv w:val="1"/>
      <w:marLeft w:val="0"/>
      <w:marRight w:val="0"/>
      <w:marTop w:val="0"/>
      <w:marBottom w:val="0"/>
      <w:divBdr>
        <w:top w:val="none" w:sz="0" w:space="0" w:color="auto"/>
        <w:left w:val="none" w:sz="0" w:space="0" w:color="auto"/>
        <w:bottom w:val="none" w:sz="0" w:space="0" w:color="auto"/>
        <w:right w:val="none" w:sz="0" w:space="0" w:color="auto"/>
      </w:divBdr>
    </w:div>
    <w:div w:id="1458915509">
      <w:bodyDiv w:val="1"/>
      <w:marLeft w:val="0"/>
      <w:marRight w:val="0"/>
      <w:marTop w:val="0"/>
      <w:marBottom w:val="0"/>
      <w:divBdr>
        <w:top w:val="none" w:sz="0" w:space="0" w:color="auto"/>
        <w:left w:val="none" w:sz="0" w:space="0" w:color="auto"/>
        <w:bottom w:val="none" w:sz="0" w:space="0" w:color="auto"/>
        <w:right w:val="none" w:sz="0" w:space="0" w:color="auto"/>
      </w:divBdr>
    </w:div>
    <w:div w:id="1470245863">
      <w:bodyDiv w:val="1"/>
      <w:marLeft w:val="0"/>
      <w:marRight w:val="0"/>
      <w:marTop w:val="0"/>
      <w:marBottom w:val="0"/>
      <w:divBdr>
        <w:top w:val="none" w:sz="0" w:space="0" w:color="auto"/>
        <w:left w:val="none" w:sz="0" w:space="0" w:color="auto"/>
        <w:bottom w:val="none" w:sz="0" w:space="0" w:color="auto"/>
        <w:right w:val="none" w:sz="0" w:space="0" w:color="auto"/>
      </w:divBdr>
    </w:div>
    <w:div w:id="1473330804">
      <w:bodyDiv w:val="1"/>
      <w:marLeft w:val="0"/>
      <w:marRight w:val="0"/>
      <w:marTop w:val="0"/>
      <w:marBottom w:val="0"/>
      <w:divBdr>
        <w:top w:val="none" w:sz="0" w:space="0" w:color="auto"/>
        <w:left w:val="none" w:sz="0" w:space="0" w:color="auto"/>
        <w:bottom w:val="none" w:sz="0" w:space="0" w:color="auto"/>
        <w:right w:val="none" w:sz="0" w:space="0" w:color="auto"/>
      </w:divBdr>
    </w:div>
    <w:div w:id="1476214838">
      <w:bodyDiv w:val="1"/>
      <w:marLeft w:val="0"/>
      <w:marRight w:val="0"/>
      <w:marTop w:val="0"/>
      <w:marBottom w:val="0"/>
      <w:divBdr>
        <w:top w:val="none" w:sz="0" w:space="0" w:color="auto"/>
        <w:left w:val="none" w:sz="0" w:space="0" w:color="auto"/>
        <w:bottom w:val="none" w:sz="0" w:space="0" w:color="auto"/>
        <w:right w:val="none" w:sz="0" w:space="0" w:color="auto"/>
      </w:divBdr>
    </w:div>
    <w:div w:id="1480465802">
      <w:bodyDiv w:val="1"/>
      <w:marLeft w:val="0"/>
      <w:marRight w:val="0"/>
      <w:marTop w:val="0"/>
      <w:marBottom w:val="0"/>
      <w:divBdr>
        <w:top w:val="none" w:sz="0" w:space="0" w:color="auto"/>
        <w:left w:val="none" w:sz="0" w:space="0" w:color="auto"/>
        <w:bottom w:val="none" w:sz="0" w:space="0" w:color="auto"/>
        <w:right w:val="none" w:sz="0" w:space="0" w:color="auto"/>
      </w:divBdr>
    </w:div>
    <w:div w:id="1480728039">
      <w:bodyDiv w:val="1"/>
      <w:marLeft w:val="0"/>
      <w:marRight w:val="0"/>
      <w:marTop w:val="0"/>
      <w:marBottom w:val="0"/>
      <w:divBdr>
        <w:top w:val="none" w:sz="0" w:space="0" w:color="auto"/>
        <w:left w:val="none" w:sz="0" w:space="0" w:color="auto"/>
        <w:bottom w:val="none" w:sz="0" w:space="0" w:color="auto"/>
        <w:right w:val="none" w:sz="0" w:space="0" w:color="auto"/>
      </w:divBdr>
    </w:div>
    <w:div w:id="1490243381">
      <w:bodyDiv w:val="1"/>
      <w:marLeft w:val="0"/>
      <w:marRight w:val="0"/>
      <w:marTop w:val="0"/>
      <w:marBottom w:val="0"/>
      <w:divBdr>
        <w:top w:val="none" w:sz="0" w:space="0" w:color="auto"/>
        <w:left w:val="none" w:sz="0" w:space="0" w:color="auto"/>
        <w:bottom w:val="none" w:sz="0" w:space="0" w:color="auto"/>
        <w:right w:val="none" w:sz="0" w:space="0" w:color="auto"/>
      </w:divBdr>
    </w:div>
    <w:div w:id="1492065668">
      <w:bodyDiv w:val="1"/>
      <w:marLeft w:val="0"/>
      <w:marRight w:val="0"/>
      <w:marTop w:val="0"/>
      <w:marBottom w:val="0"/>
      <w:divBdr>
        <w:top w:val="none" w:sz="0" w:space="0" w:color="auto"/>
        <w:left w:val="none" w:sz="0" w:space="0" w:color="auto"/>
        <w:bottom w:val="none" w:sz="0" w:space="0" w:color="auto"/>
        <w:right w:val="none" w:sz="0" w:space="0" w:color="auto"/>
      </w:divBdr>
    </w:div>
    <w:div w:id="1492910357">
      <w:bodyDiv w:val="1"/>
      <w:marLeft w:val="0"/>
      <w:marRight w:val="0"/>
      <w:marTop w:val="0"/>
      <w:marBottom w:val="0"/>
      <w:divBdr>
        <w:top w:val="none" w:sz="0" w:space="0" w:color="auto"/>
        <w:left w:val="none" w:sz="0" w:space="0" w:color="auto"/>
        <w:bottom w:val="none" w:sz="0" w:space="0" w:color="auto"/>
        <w:right w:val="none" w:sz="0" w:space="0" w:color="auto"/>
      </w:divBdr>
    </w:div>
    <w:div w:id="1496333932">
      <w:bodyDiv w:val="1"/>
      <w:marLeft w:val="0"/>
      <w:marRight w:val="0"/>
      <w:marTop w:val="0"/>
      <w:marBottom w:val="0"/>
      <w:divBdr>
        <w:top w:val="none" w:sz="0" w:space="0" w:color="auto"/>
        <w:left w:val="none" w:sz="0" w:space="0" w:color="auto"/>
        <w:bottom w:val="none" w:sz="0" w:space="0" w:color="auto"/>
        <w:right w:val="none" w:sz="0" w:space="0" w:color="auto"/>
      </w:divBdr>
    </w:div>
    <w:div w:id="1499612716">
      <w:bodyDiv w:val="1"/>
      <w:marLeft w:val="0"/>
      <w:marRight w:val="0"/>
      <w:marTop w:val="0"/>
      <w:marBottom w:val="0"/>
      <w:divBdr>
        <w:top w:val="none" w:sz="0" w:space="0" w:color="auto"/>
        <w:left w:val="none" w:sz="0" w:space="0" w:color="auto"/>
        <w:bottom w:val="none" w:sz="0" w:space="0" w:color="auto"/>
        <w:right w:val="none" w:sz="0" w:space="0" w:color="auto"/>
      </w:divBdr>
    </w:div>
    <w:div w:id="1500466518">
      <w:bodyDiv w:val="1"/>
      <w:marLeft w:val="0"/>
      <w:marRight w:val="0"/>
      <w:marTop w:val="0"/>
      <w:marBottom w:val="0"/>
      <w:divBdr>
        <w:top w:val="none" w:sz="0" w:space="0" w:color="auto"/>
        <w:left w:val="none" w:sz="0" w:space="0" w:color="auto"/>
        <w:bottom w:val="none" w:sz="0" w:space="0" w:color="auto"/>
        <w:right w:val="none" w:sz="0" w:space="0" w:color="auto"/>
      </w:divBdr>
    </w:div>
    <w:div w:id="1506943134">
      <w:bodyDiv w:val="1"/>
      <w:marLeft w:val="0"/>
      <w:marRight w:val="0"/>
      <w:marTop w:val="0"/>
      <w:marBottom w:val="0"/>
      <w:divBdr>
        <w:top w:val="none" w:sz="0" w:space="0" w:color="auto"/>
        <w:left w:val="none" w:sz="0" w:space="0" w:color="auto"/>
        <w:bottom w:val="none" w:sz="0" w:space="0" w:color="auto"/>
        <w:right w:val="none" w:sz="0" w:space="0" w:color="auto"/>
      </w:divBdr>
    </w:div>
    <w:div w:id="1511263336">
      <w:bodyDiv w:val="1"/>
      <w:marLeft w:val="0"/>
      <w:marRight w:val="0"/>
      <w:marTop w:val="0"/>
      <w:marBottom w:val="0"/>
      <w:divBdr>
        <w:top w:val="none" w:sz="0" w:space="0" w:color="auto"/>
        <w:left w:val="none" w:sz="0" w:space="0" w:color="auto"/>
        <w:bottom w:val="none" w:sz="0" w:space="0" w:color="auto"/>
        <w:right w:val="none" w:sz="0" w:space="0" w:color="auto"/>
      </w:divBdr>
    </w:div>
    <w:div w:id="1536505074">
      <w:bodyDiv w:val="1"/>
      <w:marLeft w:val="0"/>
      <w:marRight w:val="0"/>
      <w:marTop w:val="0"/>
      <w:marBottom w:val="0"/>
      <w:divBdr>
        <w:top w:val="none" w:sz="0" w:space="0" w:color="auto"/>
        <w:left w:val="none" w:sz="0" w:space="0" w:color="auto"/>
        <w:bottom w:val="none" w:sz="0" w:space="0" w:color="auto"/>
        <w:right w:val="none" w:sz="0" w:space="0" w:color="auto"/>
      </w:divBdr>
    </w:div>
    <w:div w:id="1540506257">
      <w:bodyDiv w:val="1"/>
      <w:marLeft w:val="0"/>
      <w:marRight w:val="0"/>
      <w:marTop w:val="0"/>
      <w:marBottom w:val="0"/>
      <w:divBdr>
        <w:top w:val="none" w:sz="0" w:space="0" w:color="auto"/>
        <w:left w:val="none" w:sz="0" w:space="0" w:color="auto"/>
        <w:bottom w:val="none" w:sz="0" w:space="0" w:color="auto"/>
        <w:right w:val="none" w:sz="0" w:space="0" w:color="auto"/>
      </w:divBdr>
    </w:div>
    <w:div w:id="1541094762">
      <w:bodyDiv w:val="1"/>
      <w:marLeft w:val="0"/>
      <w:marRight w:val="0"/>
      <w:marTop w:val="0"/>
      <w:marBottom w:val="0"/>
      <w:divBdr>
        <w:top w:val="none" w:sz="0" w:space="0" w:color="auto"/>
        <w:left w:val="none" w:sz="0" w:space="0" w:color="auto"/>
        <w:bottom w:val="none" w:sz="0" w:space="0" w:color="auto"/>
        <w:right w:val="none" w:sz="0" w:space="0" w:color="auto"/>
      </w:divBdr>
    </w:div>
    <w:div w:id="1543520596">
      <w:bodyDiv w:val="1"/>
      <w:marLeft w:val="0"/>
      <w:marRight w:val="0"/>
      <w:marTop w:val="0"/>
      <w:marBottom w:val="0"/>
      <w:divBdr>
        <w:top w:val="none" w:sz="0" w:space="0" w:color="auto"/>
        <w:left w:val="none" w:sz="0" w:space="0" w:color="auto"/>
        <w:bottom w:val="none" w:sz="0" w:space="0" w:color="auto"/>
        <w:right w:val="none" w:sz="0" w:space="0" w:color="auto"/>
      </w:divBdr>
    </w:div>
    <w:div w:id="1546336322">
      <w:bodyDiv w:val="1"/>
      <w:marLeft w:val="0"/>
      <w:marRight w:val="0"/>
      <w:marTop w:val="0"/>
      <w:marBottom w:val="0"/>
      <w:divBdr>
        <w:top w:val="none" w:sz="0" w:space="0" w:color="auto"/>
        <w:left w:val="none" w:sz="0" w:space="0" w:color="auto"/>
        <w:bottom w:val="none" w:sz="0" w:space="0" w:color="auto"/>
        <w:right w:val="none" w:sz="0" w:space="0" w:color="auto"/>
      </w:divBdr>
    </w:div>
    <w:div w:id="1558323459">
      <w:bodyDiv w:val="1"/>
      <w:marLeft w:val="0"/>
      <w:marRight w:val="0"/>
      <w:marTop w:val="0"/>
      <w:marBottom w:val="0"/>
      <w:divBdr>
        <w:top w:val="none" w:sz="0" w:space="0" w:color="auto"/>
        <w:left w:val="none" w:sz="0" w:space="0" w:color="auto"/>
        <w:bottom w:val="none" w:sz="0" w:space="0" w:color="auto"/>
        <w:right w:val="none" w:sz="0" w:space="0" w:color="auto"/>
      </w:divBdr>
    </w:div>
    <w:div w:id="1562669170">
      <w:bodyDiv w:val="1"/>
      <w:marLeft w:val="0"/>
      <w:marRight w:val="0"/>
      <w:marTop w:val="0"/>
      <w:marBottom w:val="0"/>
      <w:divBdr>
        <w:top w:val="none" w:sz="0" w:space="0" w:color="auto"/>
        <w:left w:val="none" w:sz="0" w:space="0" w:color="auto"/>
        <w:bottom w:val="none" w:sz="0" w:space="0" w:color="auto"/>
        <w:right w:val="none" w:sz="0" w:space="0" w:color="auto"/>
      </w:divBdr>
    </w:div>
    <w:div w:id="1563061438">
      <w:bodyDiv w:val="1"/>
      <w:marLeft w:val="0"/>
      <w:marRight w:val="0"/>
      <w:marTop w:val="0"/>
      <w:marBottom w:val="0"/>
      <w:divBdr>
        <w:top w:val="none" w:sz="0" w:space="0" w:color="auto"/>
        <w:left w:val="none" w:sz="0" w:space="0" w:color="auto"/>
        <w:bottom w:val="none" w:sz="0" w:space="0" w:color="auto"/>
        <w:right w:val="none" w:sz="0" w:space="0" w:color="auto"/>
      </w:divBdr>
    </w:div>
    <w:div w:id="1566337278">
      <w:bodyDiv w:val="1"/>
      <w:marLeft w:val="0"/>
      <w:marRight w:val="0"/>
      <w:marTop w:val="0"/>
      <w:marBottom w:val="0"/>
      <w:divBdr>
        <w:top w:val="none" w:sz="0" w:space="0" w:color="auto"/>
        <w:left w:val="none" w:sz="0" w:space="0" w:color="auto"/>
        <w:bottom w:val="none" w:sz="0" w:space="0" w:color="auto"/>
        <w:right w:val="none" w:sz="0" w:space="0" w:color="auto"/>
      </w:divBdr>
    </w:div>
    <w:div w:id="1568227635">
      <w:bodyDiv w:val="1"/>
      <w:marLeft w:val="0"/>
      <w:marRight w:val="0"/>
      <w:marTop w:val="0"/>
      <w:marBottom w:val="0"/>
      <w:divBdr>
        <w:top w:val="none" w:sz="0" w:space="0" w:color="auto"/>
        <w:left w:val="none" w:sz="0" w:space="0" w:color="auto"/>
        <w:bottom w:val="none" w:sz="0" w:space="0" w:color="auto"/>
        <w:right w:val="none" w:sz="0" w:space="0" w:color="auto"/>
      </w:divBdr>
    </w:div>
    <w:div w:id="1577780847">
      <w:bodyDiv w:val="1"/>
      <w:marLeft w:val="0"/>
      <w:marRight w:val="0"/>
      <w:marTop w:val="0"/>
      <w:marBottom w:val="0"/>
      <w:divBdr>
        <w:top w:val="none" w:sz="0" w:space="0" w:color="auto"/>
        <w:left w:val="none" w:sz="0" w:space="0" w:color="auto"/>
        <w:bottom w:val="none" w:sz="0" w:space="0" w:color="auto"/>
        <w:right w:val="none" w:sz="0" w:space="0" w:color="auto"/>
      </w:divBdr>
    </w:div>
    <w:div w:id="1580362251">
      <w:bodyDiv w:val="1"/>
      <w:marLeft w:val="0"/>
      <w:marRight w:val="0"/>
      <w:marTop w:val="0"/>
      <w:marBottom w:val="0"/>
      <w:divBdr>
        <w:top w:val="none" w:sz="0" w:space="0" w:color="auto"/>
        <w:left w:val="none" w:sz="0" w:space="0" w:color="auto"/>
        <w:bottom w:val="none" w:sz="0" w:space="0" w:color="auto"/>
        <w:right w:val="none" w:sz="0" w:space="0" w:color="auto"/>
      </w:divBdr>
    </w:div>
    <w:div w:id="1585452635">
      <w:bodyDiv w:val="1"/>
      <w:marLeft w:val="0"/>
      <w:marRight w:val="0"/>
      <w:marTop w:val="0"/>
      <w:marBottom w:val="0"/>
      <w:divBdr>
        <w:top w:val="none" w:sz="0" w:space="0" w:color="auto"/>
        <w:left w:val="none" w:sz="0" w:space="0" w:color="auto"/>
        <w:bottom w:val="none" w:sz="0" w:space="0" w:color="auto"/>
        <w:right w:val="none" w:sz="0" w:space="0" w:color="auto"/>
      </w:divBdr>
    </w:div>
    <w:div w:id="1591505939">
      <w:bodyDiv w:val="1"/>
      <w:marLeft w:val="0"/>
      <w:marRight w:val="0"/>
      <w:marTop w:val="0"/>
      <w:marBottom w:val="0"/>
      <w:divBdr>
        <w:top w:val="none" w:sz="0" w:space="0" w:color="auto"/>
        <w:left w:val="none" w:sz="0" w:space="0" w:color="auto"/>
        <w:bottom w:val="none" w:sz="0" w:space="0" w:color="auto"/>
        <w:right w:val="none" w:sz="0" w:space="0" w:color="auto"/>
      </w:divBdr>
    </w:div>
    <w:div w:id="1599290966">
      <w:bodyDiv w:val="1"/>
      <w:marLeft w:val="0"/>
      <w:marRight w:val="0"/>
      <w:marTop w:val="0"/>
      <w:marBottom w:val="0"/>
      <w:divBdr>
        <w:top w:val="none" w:sz="0" w:space="0" w:color="auto"/>
        <w:left w:val="none" w:sz="0" w:space="0" w:color="auto"/>
        <w:bottom w:val="none" w:sz="0" w:space="0" w:color="auto"/>
        <w:right w:val="none" w:sz="0" w:space="0" w:color="auto"/>
      </w:divBdr>
    </w:div>
    <w:div w:id="1600796894">
      <w:bodyDiv w:val="1"/>
      <w:marLeft w:val="0"/>
      <w:marRight w:val="0"/>
      <w:marTop w:val="0"/>
      <w:marBottom w:val="0"/>
      <w:divBdr>
        <w:top w:val="none" w:sz="0" w:space="0" w:color="auto"/>
        <w:left w:val="none" w:sz="0" w:space="0" w:color="auto"/>
        <w:bottom w:val="none" w:sz="0" w:space="0" w:color="auto"/>
        <w:right w:val="none" w:sz="0" w:space="0" w:color="auto"/>
      </w:divBdr>
    </w:div>
    <w:div w:id="1620456010">
      <w:bodyDiv w:val="1"/>
      <w:marLeft w:val="0"/>
      <w:marRight w:val="0"/>
      <w:marTop w:val="0"/>
      <w:marBottom w:val="0"/>
      <w:divBdr>
        <w:top w:val="none" w:sz="0" w:space="0" w:color="auto"/>
        <w:left w:val="none" w:sz="0" w:space="0" w:color="auto"/>
        <w:bottom w:val="none" w:sz="0" w:space="0" w:color="auto"/>
        <w:right w:val="none" w:sz="0" w:space="0" w:color="auto"/>
      </w:divBdr>
    </w:div>
    <w:div w:id="1630430296">
      <w:bodyDiv w:val="1"/>
      <w:marLeft w:val="0"/>
      <w:marRight w:val="0"/>
      <w:marTop w:val="0"/>
      <w:marBottom w:val="0"/>
      <w:divBdr>
        <w:top w:val="none" w:sz="0" w:space="0" w:color="auto"/>
        <w:left w:val="none" w:sz="0" w:space="0" w:color="auto"/>
        <w:bottom w:val="none" w:sz="0" w:space="0" w:color="auto"/>
        <w:right w:val="none" w:sz="0" w:space="0" w:color="auto"/>
      </w:divBdr>
    </w:div>
    <w:div w:id="1651519694">
      <w:bodyDiv w:val="1"/>
      <w:marLeft w:val="0"/>
      <w:marRight w:val="0"/>
      <w:marTop w:val="0"/>
      <w:marBottom w:val="0"/>
      <w:divBdr>
        <w:top w:val="none" w:sz="0" w:space="0" w:color="auto"/>
        <w:left w:val="none" w:sz="0" w:space="0" w:color="auto"/>
        <w:bottom w:val="none" w:sz="0" w:space="0" w:color="auto"/>
        <w:right w:val="none" w:sz="0" w:space="0" w:color="auto"/>
      </w:divBdr>
    </w:div>
    <w:div w:id="1652831012">
      <w:bodyDiv w:val="1"/>
      <w:marLeft w:val="0"/>
      <w:marRight w:val="0"/>
      <w:marTop w:val="0"/>
      <w:marBottom w:val="0"/>
      <w:divBdr>
        <w:top w:val="none" w:sz="0" w:space="0" w:color="auto"/>
        <w:left w:val="none" w:sz="0" w:space="0" w:color="auto"/>
        <w:bottom w:val="none" w:sz="0" w:space="0" w:color="auto"/>
        <w:right w:val="none" w:sz="0" w:space="0" w:color="auto"/>
      </w:divBdr>
    </w:div>
    <w:div w:id="1653022296">
      <w:bodyDiv w:val="1"/>
      <w:marLeft w:val="0"/>
      <w:marRight w:val="0"/>
      <w:marTop w:val="0"/>
      <w:marBottom w:val="0"/>
      <w:divBdr>
        <w:top w:val="none" w:sz="0" w:space="0" w:color="auto"/>
        <w:left w:val="none" w:sz="0" w:space="0" w:color="auto"/>
        <w:bottom w:val="none" w:sz="0" w:space="0" w:color="auto"/>
        <w:right w:val="none" w:sz="0" w:space="0" w:color="auto"/>
      </w:divBdr>
    </w:div>
    <w:div w:id="1656912905">
      <w:bodyDiv w:val="1"/>
      <w:marLeft w:val="0"/>
      <w:marRight w:val="0"/>
      <w:marTop w:val="0"/>
      <w:marBottom w:val="0"/>
      <w:divBdr>
        <w:top w:val="none" w:sz="0" w:space="0" w:color="auto"/>
        <w:left w:val="none" w:sz="0" w:space="0" w:color="auto"/>
        <w:bottom w:val="none" w:sz="0" w:space="0" w:color="auto"/>
        <w:right w:val="none" w:sz="0" w:space="0" w:color="auto"/>
      </w:divBdr>
    </w:div>
    <w:div w:id="1663240094">
      <w:bodyDiv w:val="1"/>
      <w:marLeft w:val="0"/>
      <w:marRight w:val="0"/>
      <w:marTop w:val="0"/>
      <w:marBottom w:val="0"/>
      <w:divBdr>
        <w:top w:val="none" w:sz="0" w:space="0" w:color="auto"/>
        <w:left w:val="none" w:sz="0" w:space="0" w:color="auto"/>
        <w:bottom w:val="none" w:sz="0" w:space="0" w:color="auto"/>
        <w:right w:val="none" w:sz="0" w:space="0" w:color="auto"/>
      </w:divBdr>
    </w:div>
    <w:div w:id="1672442489">
      <w:bodyDiv w:val="1"/>
      <w:marLeft w:val="0"/>
      <w:marRight w:val="0"/>
      <w:marTop w:val="0"/>
      <w:marBottom w:val="0"/>
      <w:divBdr>
        <w:top w:val="none" w:sz="0" w:space="0" w:color="auto"/>
        <w:left w:val="none" w:sz="0" w:space="0" w:color="auto"/>
        <w:bottom w:val="none" w:sz="0" w:space="0" w:color="auto"/>
        <w:right w:val="none" w:sz="0" w:space="0" w:color="auto"/>
      </w:divBdr>
    </w:div>
    <w:div w:id="1675498537">
      <w:bodyDiv w:val="1"/>
      <w:marLeft w:val="0"/>
      <w:marRight w:val="0"/>
      <w:marTop w:val="0"/>
      <w:marBottom w:val="0"/>
      <w:divBdr>
        <w:top w:val="none" w:sz="0" w:space="0" w:color="auto"/>
        <w:left w:val="none" w:sz="0" w:space="0" w:color="auto"/>
        <w:bottom w:val="none" w:sz="0" w:space="0" w:color="auto"/>
        <w:right w:val="none" w:sz="0" w:space="0" w:color="auto"/>
      </w:divBdr>
    </w:div>
    <w:div w:id="1689672393">
      <w:bodyDiv w:val="1"/>
      <w:marLeft w:val="0"/>
      <w:marRight w:val="0"/>
      <w:marTop w:val="0"/>
      <w:marBottom w:val="0"/>
      <w:divBdr>
        <w:top w:val="none" w:sz="0" w:space="0" w:color="auto"/>
        <w:left w:val="none" w:sz="0" w:space="0" w:color="auto"/>
        <w:bottom w:val="none" w:sz="0" w:space="0" w:color="auto"/>
        <w:right w:val="none" w:sz="0" w:space="0" w:color="auto"/>
      </w:divBdr>
    </w:div>
    <w:div w:id="1701516873">
      <w:bodyDiv w:val="1"/>
      <w:marLeft w:val="0"/>
      <w:marRight w:val="0"/>
      <w:marTop w:val="0"/>
      <w:marBottom w:val="0"/>
      <w:divBdr>
        <w:top w:val="none" w:sz="0" w:space="0" w:color="auto"/>
        <w:left w:val="none" w:sz="0" w:space="0" w:color="auto"/>
        <w:bottom w:val="none" w:sz="0" w:space="0" w:color="auto"/>
        <w:right w:val="none" w:sz="0" w:space="0" w:color="auto"/>
      </w:divBdr>
    </w:div>
    <w:div w:id="1705247077">
      <w:bodyDiv w:val="1"/>
      <w:marLeft w:val="0"/>
      <w:marRight w:val="0"/>
      <w:marTop w:val="0"/>
      <w:marBottom w:val="0"/>
      <w:divBdr>
        <w:top w:val="none" w:sz="0" w:space="0" w:color="auto"/>
        <w:left w:val="none" w:sz="0" w:space="0" w:color="auto"/>
        <w:bottom w:val="none" w:sz="0" w:space="0" w:color="auto"/>
        <w:right w:val="none" w:sz="0" w:space="0" w:color="auto"/>
      </w:divBdr>
    </w:div>
    <w:div w:id="1706980799">
      <w:bodyDiv w:val="1"/>
      <w:marLeft w:val="0"/>
      <w:marRight w:val="0"/>
      <w:marTop w:val="0"/>
      <w:marBottom w:val="0"/>
      <w:divBdr>
        <w:top w:val="none" w:sz="0" w:space="0" w:color="auto"/>
        <w:left w:val="none" w:sz="0" w:space="0" w:color="auto"/>
        <w:bottom w:val="none" w:sz="0" w:space="0" w:color="auto"/>
        <w:right w:val="none" w:sz="0" w:space="0" w:color="auto"/>
      </w:divBdr>
    </w:div>
    <w:div w:id="1707295429">
      <w:bodyDiv w:val="1"/>
      <w:marLeft w:val="0"/>
      <w:marRight w:val="0"/>
      <w:marTop w:val="0"/>
      <w:marBottom w:val="0"/>
      <w:divBdr>
        <w:top w:val="none" w:sz="0" w:space="0" w:color="auto"/>
        <w:left w:val="none" w:sz="0" w:space="0" w:color="auto"/>
        <w:bottom w:val="none" w:sz="0" w:space="0" w:color="auto"/>
        <w:right w:val="none" w:sz="0" w:space="0" w:color="auto"/>
      </w:divBdr>
    </w:div>
    <w:div w:id="1708528054">
      <w:bodyDiv w:val="1"/>
      <w:marLeft w:val="0"/>
      <w:marRight w:val="0"/>
      <w:marTop w:val="0"/>
      <w:marBottom w:val="0"/>
      <w:divBdr>
        <w:top w:val="none" w:sz="0" w:space="0" w:color="auto"/>
        <w:left w:val="none" w:sz="0" w:space="0" w:color="auto"/>
        <w:bottom w:val="none" w:sz="0" w:space="0" w:color="auto"/>
        <w:right w:val="none" w:sz="0" w:space="0" w:color="auto"/>
      </w:divBdr>
    </w:div>
    <w:div w:id="1714768385">
      <w:bodyDiv w:val="1"/>
      <w:marLeft w:val="0"/>
      <w:marRight w:val="0"/>
      <w:marTop w:val="0"/>
      <w:marBottom w:val="0"/>
      <w:divBdr>
        <w:top w:val="none" w:sz="0" w:space="0" w:color="auto"/>
        <w:left w:val="none" w:sz="0" w:space="0" w:color="auto"/>
        <w:bottom w:val="none" w:sz="0" w:space="0" w:color="auto"/>
        <w:right w:val="none" w:sz="0" w:space="0" w:color="auto"/>
      </w:divBdr>
    </w:div>
    <w:div w:id="1720088375">
      <w:bodyDiv w:val="1"/>
      <w:marLeft w:val="0"/>
      <w:marRight w:val="0"/>
      <w:marTop w:val="0"/>
      <w:marBottom w:val="0"/>
      <w:divBdr>
        <w:top w:val="none" w:sz="0" w:space="0" w:color="auto"/>
        <w:left w:val="none" w:sz="0" w:space="0" w:color="auto"/>
        <w:bottom w:val="none" w:sz="0" w:space="0" w:color="auto"/>
        <w:right w:val="none" w:sz="0" w:space="0" w:color="auto"/>
      </w:divBdr>
    </w:div>
    <w:div w:id="1725834712">
      <w:bodyDiv w:val="1"/>
      <w:marLeft w:val="0"/>
      <w:marRight w:val="0"/>
      <w:marTop w:val="0"/>
      <w:marBottom w:val="0"/>
      <w:divBdr>
        <w:top w:val="none" w:sz="0" w:space="0" w:color="auto"/>
        <w:left w:val="none" w:sz="0" w:space="0" w:color="auto"/>
        <w:bottom w:val="none" w:sz="0" w:space="0" w:color="auto"/>
        <w:right w:val="none" w:sz="0" w:space="0" w:color="auto"/>
      </w:divBdr>
    </w:div>
    <w:div w:id="1730419981">
      <w:bodyDiv w:val="1"/>
      <w:marLeft w:val="0"/>
      <w:marRight w:val="0"/>
      <w:marTop w:val="0"/>
      <w:marBottom w:val="0"/>
      <w:divBdr>
        <w:top w:val="none" w:sz="0" w:space="0" w:color="auto"/>
        <w:left w:val="none" w:sz="0" w:space="0" w:color="auto"/>
        <w:bottom w:val="none" w:sz="0" w:space="0" w:color="auto"/>
        <w:right w:val="none" w:sz="0" w:space="0" w:color="auto"/>
      </w:divBdr>
    </w:div>
    <w:div w:id="1737127452">
      <w:bodyDiv w:val="1"/>
      <w:marLeft w:val="0"/>
      <w:marRight w:val="0"/>
      <w:marTop w:val="0"/>
      <w:marBottom w:val="0"/>
      <w:divBdr>
        <w:top w:val="none" w:sz="0" w:space="0" w:color="auto"/>
        <w:left w:val="none" w:sz="0" w:space="0" w:color="auto"/>
        <w:bottom w:val="none" w:sz="0" w:space="0" w:color="auto"/>
        <w:right w:val="none" w:sz="0" w:space="0" w:color="auto"/>
      </w:divBdr>
    </w:div>
    <w:div w:id="1738628045">
      <w:bodyDiv w:val="1"/>
      <w:marLeft w:val="0"/>
      <w:marRight w:val="0"/>
      <w:marTop w:val="0"/>
      <w:marBottom w:val="0"/>
      <w:divBdr>
        <w:top w:val="none" w:sz="0" w:space="0" w:color="auto"/>
        <w:left w:val="none" w:sz="0" w:space="0" w:color="auto"/>
        <w:bottom w:val="none" w:sz="0" w:space="0" w:color="auto"/>
        <w:right w:val="none" w:sz="0" w:space="0" w:color="auto"/>
      </w:divBdr>
    </w:div>
    <w:div w:id="1739863650">
      <w:bodyDiv w:val="1"/>
      <w:marLeft w:val="0"/>
      <w:marRight w:val="0"/>
      <w:marTop w:val="0"/>
      <w:marBottom w:val="0"/>
      <w:divBdr>
        <w:top w:val="none" w:sz="0" w:space="0" w:color="auto"/>
        <w:left w:val="none" w:sz="0" w:space="0" w:color="auto"/>
        <w:bottom w:val="none" w:sz="0" w:space="0" w:color="auto"/>
        <w:right w:val="none" w:sz="0" w:space="0" w:color="auto"/>
      </w:divBdr>
    </w:div>
    <w:div w:id="1755206661">
      <w:bodyDiv w:val="1"/>
      <w:marLeft w:val="0"/>
      <w:marRight w:val="0"/>
      <w:marTop w:val="0"/>
      <w:marBottom w:val="0"/>
      <w:divBdr>
        <w:top w:val="none" w:sz="0" w:space="0" w:color="auto"/>
        <w:left w:val="none" w:sz="0" w:space="0" w:color="auto"/>
        <w:bottom w:val="none" w:sz="0" w:space="0" w:color="auto"/>
        <w:right w:val="none" w:sz="0" w:space="0" w:color="auto"/>
      </w:divBdr>
    </w:div>
    <w:div w:id="1770930281">
      <w:bodyDiv w:val="1"/>
      <w:marLeft w:val="0"/>
      <w:marRight w:val="0"/>
      <w:marTop w:val="0"/>
      <w:marBottom w:val="0"/>
      <w:divBdr>
        <w:top w:val="none" w:sz="0" w:space="0" w:color="auto"/>
        <w:left w:val="none" w:sz="0" w:space="0" w:color="auto"/>
        <w:bottom w:val="none" w:sz="0" w:space="0" w:color="auto"/>
        <w:right w:val="none" w:sz="0" w:space="0" w:color="auto"/>
      </w:divBdr>
    </w:div>
    <w:div w:id="1775130821">
      <w:bodyDiv w:val="1"/>
      <w:marLeft w:val="0"/>
      <w:marRight w:val="0"/>
      <w:marTop w:val="0"/>
      <w:marBottom w:val="0"/>
      <w:divBdr>
        <w:top w:val="none" w:sz="0" w:space="0" w:color="auto"/>
        <w:left w:val="none" w:sz="0" w:space="0" w:color="auto"/>
        <w:bottom w:val="none" w:sz="0" w:space="0" w:color="auto"/>
        <w:right w:val="none" w:sz="0" w:space="0" w:color="auto"/>
      </w:divBdr>
    </w:div>
    <w:div w:id="1781022365">
      <w:bodyDiv w:val="1"/>
      <w:marLeft w:val="0"/>
      <w:marRight w:val="0"/>
      <w:marTop w:val="0"/>
      <w:marBottom w:val="0"/>
      <w:divBdr>
        <w:top w:val="none" w:sz="0" w:space="0" w:color="auto"/>
        <w:left w:val="none" w:sz="0" w:space="0" w:color="auto"/>
        <w:bottom w:val="none" w:sz="0" w:space="0" w:color="auto"/>
        <w:right w:val="none" w:sz="0" w:space="0" w:color="auto"/>
      </w:divBdr>
    </w:div>
    <w:div w:id="1781800468">
      <w:bodyDiv w:val="1"/>
      <w:marLeft w:val="0"/>
      <w:marRight w:val="0"/>
      <w:marTop w:val="0"/>
      <w:marBottom w:val="0"/>
      <w:divBdr>
        <w:top w:val="none" w:sz="0" w:space="0" w:color="auto"/>
        <w:left w:val="none" w:sz="0" w:space="0" w:color="auto"/>
        <w:bottom w:val="none" w:sz="0" w:space="0" w:color="auto"/>
        <w:right w:val="none" w:sz="0" w:space="0" w:color="auto"/>
      </w:divBdr>
    </w:div>
    <w:div w:id="1787692956">
      <w:bodyDiv w:val="1"/>
      <w:marLeft w:val="0"/>
      <w:marRight w:val="0"/>
      <w:marTop w:val="0"/>
      <w:marBottom w:val="0"/>
      <w:divBdr>
        <w:top w:val="none" w:sz="0" w:space="0" w:color="auto"/>
        <w:left w:val="none" w:sz="0" w:space="0" w:color="auto"/>
        <w:bottom w:val="none" w:sz="0" w:space="0" w:color="auto"/>
        <w:right w:val="none" w:sz="0" w:space="0" w:color="auto"/>
      </w:divBdr>
    </w:div>
    <w:div w:id="1791974940">
      <w:bodyDiv w:val="1"/>
      <w:marLeft w:val="0"/>
      <w:marRight w:val="0"/>
      <w:marTop w:val="0"/>
      <w:marBottom w:val="0"/>
      <w:divBdr>
        <w:top w:val="none" w:sz="0" w:space="0" w:color="auto"/>
        <w:left w:val="none" w:sz="0" w:space="0" w:color="auto"/>
        <w:bottom w:val="none" w:sz="0" w:space="0" w:color="auto"/>
        <w:right w:val="none" w:sz="0" w:space="0" w:color="auto"/>
      </w:divBdr>
    </w:div>
    <w:div w:id="1808694342">
      <w:bodyDiv w:val="1"/>
      <w:marLeft w:val="0"/>
      <w:marRight w:val="0"/>
      <w:marTop w:val="0"/>
      <w:marBottom w:val="0"/>
      <w:divBdr>
        <w:top w:val="none" w:sz="0" w:space="0" w:color="auto"/>
        <w:left w:val="none" w:sz="0" w:space="0" w:color="auto"/>
        <w:bottom w:val="none" w:sz="0" w:space="0" w:color="auto"/>
        <w:right w:val="none" w:sz="0" w:space="0" w:color="auto"/>
      </w:divBdr>
    </w:div>
    <w:div w:id="1810628825">
      <w:bodyDiv w:val="1"/>
      <w:marLeft w:val="0"/>
      <w:marRight w:val="0"/>
      <w:marTop w:val="0"/>
      <w:marBottom w:val="0"/>
      <w:divBdr>
        <w:top w:val="none" w:sz="0" w:space="0" w:color="auto"/>
        <w:left w:val="none" w:sz="0" w:space="0" w:color="auto"/>
        <w:bottom w:val="none" w:sz="0" w:space="0" w:color="auto"/>
        <w:right w:val="none" w:sz="0" w:space="0" w:color="auto"/>
      </w:divBdr>
    </w:div>
    <w:div w:id="1815566325">
      <w:bodyDiv w:val="1"/>
      <w:marLeft w:val="0"/>
      <w:marRight w:val="0"/>
      <w:marTop w:val="0"/>
      <w:marBottom w:val="0"/>
      <w:divBdr>
        <w:top w:val="none" w:sz="0" w:space="0" w:color="auto"/>
        <w:left w:val="none" w:sz="0" w:space="0" w:color="auto"/>
        <w:bottom w:val="none" w:sz="0" w:space="0" w:color="auto"/>
        <w:right w:val="none" w:sz="0" w:space="0" w:color="auto"/>
      </w:divBdr>
    </w:div>
    <w:div w:id="1815834516">
      <w:bodyDiv w:val="1"/>
      <w:marLeft w:val="0"/>
      <w:marRight w:val="0"/>
      <w:marTop w:val="0"/>
      <w:marBottom w:val="0"/>
      <w:divBdr>
        <w:top w:val="none" w:sz="0" w:space="0" w:color="auto"/>
        <w:left w:val="none" w:sz="0" w:space="0" w:color="auto"/>
        <w:bottom w:val="none" w:sz="0" w:space="0" w:color="auto"/>
        <w:right w:val="none" w:sz="0" w:space="0" w:color="auto"/>
      </w:divBdr>
    </w:div>
    <w:div w:id="1830898132">
      <w:bodyDiv w:val="1"/>
      <w:marLeft w:val="0"/>
      <w:marRight w:val="0"/>
      <w:marTop w:val="0"/>
      <w:marBottom w:val="0"/>
      <w:divBdr>
        <w:top w:val="none" w:sz="0" w:space="0" w:color="auto"/>
        <w:left w:val="none" w:sz="0" w:space="0" w:color="auto"/>
        <w:bottom w:val="none" w:sz="0" w:space="0" w:color="auto"/>
        <w:right w:val="none" w:sz="0" w:space="0" w:color="auto"/>
      </w:divBdr>
    </w:div>
    <w:div w:id="1836677017">
      <w:bodyDiv w:val="1"/>
      <w:marLeft w:val="0"/>
      <w:marRight w:val="0"/>
      <w:marTop w:val="0"/>
      <w:marBottom w:val="0"/>
      <w:divBdr>
        <w:top w:val="none" w:sz="0" w:space="0" w:color="auto"/>
        <w:left w:val="none" w:sz="0" w:space="0" w:color="auto"/>
        <w:bottom w:val="none" w:sz="0" w:space="0" w:color="auto"/>
        <w:right w:val="none" w:sz="0" w:space="0" w:color="auto"/>
      </w:divBdr>
    </w:div>
    <w:div w:id="1842504856">
      <w:bodyDiv w:val="1"/>
      <w:marLeft w:val="0"/>
      <w:marRight w:val="0"/>
      <w:marTop w:val="0"/>
      <w:marBottom w:val="0"/>
      <w:divBdr>
        <w:top w:val="none" w:sz="0" w:space="0" w:color="auto"/>
        <w:left w:val="none" w:sz="0" w:space="0" w:color="auto"/>
        <w:bottom w:val="none" w:sz="0" w:space="0" w:color="auto"/>
        <w:right w:val="none" w:sz="0" w:space="0" w:color="auto"/>
      </w:divBdr>
    </w:div>
    <w:div w:id="1855915545">
      <w:bodyDiv w:val="1"/>
      <w:marLeft w:val="0"/>
      <w:marRight w:val="0"/>
      <w:marTop w:val="0"/>
      <w:marBottom w:val="0"/>
      <w:divBdr>
        <w:top w:val="none" w:sz="0" w:space="0" w:color="auto"/>
        <w:left w:val="none" w:sz="0" w:space="0" w:color="auto"/>
        <w:bottom w:val="none" w:sz="0" w:space="0" w:color="auto"/>
        <w:right w:val="none" w:sz="0" w:space="0" w:color="auto"/>
      </w:divBdr>
    </w:div>
    <w:div w:id="1860192245">
      <w:bodyDiv w:val="1"/>
      <w:marLeft w:val="0"/>
      <w:marRight w:val="0"/>
      <w:marTop w:val="0"/>
      <w:marBottom w:val="0"/>
      <w:divBdr>
        <w:top w:val="none" w:sz="0" w:space="0" w:color="auto"/>
        <w:left w:val="none" w:sz="0" w:space="0" w:color="auto"/>
        <w:bottom w:val="none" w:sz="0" w:space="0" w:color="auto"/>
        <w:right w:val="none" w:sz="0" w:space="0" w:color="auto"/>
      </w:divBdr>
    </w:div>
    <w:div w:id="1860586625">
      <w:bodyDiv w:val="1"/>
      <w:marLeft w:val="0"/>
      <w:marRight w:val="0"/>
      <w:marTop w:val="0"/>
      <w:marBottom w:val="0"/>
      <w:divBdr>
        <w:top w:val="none" w:sz="0" w:space="0" w:color="auto"/>
        <w:left w:val="none" w:sz="0" w:space="0" w:color="auto"/>
        <w:bottom w:val="none" w:sz="0" w:space="0" w:color="auto"/>
        <w:right w:val="none" w:sz="0" w:space="0" w:color="auto"/>
      </w:divBdr>
    </w:div>
    <w:div w:id="1860966799">
      <w:bodyDiv w:val="1"/>
      <w:marLeft w:val="0"/>
      <w:marRight w:val="0"/>
      <w:marTop w:val="0"/>
      <w:marBottom w:val="0"/>
      <w:divBdr>
        <w:top w:val="none" w:sz="0" w:space="0" w:color="auto"/>
        <w:left w:val="none" w:sz="0" w:space="0" w:color="auto"/>
        <w:bottom w:val="none" w:sz="0" w:space="0" w:color="auto"/>
        <w:right w:val="none" w:sz="0" w:space="0" w:color="auto"/>
      </w:divBdr>
    </w:div>
    <w:div w:id="1863394656">
      <w:bodyDiv w:val="1"/>
      <w:marLeft w:val="0"/>
      <w:marRight w:val="0"/>
      <w:marTop w:val="0"/>
      <w:marBottom w:val="0"/>
      <w:divBdr>
        <w:top w:val="none" w:sz="0" w:space="0" w:color="auto"/>
        <w:left w:val="none" w:sz="0" w:space="0" w:color="auto"/>
        <w:bottom w:val="none" w:sz="0" w:space="0" w:color="auto"/>
        <w:right w:val="none" w:sz="0" w:space="0" w:color="auto"/>
      </w:divBdr>
    </w:div>
    <w:div w:id="1871793525">
      <w:bodyDiv w:val="1"/>
      <w:marLeft w:val="0"/>
      <w:marRight w:val="0"/>
      <w:marTop w:val="0"/>
      <w:marBottom w:val="0"/>
      <w:divBdr>
        <w:top w:val="none" w:sz="0" w:space="0" w:color="auto"/>
        <w:left w:val="none" w:sz="0" w:space="0" w:color="auto"/>
        <w:bottom w:val="none" w:sz="0" w:space="0" w:color="auto"/>
        <w:right w:val="none" w:sz="0" w:space="0" w:color="auto"/>
      </w:divBdr>
    </w:div>
    <w:div w:id="1873230493">
      <w:bodyDiv w:val="1"/>
      <w:marLeft w:val="0"/>
      <w:marRight w:val="0"/>
      <w:marTop w:val="0"/>
      <w:marBottom w:val="0"/>
      <w:divBdr>
        <w:top w:val="none" w:sz="0" w:space="0" w:color="auto"/>
        <w:left w:val="none" w:sz="0" w:space="0" w:color="auto"/>
        <w:bottom w:val="none" w:sz="0" w:space="0" w:color="auto"/>
        <w:right w:val="none" w:sz="0" w:space="0" w:color="auto"/>
      </w:divBdr>
    </w:div>
    <w:div w:id="1873372070">
      <w:bodyDiv w:val="1"/>
      <w:marLeft w:val="0"/>
      <w:marRight w:val="0"/>
      <w:marTop w:val="0"/>
      <w:marBottom w:val="0"/>
      <w:divBdr>
        <w:top w:val="none" w:sz="0" w:space="0" w:color="auto"/>
        <w:left w:val="none" w:sz="0" w:space="0" w:color="auto"/>
        <w:bottom w:val="none" w:sz="0" w:space="0" w:color="auto"/>
        <w:right w:val="none" w:sz="0" w:space="0" w:color="auto"/>
      </w:divBdr>
    </w:div>
    <w:div w:id="1883401220">
      <w:bodyDiv w:val="1"/>
      <w:marLeft w:val="0"/>
      <w:marRight w:val="0"/>
      <w:marTop w:val="0"/>
      <w:marBottom w:val="0"/>
      <w:divBdr>
        <w:top w:val="none" w:sz="0" w:space="0" w:color="auto"/>
        <w:left w:val="none" w:sz="0" w:space="0" w:color="auto"/>
        <w:bottom w:val="none" w:sz="0" w:space="0" w:color="auto"/>
        <w:right w:val="none" w:sz="0" w:space="0" w:color="auto"/>
      </w:divBdr>
    </w:div>
    <w:div w:id="1897203186">
      <w:bodyDiv w:val="1"/>
      <w:marLeft w:val="0"/>
      <w:marRight w:val="0"/>
      <w:marTop w:val="0"/>
      <w:marBottom w:val="0"/>
      <w:divBdr>
        <w:top w:val="none" w:sz="0" w:space="0" w:color="auto"/>
        <w:left w:val="none" w:sz="0" w:space="0" w:color="auto"/>
        <w:bottom w:val="none" w:sz="0" w:space="0" w:color="auto"/>
        <w:right w:val="none" w:sz="0" w:space="0" w:color="auto"/>
      </w:divBdr>
    </w:div>
    <w:div w:id="1899126426">
      <w:bodyDiv w:val="1"/>
      <w:marLeft w:val="0"/>
      <w:marRight w:val="0"/>
      <w:marTop w:val="0"/>
      <w:marBottom w:val="0"/>
      <w:divBdr>
        <w:top w:val="none" w:sz="0" w:space="0" w:color="auto"/>
        <w:left w:val="none" w:sz="0" w:space="0" w:color="auto"/>
        <w:bottom w:val="none" w:sz="0" w:space="0" w:color="auto"/>
        <w:right w:val="none" w:sz="0" w:space="0" w:color="auto"/>
      </w:divBdr>
    </w:div>
    <w:div w:id="1902061199">
      <w:bodyDiv w:val="1"/>
      <w:marLeft w:val="0"/>
      <w:marRight w:val="0"/>
      <w:marTop w:val="0"/>
      <w:marBottom w:val="0"/>
      <w:divBdr>
        <w:top w:val="none" w:sz="0" w:space="0" w:color="auto"/>
        <w:left w:val="none" w:sz="0" w:space="0" w:color="auto"/>
        <w:bottom w:val="none" w:sz="0" w:space="0" w:color="auto"/>
        <w:right w:val="none" w:sz="0" w:space="0" w:color="auto"/>
      </w:divBdr>
    </w:div>
    <w:div w:id="1905097316">
      <w:bodyDiv w:val="1"/>
      <w:marLeft w:val="0"/>
      <w:marRight w:val="0"/>
      <w:marTop w:val="0"/>
      <w:marBottom w:val="0"/>
      <w:divBdr>
        <w:top w:val="none" w:sz="0" w:space="0" w:color="auto"/>
        <w:left w:val="none" w:sz="0" w:space="0" w:color="auto"/>
        <w:bottom w:val="none" w:sz="0" w:space="0" w:color="auto"/>
        <w:right w:val="none" w:sz="0" w:space="0" w:color="auto"/>
      </w:divBdr>
    </w:div>
    <w:div w:id="1905599642">
      <w:bodyDiv w:val="1"/>
      <w:marLeft w:val="0"/>
      <w:marRight w:val="0"/>
      <w:marTop w:val="0"/>
      <w:marBottom w:val="0"/>
      <w:divBdr>
        <w:top w:val="none" w:sz="0" w:space="0" w:color="auto"/>
        <w:left w:val="none" w:sz="0" w:space="0" w:color="auto"/>
        <w:bottom w:val="none" w:sz="0" w:space="0" w:color="auto"/>
        <w:right w:val="none" w:sz="0" w:space="0" w:color="auto"/>
      </w:divBdr>
    </w:div>
    <w:div w:id="1910189410">
      <w:bodyDiv w:val="1"/>
      <w:marLeft w:val="0"/>
      <w:marRight w:val="0"/>
      <w:marTop w:val="0"/>
      <w:marBottom w:val="0"/>
      <w:divBdr>
        <w:top w:val="none" w:sz="0" w:space="0" w:color="auto"/>
        <w:left w:val="none" w:sz="0" w:space="0" w:color="auto"/>
        <w:bottom w:val="none" w:sz="0" w:space="0" w:color="auto"/>
        <w:right w:val="none" w:sz="0" w:space="0" w:color="auto"/>
      </w:divBdr>
    </w:div>
    <w:div w:id="1912882129">
      <w:bodyDiv w:val="1"/>
      <w:marLeft w:val="0"/>
      <w:marRight w:val="0"/>
      <w:marTop w:val="0"/>
      <w:marBottom w:val="0"/>
      <w:divBdr>
        <w:top w:val="none" w:sz="0" w:space="0" w:color="auto"/>
        <w:left w:val="none" w:sz="0" w:space="0" w:color="auto"/>
        <w:bottom w:val="none" w:sz="0" w:space="0" w:color="auto"/>
        <w:right w:val="none" w:sz="0" w:space="0" w:color="auto"/>
      </w:divBdr>
    </w:div>
    <w:div w:id="1915115987">
      <w:bodyDiv w:val="1"/>
      <w:marLeft w:val="0"/>
      <w:marRight w:val="0"/>
      <w:marTop w:val="0"/>
      <w:marBottom w:val="0"/>
      <w:divBdr>
        <w:top w:val="none" w:sz="0" w:space="0" w:color="auto"/>
        <w:left w:val="none" w:sz="0" w:space="0" w:color="auto"/>
        <w:bottom w:val="none" w:sz="0" w:space="0" w:color="auto"/>
        <w:right w:val="none" w:sz="0" w:space="0" w:color="auto"/>
      </w:divBdr>
    </w:div>
    <w:div w:id="1917087202">
      <w:bodyDiv w:val="1"/>
      <w:marLeft w:val="0"/>
      <w:marRight w:val="0"/>
      <w:marTop w:val="0"/>
      <w:marBottom w:val="0"/>
      <w:divBdr>
        <w:top w:val="none" w:sz="0" w:space="0" w:color="auto"/>
        <w:left w:val="none" w:sz="0" w:space="0" w:color="auto"/>
        <w:bottom w:val="none" w:sz="0" w:space="0" w:color="auto"/>
        <w:right w:val="none" w:sz="0" w:space="0" w:color="auto"/>
      </w:divBdr>
    </w:div>
    <w:div w:id="1919634247">
      <w:bodyDiv w:val="1"/>
      <w:marLeft w:val="0"/>
      <w:marRight w:val="0"/>
      <w:marTop w:val="0"/>
      <w:marBottom w:val="0"/>
      <w:divBdr>
        <w:top w:val="none" w:sz="0" w:space="0" w:color="auto"/>
        <w:left w:val="none" w:sz="0" w:space="0" w:color="auto"/>
        <w:bottom w:val="none" w:sz="0" w:space="0" w:color="auto"/>
        <w:right w:val="none" w:sz="0" w:space="0" w:color="auto"/>
      </w:divBdr>
    </w:div>
    <w:div w:id="1919747041">
      <w:bodyDiv w:val="1"/>
      <w:marLeft w:val="0"/>
      <w:marRight w:val="0"/>
      <w:marTop w:val="0"/>
      <w:marBottom w:val="0"/>
      <w:divBdr>
        <w:top w:val="none" w:sz="0" w:space="0" w:color="auto"/>
        <w:left w:val="none" w:sz="0" w:space="0" w:color="auto"/>
        <w:bottom w:val="none" w:sz="0" w:space="0" w:color="auto"/>
        <w:right w:val="none" w:sz="0" w:space="0" w:color="auto"/>
      </w:divBdr>
    </w:div>
    <w:div w:id="1921210347">
      <w:bodyDiv w:val="1"/>
      <w:marLeft w:val="0"/>
      <w:marRight w:val="0"/>
      <w:marTop w:val="0"/>
      <w:marBottom w:val="0"/>
      <w:divBdr>
        <w:top w:val="none" w:sz="0" w:space="0" w:color="auto"/>
        <w:left w:val="none" w:sz="0" w:space="0" w:color="auto"/>
        <w:bottom w:val="none" w:sz="0" w:space="0" w:color="auto"/>
        <w:right w:val="none" w:sz="0" w:space="0" w:color="auto"/>
      </w:divBdr>
    </w:div>
    <w:div w:id="1925920552">
      <w:bodyDiv w:val="1"/>
      <w:marLeft w:val="0"/>
      <w:marRight w:val="0"/>
      <w:marTop w:val="0"/>
      <w:marBottom w:val="0"/>
      <w:divBdr>
        <w:top w:val="none" w:sz="0" w:space="0" w:color="auto"/>
        <w:left w:val="none" w:sz="0" w:space="0" w:color="auto"/>
        <w:bottom w:val="none" w:sz="0" w:space="0" w:color="auto"/>
        <w:right w:val="none" w:sz="0" w:space="0" w:color="auto"/>
      </w:divBdr>
    </w:div>
    <w:div w:id="1927225984">
      <w:bodyDiv w:val="1"/>
      <w:marLeft w:val="0"/>
      <w:marRight w:val="0"/>
      <w:marTop w:val="0"/>
      <w:marBottom w:val="0"/>
      <w:divBdr>
        <w:top w:val="none" w:sz="0" w:space="0" w:color="auto"/>
        <w:left w:val="none" w:sz="0" w:space="0" w:color="auto"/>
        <w:bottom w:val="none" w:sz="0" w:space="0" w:color="auto"/>
        <w:right w:val="none" w:sz="0" w:space="0" w:color="auto"/>
      </w:divBdr>
    </w:div>
    <w:div w:id="1932543276">
      <w:bodyDiv w:val="1"/>
      <w:marLeft w:val="0"/>
      <w:marRight w:val="0"/>
      <w:marTop w:val="0"/>
      <w:marBottom w:val="0"/>
      <w:divBdr>
        <w:top w:val="none" w:sz="0" w:space="0" w:color="auto"/>
        <w:left w:val="none" w:sz="0" w:space="0" w:color="auto"/>
        <w:bottom w:val="none" w:sz="0" w:space="0" w:color="auto"/>
        <w:right w:val="none" w:sz="0" w:space="0" w:color="auto"/>
      </w:divBdr>
    </w:div>
    <w:div w:id="1937051043">
      <w:bodyDiv w:val="1"/>
      <w:marLeft w:val="0"/>
      <w:marRight w:val="0"/>
      <w:marTop w:val="0"/>
      <w:marBottom w:val="0"/>
      <w:divBdr>
        <w:top w:val="none" w:sz="0" w:space="0" w:color="auto"/>
        <w:left w:val="none" w:sz="0" w:space="0" w:color="auto"/>
        <w:bottom w:val="none" w:sz="0" w:space="0" w:color="auto"/>
        <w:right w:val="none" w:sz="0" w:space="0" w:color="auto"/>
      </w:divBdr>
    </w:div>
    <w:div w:id="1938906741">
      <w:bodyDiv w:val="1"/>
      <w:marLeft w:val="0"/>
      <w:marRight w:val="0"/>
      <w:marTop w:val="0"/>
      <w:marBottom w:val="0"/>
      <w:divBdr>
        <w:top w:val="none" w:sz="0" w:space="0" w:color="auto"/>
        <w:left w:val="none" w:sz="0" w:space="0" w:color="auto"/>
        <w:bottom w:val="none" w:sz="0" w:space="0" w:color="auto"/>
        <w:right w:val="none" w:sz="0" w:space="0" w:color="auto"/>
      </w:divBdr>
    </w:div>
    <w:div w:id="1941910110">
      <w:bodyDiv w:val="1"/>
      <w:marLeft w:val="0"/>
      <w:marRight w:val="0"/>
      <w:marTop w:val="0"/>
      <w:marBottom w:val="0"/>
      <w:divBdr>
        <w:top w:val="none" w:sz="0" w:space="0" w:color="auto"/>
        <w:left w:val="none" w:sz="0" w:space="0" w:color="auto"/>
        <w:bottom w:val="none" w:sz="0" w:space="0" w:color="auto"/>
        <w:right w:val="none" w:sz="0" w:space="0" w:color="auto"/>
      </w:divBdr>
    </w:div>
    <w:div w:id="1948350840">
      <w:bodyDiv w:val="1"/>
      <w:marLeft w:val="0"/>
      <w:marRight w:val="0"/>
      <w:marTop w:val="0"/>
      <w:marBottom w:val="0"/>
      <w:divBdr>
        <w:top w:val="none" w:sz="0" w:space="0" w:color="auto"/>
        <w:left w:val="none" w:sz="0" w:space="0" w:color="auto"/>
        <w:bottom w:val="none" w:sz="0" w:space="0" w:color="auto"/>
        <w:right w:val="none" w:sz="0" w:space="0" w:color="auto"/>
      </w:divBdr>
    </w:div>
    <w:div w:id="1954242332">
      <w:bodyDiv w:val="1"/>
      <w:marLeft w:val="0"/>
      <w:marRight w:val="0"/>
      <w:marTop w:val="0"/>
      <w:marBottom w:val="0"/>
      <w:divBdr>
        <w:top w:val="none" w:sz="0" w:space="0" w:color="auto"/>
        <w:left w:val="none" w:sz="0" w:space="0" w:color="auto"/>
        <w:bottom w:val="none" w:sz="0" w:space="0" w:color="auto"/>
        <w:right w:val="none" w:sz="0" w:space="0" w:color="auto"/>
      </w:divBdr>
    </w:div>
    <w:div w:id="1954901191">
      <w:bodyDiv w:val="1"/>
      <w:marLeft w:val="0"/>
      <w:marRight w:val="0"/>
      <w:marTop w:val="0"/>
      <w:marBottom w:val="0"/>
      <w:divBdr>
        <w:top w:val="none" w:sz="0" w:space="0" w:color="auto"/>
        <w:left w:val="none" w:sz="0" w:space="0" w:color="auto"/>
        <w:bottom w:val="none" w:sz="0" w:space="0" w:color="auto"/>
        <w:right w:val="none" w:sz="0" w:space="0" w:color="auto"/>
      </w:divBdr>
    </w:div>
    <w:div w:id="1968118941">
      <w:bodyDiv w:val="1"/>
      <w:marLeft w:val="0"/>
      <w:marRight w:val="0"/>
      <w:marTop w:val="0"/>
      <w:marBottom w:val="0"/>
      <w:divBdr>
        <w:top w:val="none" w:sz="0" w:space="0" w:color="auto"/>
        <w:left w:val="none" w:sz="0" w:space="0" w:color="auto"/>
        <w:bottom w:val="none" w:sz="0" w:space="0" w:color="auto"/>
        <w:right w:val="none" w:sz="0" w:space="0" w:color="auto"/>
      </w:divBdr>
    </w:div>
    <w:div w:id="1979723399">
      <w:bodyDiv w:val="1"/>
      <w:marLeft w:val="0"/>
      <w:marRight w:val="0"/>
      <w:marTop w:val="0"/>
      <w:marBottom w:val="0"/>
      <w:divBdr>
        <w:top w:val="none" w:sz="0" w:space="0" w:color="auto"/>
        <w:left w:val="none" w:sz="0" w:space="0" w:color="auto"/>
        <w:bottom w:val="none" w:sz="0" w:space="0" w:color="auto"/>
        <w:right w:val="none" w:sz="0" w:space="0" w:color="auto"/>
      </w:divBdr>
    </w:div>
    <w:div w:id="1982072252">
      <w:bodyDiv w:val="1"/>
      <w:marLeft w:val="0"/>
      <w:marRight w:val="0"/>
      <w:marTop w:val="0"/>
      <w:marBottom w:val="0"/>
      <w:divBdr>
        <w:top w:val="none" w:sz="0" w:space="0" w:color="auto"/>
        <w:left w:val="none" w:sz="0" w:space="0" w:color="auto"/>
        <w:bottom w:val="none" w:sz="0" w:space="0" w:color="auto"/>
        <w:right w:val="none" w:sz="0" w:space="0" w:color="auto"/>
      </w:divBdr>
    </w:div>
    <w:div w:id="1987969394">
      <w:bodyDiv w:val="1"/>
      <w:marLeft w:val="0"/>
      <w:marRight w:val="0"/>
      <w:marTop w:val="0"/>
      <w:marBottom w:val="0"/>
      <w:divBdr>
        <w:top w:val="none" w:sz="0" w:space="0" w:color="auto"/>
        <w:left w:val="none" w:sz="0" w:space="0" w:color="auto"/>
        <w:bottom w:val="none" w:sz="0" w:space="0" w:color="auto"/>
        <w:right w:val="none" w:sz="0" w:space="0" w:color="auto"/>
      </w:divBdr>
    </w:div>
    <w:div w:id="1988900632">
      <w:bodyDiv w:val="1"/>
      <w:marLeft w:val="0"/>
      <w:marRight w:val="0"/>
      <w:marTop w:val="0"/>
      <w:marBottom w:val="0"/>
      <w:divBdr>
        <w:top w:val="none" w:sz="0" w:space="0" w:color="auto"/>
        <w:left w:val="none" w:sz="0" w:space="0" w:color="auto"/>
        <w:bottom w:val="none" w:sz="0" w:space="0" w:color="auto"/>
        <w:right w:val="none" w:sz="0" w:space="0" w:color="auto"/>
      </w:divBdr>
    </w:div>
    <w:div w:id="1997297660">
      <w:bodyDiv w:val="1"/>
      <w:marLeft w:val="0"/>
      <w:marRight w:val="0"/>
      <w:marTop w:val="0"/>
      <w:marBottom w:val="0"/>
      <w:divBdr>
        <w:top w:val="none" w:sz="0" w:space="0" w:color="auto"/>
        <w:left w:val="none" w:sz="0" w:space="0" w:color="auto"/>
        <w:bottom w:val="none" w:sz="0" w:space="0" w:color="auto"/>
        <w:right w:val="none" w:sz="0" w:space="0" w:color="auto"/>
      </w:divBdr>
    </w:div>
    <w:div w:id="2011567876">
      <w:bodyDiv w:val="1"/>
      <w:marLeft w:val="0"/>
      <w:marRight w:val="0"/>
      <w:marTop w:val="0"/>
      <w:marBottom w:val="0"/>
      <w:divBdr>
        <w:top w:val="none" w:sz="0" w:space="0" w:color="auto"/>
        <w:left w:val="none" w:sz="0" w:space="0" w:color="auto"/>
        <w:bottom w:val="none" w:sz="0" w:space="0" w:color="auto"/>
        <w:right w:val="none" w:sz="0" w:space="0" w:color="auto"/>
      </w:divBdr>
    </w:div>
    <w:div w:id="2024284051">
      <w:bodyDiv w:val="1"/>
      <w:marLeft w:val="0"/>
      <w:marRight w:val="0"/>
      <w:marTop w:val="0"/>
      <w:marBottom w:val="0"/>
      <w:divBdr>
        <w:top w:val="none" w:sz="0" w:space="0" w:color="auto"/>
        <w:left w:val="none" w:sz="0" w:space="0" w:color="auto"/>
        <w:bottom w:val="none" w:sz="0" w:space="0" w:color="auto"/>
        <w:right w:val="none" w:sz="0" w:space="0" w:color="auto"/>
      </w:divBdr>
    </w:div>
    <w:div w:id="2031445604">
      <w:bodyDiv w:val="1"/>
      <w:marLeft w:val="0"/>
      <w:marRight w:val="0"/>
      <w:marTop w:val="0"/>
      <w:marBottom w:val="0"/>
      <w:divBdr>
        <w:top w:val="none" w:sz="0" w:space="0" w:color="auto"/>
        <w:left w:val="none" w:sz="0" w:space="0" w:color="auto"/>
        <w:bottom w:val="none" w:sz="0" w:space="0" w:color="auto"/>
        <w:right w:val="none" w:sz="0" w:space="0" w:color="auto"/>
      </w:divBdr>
    </w:div>
    <w:div w:id="2031492981">
      <w:bodyDiv w:val="1"/>
      <w:marLeft w:val="0"/>
      <w:marRight w:val="0"/>
      <w:marTop w:val="0"/>
      <w:marBottom w:val="0"/>
      <w:divBdr>
        <w:top w:val="none" w:sz="0" w:space="0" w:color="auto"/>
        <w:left w:val="none" w:sz="0" w:space="0" w:color="auto"/>
        <w:bottom w:val="none" w:sz="0" w:space="0" w:color="auto"/>
        <w:right w:val="none" w:sz="0" w:space="0" w:color="auto"/>
      </w:divBdr>
    </w:div>
    <w:div w:id="2047217016">
      <w:bodyDiv w:val="1"/>
      <w:marLeft w:val="0"/>
      <w:marRight w:val="0"/>
      <w:marTop w:val="0"/>
      <w:marBottom w:val="0"/>
      <w:divBdr>
        <w:top w:val="none" w:sz="0" w:space="0" w:color="auto"/>
        <w:left w:val="none" w:sz="0" w:space="0" w:color="auto"/>
        <w:bottom w:val="none" w:sz="0" w:space="0" w:color="auto"/>
        <w:right w:val="none" w:sz="0" w:space="0" w:color="auto"/>
      </w:divBdr>
    </w:div>
    <w:div w:id="2047295164">
      <w:bodyDiv w:val="1"/>
      <w:marLeft w:val="0"/>
      <w:marRight w:val="0"/>
      <w:marTop w:val="0"/>
      <w:marBottom w:val="0"/>
      <w:divBdr>
        <w:top w:val="none" w:sz="0" w:space="0" w:color="auto"/>
        <w:left w:val="none" w:sz="0" w:space="0" w:color="auto"/>
        <w:bottom w:val="none" w:sz="0" w:space="0" w:color="auto"/>
        <w:right w:val="none" w:sz="0" w:space="0" w:color="auto"/>
      </w:divBdr>
    </w:div>
    <w:div w:id="2058161013">
      <w:bodyDiv w:val="1"/>
      <w:marLeft w:val="0"/>
      <w:marRight w:val="0"/>
      <w:marTop w:val="0"/>
      <w:marBottom w:val="0"/>
      <w:divBdr>
        <w:top w:val="none" w:sz="0" w:space="0" w:color="auto"/>
        <w:left w:val="none" w:sz="0" w:space="0" w:color="auto"/>
        <w:bottom w:val="none" w:sz="0" w:space="0" w:color="auto"/>
        <w:right w:val="none" w:sz="0" w:space="0" w:color="auto"/>
      </w:divBdr>
    </w:div>
    <w:div w:id="2071464173">
      <w:bodyDiv w:val="1"/>
      <w:marLeft w:val="0"/>
      <w:marRight w:val="0"/>
      <w:marTop w:val="0"/>
      <w:marBottom w:val="0"/>
      <w:divBdr>
        <w:top w:val="none" w:sz="0" w:space="0" w:color="auto"/>
        <w:left w:val="none" w:sz="0" w:space="0" w:color="auto"/>
        <w:bottom w:val="none" w:sz="0" w:space="0" w:color="auto"/>
        <w:right w:val="none" w:sz="0" w:space="0" w:color="auto"/>
      </w:divBdr>
    </w:div>
    <w:div w:id="2080709084">
      <w:bodyDiv w:val="1"/>
      <w:marLeft w:val="0"/>
      <w:marRight w:val="0"/>
      <w:marTop w:val="0"/>
      <w:marBottom w:val="0"/>
      <w:divBdr>
        <w:top w:val="none" w:sz="0" w:space="0" w:color="auto"/>
        <w:left w:val="none" w:sz="0" w:space="0" w:color="auto"/>
        <w:bottom w:val="none" w:sz="0" w:space="0" w:color="auto"/>
        <w:right w:val="none" w:sz="0" w:space="0" w:color="auto"/>
      </w:divBdr>
    </w:div>
    <w:div w:id="2083063980">
      <w:bodyDiv w:val="1"/>
      <w:marLeft w:val="0"/>
      <w:marRight w:val="0"/>
      <w:marTop w:val="0"/>
      <w:marBottom w:val="0"/>
      <w:divBdr>
        <w:top w:val="none" w:sz="0" w:space="0" w:color="auto"/>
        <w:left w:val="none" w:sz="0" w:space="0" w:color="auto"/>
        <w:bottom w:val="none" w:sz="0" w:space="0" w:color="auto"/>
        <w:right w:val="none" w:sz="0" w:space="0" w:color="auto"/>
      </w:divBdr>
    </w:div>
    <w:div w:id="2096321074">
      <w:bodyDiv w:val="1"/>
      <w:marLeft w:val="0"/>
      <w:marRight w:val="0"/>
      <w:marTop w:val="0"/>
      <w:marBottom w:val="0"/>
      <w:divBdr>
        <w:top w:val="none" w:sz="0" w:space="0" w:color="auto"/>
        <w:left w:val="none" w:sz="0" w:space="0" w:color="auto"/>
        <w:bottom w:val="none" w:sz="0" w:space="0" w:color="auto"/>
        <w:right w:val="none" w:sz="0" w:space="0" w:color="auto"/>
      </w:divBdr>
    </w:div>
    <w:div w:id="2102019865">
      <w:bodyDiv w:val="1"/>
      <w:marLeft w:val="0"/>
      <w:marRight w:val="0"/>
      <w:marTop w:val="0"/>
      <w:marBottom w:val="0"/>
      <w:divBdr>
        <w:top w:val="none" w:sz="0" w:space="0" w:color="auto"/>
        <w:left w:val="none" w:sz="0" w:space="0" w:color="auto"/>
        <w:bottom w:val="none" w:sz="0" w:space="0" w:color="auto"/>
        <w:right w:val="none" w:sz="0" w:space="0" w:color="auto"/>
      </w:divBdr>
    </w:div>
    <w:div w:id="2103794288">
      <w:bodyDiv w:val="1"/>
      <w:marLeft w:val="0"/>
      <w:marRight w:val="0"/>
      <w:marTop w:val="0"/>
      <w:marBottom w:val="0"/>
      <w:divBdr>
        <w:top w:val="none" w:sz="0" w:space="0" w:color="auto"/>
        <w:left w:val="none" w:sz="0" w:space="0" w:color="auto"/>
        <w:bottom w:val="none" w:sz="0" w:space="0" w:color="auto"/>
        <w:right w:val="none" w:sz="0" w:space="0" w:color="auto"/>
      </w:divBdr>
    </w:div>
    <w:div w:id="2111049576">
      <w:bodyDiv w:val="1"/>
      <w:marLeft w:val="0"/>
      <w:marRight w:val="0"/>
      <w:marTop w:val="0"/>
      <w:marBottom w:val="0"/>
      <w:divBdr>
        <w:top w:val="none" w:sz="0" w:space="0" w:color="auto"/>
        <w:left w:val="none" w:sz="0" w:space="0" w:color="auto"/>
        <w:bottom w:val="none" w:sz="0" w:space="0" w:color="auto"/>
        <w:right w:val="none" w:sz="0" w:space="0" w:color="auto"/>
      </w:divBdr>
    </w:div>
    <w:div w:id="2111512426">
      <w:bodyDiv w:val="1"/>
      <w:marLeft w:val="0"/>
      <w:marRight w:val="0"/>
      <w:marTop w:val="0"/>
      <w:marBottom w:val="0"/>
      <w:divBdr>
        <w:top w:val="none" w:sz="0" w:space="0" w:color="auto"/>
        <w:left w:val="none" w:sz="0" w:space="0" w:color="auto"/>
        <w:bottom w:val="none" w:sz="0" w:space="0" w:color="auto"/>
        <w:right w:val="none" w:sz="0" w:space="0" w:color="auto"/>
      </w:divBdr>
    </w:div>
    <w:div w:id="2120946006">
      <w:bodyDiv w:val="1"/>
      <w:marLeft w:val="0"/>
      <w:marRight w:val="0"/>
      <w:marTop w:val="0"/>
      <w:marBottom w:val="0"/>
      <w:divBdr>
        <w:top w:val="none" w:sz="0" w:space="0" w:color="auto"/>
        <w:left w:val="none" w:sz="0" w:space="0" w:color="auto"/>
        <w:bottom w:val="none" w:sz="0" w:space="0" w:color="auto"/>
        <w:right w:val="none" w:sz="0" w:space="0" w:color="auto"/>
      </w:divBdr>
    </w:div>
    <w:div w:id="2130734406">
      <w:bodyDiv w:val="1"/>
      <w:marLeft w:val="0"/>
      <w:marRight w:val="0"/>
      <w:marTop w:val="0"/>
      <w:marBottom w:val="0"/>
      <w:divBdr>
        <w:top w:val="none" w:sz="0" w:space="0" w:color="auto"/>
        <w:left w:val="none" w:sz="0" w:space="0" w:color="auto"/>
        <w:bottom w:val="none" w:sz="0" w:space="0" w:color="auto"/>
        <w:right w:val="none" w:sz="0" w:space="0" w:color="auto"/>
      </w:divBdr>
    </w:div>
    <w:div w:id="2137523728">
      <w:bodyDiv w:val="1"/>
      <w:marLeft w:val="0"/>
      <w:marRight w:val="0"/>
      <w:marTop w:val="0"/>
      <w:marBottom w:val="0"/>
      <w:divBdr>
        <w:top w:val="none" w:sz="0" w:space="0" w:color="auto"/>
        <w:left w:val="none" w:sz="0" w:space="0" w:color="auto"/>
        <w:bottom w:val="none" w:sz="0" w:space="0" w:color="auto"/>
        <w:right w:val="none" w:sz="0" w:space="0" w:color="auto"/>
      </w:divBdr>
    </w:div>
    <w:div w:id="21453505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cwe.mitre.org/" TargetMode="External"/><Relationship Id="rId21" Type="http://schemas.openxmlformats.org/officeDocument/2006/relationships/hyperlink" Target="http://capec.mitre.org/" TargetMode="External"/><Relationship Id="rId22" Type="http://schemas.openxmlformats.org/officeDocument/2006/relationships/hyperlink" Target="https://www.owasp.org/index.php/OWASP_AppSensor_Project" TargetMode="External"/><Relationship Id="rId23" Type="http://schemas.openxmlformats.org/officeDocument/2006/relationships/hyperlink" Target="http://social.technet.microsoft.com/wiki/contents/articles/285.elevation-of-privilege-the-game.aspx" TargetMode="External"/><Relationship Id="rId24" Type="http://schemas.openxmlformats.org/officeDocument/2006/relationships/hyperlink" Target="http://www.avery.co.uk/avery/secure/gb_softwaredownload?downloadPath=%2Fuk%2FA-0017-01_L.doc" TargetMode="External"/><Relationship Id="rId25" Type="http://schemas.openxmlformats.org/officeDocument/2006/relationships/hyperlink" Target="https://www.owasp.org/index.php/OWASP_Cornucopia" TargetMode="External"/><Relationship Id="rId26" Type="http://schemas.openxmlformats.org/officeDocument/2006/relationships/hyperlink" Target="https://www.owasp.org/index.php/File:OWASP_SCP_Quick_Reference_Guide_v2.pdf" TargetMode="External"/><Relationship Id="rId27" Type="http://schemas.openxmlformats.org/officeDocument/2006/relationships/hyperlink" Target="http://www.owasp.org/images/4/4e/OWASP_ASVS_2009_Web_App_Std_Release.pdf" TargetMode="External"/><Relationship Id="rId28" Type="http://schemas.openxmlformats.org/officeDocument/2006/relationships/hyperlink" Target="https://www.owasp.org/index.php/AppSensor_DetectionPoints" TargetMode="External"/><Relationship Id="rId29" Type="http://schemas.openxmlformats.org/officeDocument/2006/relationships/hyperlink" Target="http://capec.mitre.org/data/"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capec.mitre.org/data/archive/capec_v1.7.1.zip" TargetMode="External"/><Relationship Id="rId31" Type="http://schemas.openxmlformats.org/officeDocument/2006/relationships/hyperlink" Target="http://www.safecode.org/publications/SAFECode_Agile_Dev_Security0712.pdf" TargetMode="External"/><Relationship Id="rId32" Type="http://schemas.openxmlformats.org/officeDocument/2006/relationships/hyperlink" Target="https://www.owasp.org/index.php/Category:Framework_Security_Matrix"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hyperlink" Target="http://blogs.computerworld.com/application-security/21545/security-why-choosing-frameworks-platforms-and-language-matter" TargetMode="External"/><Relationship Id="rId34" Type="http://schemas.openxmlformats.org/officeDocument/2006/relationships/image" Target="media/image3.png"/><Relationship Id="rId35" Type="http://schemas.openxmlformats.org/officeDocument/2006/relationships/image" Target="media/image4.png"/><Relationship Id="rId36" Type="http://schemas.openxmlformats.org/officeDocument/2006/relationships/header" Target="header1.xml"/><Relationship Id="rId10" Type="http://schemas.openxmlformats.org/officeDocument/2006/relationships/hyperlink" Target="http://www.safecode.org/" TargetMode="External"/><Relationship Id="rId11" Type="http://schemas.openxmlformats.org/officeDocument/2006/relationships/hyperlink" Target="http://www.safecode.org/publications/SAFECode_Agile_Dev_Security0712.pdf" TargetMode="External"/><Relationship Id="rId12" Type="http://schemas.openxmlformats.org/officeDocument/2006/relationships/hyperlink" Target="http://www.microsoft.com/security/sdl/adopt/eop.aspx" TargetMode="External"/><Relationship Id="rId13" Type="http://schemas.openxmlformats.org/officeDocument/2006/relationships/hyperlink" Target="http://blogs.msdn.com/b/sdl/archive/2010/03/02/announcing-elevation-of-privilege-the-threat-modeling-game.aspx" TargetMode="External"/><Relationship Id="rId14" Type="http://schemas.openxmlformats.org/officeDocument/2006/relationships/hyperlink" Target="http://creativecommons.org/licenses/by/3.0/" TargetMode="External"/><Relationship Id="rId15" Type="http://schemas.openxmlformats.org/officeDocument/2006/relationships/hyperlink" Target="https://www.pcisecuritystandards.org/pdfs/PCI_DSS_v2_eCommerce_Guidelines.pdf" TargetMode="External"/><Relationship Id="rId16" Type="http://schemas.openxmlformats.org/officeDocument/2006/relationships/hyperlink" Target="https://www.owasp.org/index.php/OWASP_Secure_Coding_Practices_-_Quick_Reference_Guide" TargetMode="External"/><Relationship Id="rId17" Type="http://schemas.openxmlformats.org/officeDocument/2006/relationships/hyperlink" Target="https://www.owasp.org/index.php/Category:OWASP_Application_Security_Verification_Standard_Project" TargetMode="External"/><Relationship Id="rId18" Type="http://schemas.openxmlformats.org/officeDocument/2006/relationships/hyperlink" Target="https://www.owasp.org/index.php/OWASP_Testing_Project" TargetMode="External"/><Relationship Id="rId19" Type="http://schemas.openxmlformats.org/officeDocument/2006/relationships/hyperlink" Target="http://www.securityninja.co.uk/secure-development/the-principles-place/" TargetMode="External"/><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8575</Words>
  <Characters>45362</Characters>
  <Application>Microsoft Macintosh Word</Application>
  <DocSecurity>0</DocSecurity>
  <Lines>4123</Lines>
  <Paragraphs>1859</Paragraphs>
  <ScaleCrop>false</ScaleCrop>
  <HeadingPairs>
    <vt:vector size="2" baseType="variant">
      <vt:variant>
        <vt:lpstr>Title</vt:lpstr>
      </vt:variant>
      <vt:variant>
        <vt:i4>1</vt:i4>
      </vt:variant>
    </vt:vector>
  </HeadingPairs>
  <TitlesOfParts>
    <vt:vector size="1" baseType="lpstr">
      <vt:lpstr>OWASP Cornucopia Ecommerce Website Edition</vt:lpstr>
    </vt:vector>
  </TitlesOfParts>
  <Manager/>
  <Company>OWASP</Company>
  <LinksUpToDate>false</LinksUpToDate>
  <CharactersWithSpaces>52078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OWASP Cornucopia Ecommerce Website Edition</dc:title>
  <dc:subject>v1.03</dc:subject>
  <dc:creator>Colin Watson</dc:creator>
  <cp:keywords>ecommerce,website,security,requirements,threats,attacks</cp:keywords>
  <dc:description>This document is licensed under the Creative Commons Attribution-ShareAlike 3.0 license</dc:description>
  <cp:lastModifiedBy>Colin Watson</cp:lastModifiedBy>
  <cp:revision>2</cp:revision>
  <cp:lastPrinted>2013-09-18T17:54:00Z</cp:lastPrinted>
  <dcterms:created xsi:type="dcterms:W3CDTF">2013-09-18T18:02:00Z</dcterms:created>
  <dcterms:modified xsi:type="dcterms:W3CDTF">2013-09-18T18:02:00Z</dcterms:modified>
  <cp:category/>
</cp:coreProperties>
</file>